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46C5D0" w14:textId="70063639" w:rsidR="00304499" w:rsidRPr="001D39FF" w:rsidRDefault="00007F13">
      <w:pPr>
        <w:tabs>
          <w:tab w:val="left" w:pos="4253"/>
        </w:tabs>
        <w:spacing w:line="360" w:lineRule="auto"/>
        <w:jc w:val="center"/>
        <w:rPr>
          <w:rFonts w:ascii="Times New Roman" w:hAnsi="Times New Roman" w:cs="Times New Roman"/>
          <w:b/>
          <w:bCs/>
          <w:sz w:val="26"/>
          <w:szCs w:val="26"/>
          <w:lang w:val="es-ES"/>
        </w:rPr>
        <w:pPrChange w:id="0" w:author="Autor">
          <w:pPr>
            <w:spacing w:line="360" w:lineRule="auto"/>
            <w:jc w:val="center"/>
          </w:pPr>
        </w:pPrChange>
      </w:pPr>
      <w:r w:rsidRPr="00007F13">
        <w:rPr>
          <w:rFonts w:ascii="Times New Roman" w:hAnsi="Times New Roman" w:cs="Times New Roman"/>
          <w:b/>
          <w:bCs/>
          <w:sz w:val="26"/>
          <w:szCs w:val="26"/>
          <w:lang w:val="es-ES"/>
        </w:rPr>
        <w:t>“</w:t>
      </w:r>
      <w:r w:rsidR="00C30493">
        <w:rPr>
          <w:rFonts w:ascii="Times New Roman" w:hAnsi="Times New Roman" w:cs="Times New Roman"/>
          <w:b/>
          <w:bCs/>
          <w:sz w:val="26"/>
          <w:szCs w:val="26"/>
          <w:lang w:val="es-ES"/>
        </w:rPr>
        <w:t>E</w:t>
      </w:r>
      <w:r w:rsidRPr="00007F13">
        <w:rPr>
          <w:rFonts w:ascii="Times New Roman" w:hAnsi="Times New Roman" w:cs="Times New Roman"/>
          <w:b/>
          <w:bCs/>
          <w:sz w:val="26"/>
          <w:szCs w:val="26"/>
          <w:lang w:val="es-ES"/>
        </w:rPr>
        <w:t>l impacto de los condominios habitacionales horizontales en el diseño de la ciudad contemporánea</w:t>
      </w:r>
      <w:r>
        <w:rPr>
          <w:rFonts w:ascii="Times New Roman" w:hAnsi="Times New Roman" w:cs="Times New Roman"/>
          <w:b/>
          <w:bCs/>
          <w:sz w:val="26"/>
          <w:szCs w:val="26"/>
          <w:lang w:val="es-ES"/>
        </w:rPr>
        <w:t>:</w:t>
      </w:r>
      <w:r w:rsidRPr="00007F13">
        <w:rPr>
          <w:rFonts w:ascii="Times New Roman" w:hAnsi="Times New Roman" w:cs="Times New Roman"/>
          <w:b/>
          <w:bCs/>
          <w:sz w:val="26"/>
          <w:szCs w:val="26"/>
          <w:lang w:val="es-ES"/>
        </w:rPr>
        <w:t xml:space="preserve"> El caso de la zona metropolitana de </w:t>
      </w:r>
      <w:r w:rsidR="00B0142E">
        <w:rPr>
          <w:rFonts w:ascii="Times New Roman" w:hAnsi="Times New Roman" w:cs="Times New Roman"/>
          <w:b/>
          <w:bCs/>
          <w:sz w:val="26"/>
          <w:szCs w:val="26"/>
          <w:lang w:val="es-ES"/>
        </w:rPr>
        <w:t>A</w:t>
      </w:r>
      <w:r w:rsidRPr="00007F13">
        <w:rPr>
          <w:rFonts w:ascii="Times New Roman" w:hAnsi="Times New Roman" w:cs="Times New Roman"/>
          <w:b/>
          <w:bCs/>
          <w:sz w:val="26"/>
          <w:szCs w:val="26"/>
          <w:lang w:val="es-ES"/>
        </w:rPr>
        <w:t>guascalientes</w:t>
      </w:r>
      <w:r w:rsidR="006D262B">
        <w:rPr>
          <w:rFonts w:ascii="Times New Roman" w:hAnsi="Times New Roman" w:cs="Times New Roman"/>
          <w:b/>
          <w:bCs/>
          <w:sz w:val="26"/>
          <w:szCs w:val="26"/>
          <w:lang w:val="es-ES"/>
        </w:rPr>
        <w:t>, Mex.</w:t>
      </w:r>
      <w:r w:rsidRPr="00007F13">
        <w:rPr>
          <w:rFonts w:ascii="Times New Roman" w:hAnsi="Times New Roman" w:cs="Times New Roman"/>
          <w:b/>
          <w:bCs/>
          <w:sz w:val="26"/>
          <w:szCs w:val="26"/>
          <w:lang w:val="es-ES"/>
        </w:rPr>
        <w:t>”</w:t>
      </w:r>
    </w:p>
    <w:p w14:paraId="5DEDC0C4" w14:textId="6EA17476" w:rsidR="00304499" w:rsidRPr="00D00185" w:rsidRDefault="00304499" w:rsidP="00304499">
      <w:pPr>
        <w:spacing w:line="360" w:lineRule="auto"/>
        <w:jc w:val="center"/>
        <w:rPr>
          <w:rFonts w:ascii="Times New Roman" w:hAnsi="Times New Roman" w:cs="Times New Roman"/>
          <w:b/>
          <w:bCs/>
          <w:sz w:val="26"/>
          <w:szCs w:val="26"/>
          <w:lang w:val="en-US"/>
          <w:rPrChange w:id="1" w:author="Autor">
            <w:rPr>
              <w:rFonts w:ascii="Times New Roman" w:hAnsi="Times New Roman" w:cs="Times New Roman"/>
              <w:b/>
              <w:bCs/>
              <w:sz w:val="26"/>
              <w:szCs w:val="26"/>
              <w:lang w:val="es-ES"/>
            </w:rPr>
          </w:rPrChange>
        </w:rPr>
      </w:pPr>
      <w:r w:rsidRPr="00D00185">
        <w:rPr>
          <w:rFonts w:ascii="Times New Roman" w:hAnsi="Times New Roman" w:cs="Times New Roman"/>
          <w:b/>
          <w:bCs/>
          <w:sz w:val="26"/>
          <w:szCs w:val="26"/>
          <w:lang w:val="en-US"/>
          <w:rPrChange w:id="2" w:author="Autor">
            <w:rPr>
              <w:rFonts w:ascii="Times New Roman" w:hAnsi="Times New Roman" w:cs="Times New Roman"/>
              <w:b/>
              <w:bCs/>
              <w:sz w:val="26"/>
              <w:szCs w:val="26"/>
              <w:lang w:val="es-ES"/>
            </w:rPr>
          </w:rPrChange>
        </w:rPr>
        <w:t>(</w:t>
      </w:r>
      <w:r w:rsidR="00C431BE" w:rsidRPr="00D00185">
        <w:rPr>
          <w:rFonts w:ascii="Times New Roman" w:hAnsi="Times New Roman" w:cs="Times New Roman"/>
          <w:b/>
          <w:bCs/>
          <w:sz w:val="26"/>
          <w:szCs w:val="26"/>
          <w:lang w:val="en-US"/>
          <w:rPrChange w:id="3" w:author="Autor">
            <w:rPr>
              <w:rFonts w:ascii="Times New Roman" w:hAnsi="Times New Roman" w:cs="Times New Roman"/>
              <w:b/>
              <w:bCs/>
              <w:sz w:val="26"/>
              <w:szCs w:val="26"/>
              <w:lang w:val="es-ES"/>
            </w:rPr>
          </w:rPrChange>
        </w:rPr>
        <w:t xml:space="preserve">The impact of horizontal residential condominiums in the design of the contemporary city: The case of the metropolitan area of </w:t>
      </w:r>
      <w:del w:id="4" w:author="Autor">
        <w:r w:rsidR="00C431BE" w:rsidRPr="00D00185" w:rsidDel="00E8700B">
          <w:rPr>
            <w:rFonts w:ascii="Times New Roman" w:hAnsi="Times New Roman" w:cs="Times New Roman"/>
            <w:b/>
            <w:bCs/>
            <w:sz w:val="26"/>
            <w:szCs w:val="26"/>
            <w:lang w:val="en-US"/>
            <w:rPrChange w:id="5" w:author="Autor">
              <w:rPr>
                <w:rFonts w:ascii="Times New Roman" w:hAnsi="Times New Roman" w:cs="Times New Roman"/>
                <w:b/>
                <w:bCs/>
                <w:sz w:val="26"/>
                <w:szCs w:val="26"/>
                <w:lang w:val="es-ES"/>
              </w:rPr>
            </w:rPrChange>
          </w:rPr>
          <w:delText>​​</w:delText>
        </w:r>
      </w:del>
      <w:r w:rsidR="00C431BE" w:rsidRPr="00D00185">
        <w:rPr>
          <w:rFonts w:ascii="Times New Roman" w:hAnsi="Times New Roman" w:cs="Times New Roman"/>
          <w:b/>
          <w:bCs/>
          <w:sz w:val="26"/>
          <w:szCs w:val="26"/>
          <w:lang w:val="en-US"/>
          <w:rPrChange w:id="6" w:author="Autor">
            <w:rPr>
              <w:rFonts w:ascii="Times New Roman" w:hAnsi="Times New Roman" w:cs="Times New Roman"/>
              <w:b/>
              <w:bCs/>
              <w:sz w:val="26"/>
              <w:szCs w:val="26"/>
              <w:lang w:val="es-ES"/>
            </w:rPr>
          </w:rPrChange>
        </w:rPr>
        <w:t>Aguascalientes, Mex.</w:t>
      </w:r>
      <w:r w:rsidRPr="00D00185">
        <w:rPr>
          <w:rFonts w:ascii="Times New Roman" w:hAnsi="Times New Roman" w:cs="Times New Roman"/>
          <w:b/>
          <w:bCs/>
          <w:sz w:val="26"/>
          <w:szCs w:val="26"/>
          <w:lang w:val="en-US"/>
          <w:rPrChange w:id="7" w:author="Autor">
            <w:rPr>
              <w:rFonts w:ascii="Times New Roman" w:hAnsi="Times New Roman" w:cs="Times New Roman"/>
              <w:b/>
              <w:bCs/>
              <w:sz w:val="26"/>
              <w:szCs w:val="26"/>
              <w:lang w:val="es-ES"/>
            </w:rPr>
          </w:rPrChange>
        </w:rPr>
        <w:t>)</w:t>
      </w:r>
    </w:p>
    <w:p w14:paraId="02A4B7CF" w14:textId="2B1F09C9" w:rsidR="00304499" w:rsidRPr="00D00185" w:rsidRDefault="00304499" w:rsidP="00304499">
      <w:pPr>
        <w:spacing w:line="360" w:lineRule="auto"/>
        <w:jc w:val="center"/>
        <w:rPr>
          <w:rFonts w:ascii="Times New Roman" w:hAnsi="Times New Roman" w:cs="Times New Roman"/>
          <w:bCs/>
          <w:lang w:val="en-US"/>
          <w:rPrChange w:id="8" w:author="Autor">
            <w:rPr>
              <w:rFonts w:ascii="Times New Roman" w:hAnsi="Times New Roman" w:cs="Times New Roman"/>
              <w:bCs/>
              <w:lang w:val="es-ES"/>
            </w:rPr>
          </w:rPrChange>
        </w:rPr>
      </w:pPr>
    </w:p>
    <w:p w14:paraId="5A0BFA77" w14:textId="18BB54C7" w:rsidR="00304499" w:rsidRPr="00304499" w:rsidRDefault="000F2FCC" w:rsidP="00304499">
      <w:pPr>
        <w:spacing w:line="360" w:lineRule="auto"/>
        <w:jc w:val="center"/>
        <w:rPr>
          <w:rFonts w:ascii="Times New Roman" w:hAnsi="Times New Roman" w:cs="Times New Roman"/>
          <w:bCs/>
          <w:sz w:val="22"/>
          <w:szCs w:val="22"/>
          <w:lang w:val="es-ES"/>
        </w:rPr>
      </w:pPr>
      <w:r w:rsidRPr="000F2FCC">
        <w:rPr>
          <w:rFonts w:ascii="Times New Roman" w:hAnsi="Times New Roman" w:cs="Times New Roman"/>
          <w:bCs/>
          <w:sz w:val="22"/>
          <w:szCs w:val="22"/>
          <w:lang w:val="es-ES"/>
        </w:rPr>
        <w:t xml:space="preserve">Dr. </w:t>
      </w:r>
      <w:ins w:id="9" w:author="Autor">
        <w:r w:rsidR="00E8700B">
          <w:rPr>
            <w:rFonts w:ascii="Times New Roman" w:hAnsi="Times New Roman" w:cs="Times New Roman"/>
            <w:bCs/>
            <w:sz w:val="22"/>
            <w:szCs w:val="22"/>
            <w:lang w:val="es-ES"/>
          </w:rPr>
          <w:t>e</w:t>
        </w:r>
      </w:ins>
      <w:del w:id="10" w:author="Autor">
        <w:r w:rsidRPr="000F2FCC" w:rsidDel="00E8700B">
          <w:rPr>
            <w:rFonts w:ascii="Times New Roman" w:hAnsi="Times New Roman" w:cs="Times New Roman"/>
            <w:bCs/>
            <w:sz w:val="22"/>
            <w:szCs w:val="22"/>
            <w:lang w:val="es-ES"/>
          </w:rPr>
          <w:delText>E</w:delText>
        </w:r>
      </w:del>
      <w:r w:rsidRPr="000F2FCC">
        <w:rPr>
          <w:rFonts w:ascii="Times New Roman" w:hAnsi="Times New Roman" w:cs="Times New Roman"/>
          <w:bCs/>
          <w:sz w:val="22"/>
          <w:szCs w:val="22"/>
          <w:lang w:val="es-ES"/>
        </w:rPr>
        <w:t>n C.A.A Jonathan Hammurabi González Lugo</w:t>
      </w:r>
      <w:r w:rsidR="00304499" w:rsidRPr="00304499">
        <w:rPr>
          <w:rFonts w:ascii="Times New Roman" w:hAnsi="Times New Roman" w:cs="Times New Roman"/>
          <w:bCs/>
          <w:sz w:val="22"/>
          <w:szCs w:val="22"/>
          <w:lang w:val="es-ES"/>
        </w:rPr>
        <w:t>,</w:t>
      </w:r>
      <w:r w:rsidR="00304499" w:rsidRPr="001D39FF">
        <w:rPr>
          <w:rFonts w:ascii="Times New Roman" w:hAnsi="Times New Roman" w:cs="Times New Roman"/>
          <w:bCs/>
          <w:sz w:val="22"/>
          <w:szCs w:val="22"/>
          <w:lang w:val="es-ES"/>
        </w:rPr>
        <w:t xml:space="preserve"> </w:t>
      </w:r>
      <w:r w:rsidR="00F670DD">
        <w:rPr>
          <w:rFonts w:ascii="Times New Roman" w:hAnsi="Times New Roman" w:cs="Times New Roman"/>
          <w:bCs/>
          <w:sz w:val="22"/>
          <w:szCs w:val="22"/>
          <w:lang w:val="es-ES"/>
        </w:rPr>
        <w:t>Universidad Autónoma de San Luis Potosí</w:t>
      </w:r>
      <w:r w:rsidR="00304499" w:rsidRPr="00304499">
        <w:rPr>
          <w:rFonts w:ascii="Times New Roman" w:hAnsi="Times New Roman" w:cs="Times New Roman"/>
          <w:bCs/>
          <w:sz w:val="22"/>
          <w:szCs w:val="22"/>
          <w:lang w:val="es-ES"/>
        </w:rPr>
        <w:t xml:space="preserve">, </w:t>
      </w:r>
      <w:r w:rsidR="00F670DD">
        <w:rPr>
          <w:rFonts w:ascii="Times New Roman" w:hAnsi="Times New Roman" w:cs="Times New Roman"/>
          <w:bCs/>
          <w:sz w:val="22"/>
          <w:szCs w:val="22"/>
          <w:lang w:val="es-ES"/>
        </w:rPr>
        <w:t>México</w:t>
      </w:r>
    </w:p>
    <w:p w14:paraId="75636F0B" w14:textId="46ED6BB5" w:rsidR="00304499" w:rsidRPr="001D39FF" w:rsidRDefault="00007F13" w:rsidP="006D262B">
      <w:pPr>
        <w:tabs>
          <w:tab w:val="center" w:pos="5233"/>
          <w:tab w:val="left" w:pos="9060"/>
        </w:tabs>
        <w:spacing w:line="360" w:lineRule="auto"/>
        <w:rPr>
          <w:rFonts w:ascii="Times New Roman" w:hAnsi="Times New Roman" w:cs="Times New Roman"/>
          <w:bCs/>
          <w:i/>
          <w:sz w:val="20"/>
          <w:szCs w:val="20"/>
          <w:lang w:val="es-ES"/>
        </w:rPr>
      </w:pPr>
      <w:r>
        <w:rPr>
          <w:rFonts w:ascii="Times New Roman" w:hAnsi="Times New Roman" w:cs="Times New Roman"/>
          <w:bCs/>
          <w:sz w:val="22"/>
          <w:szCs w:val="22"/>
          <w:lang w:val="es-ES"/>
        </w:rPr>
        <w:tab/>
      </w:r>
    </w:p>
    <w:p w14:paraId="47EB67DA" w14:textId="39501645" w:rsidR="002605C3" w:rsidRPr="002605C3" w:rsidRDefault="00304499" w:rsidP="002605C3">
      <w:pPr>
        <w:pStyle w:val="AbstractStyle"/>
        <w:jc w:val="center"/>
        <w:rPr>
          <w:sz w:val="20"/>
          <w:lang w:val="es-ES"/>
        </w:rPr>
      </w:pPr>
      <w:r w:rsidRPr="001D39FF">
        <w:rPr>
          <w:sz w:val="20"/>
          <w:lang w:val="es-ES"/>
        </w:rPr>
        <w:t xml:space="preserve">Resumen: </w:t>
      </w:r>
      <w:r w:rsidR="002605C3" w:rsidRPr="002605C3">
        <w:rPr>
          <w:sz w:val="20"/>
          <w:lang w:val="es-ES"/>
        </w:rPr>
        <w:t>El presente trabajo aborda la manera en que ha influido en la transformación</w:t>
      </w:r>
      <w:r w:rsidR="00A80351">
        <w:rPr>
          <w:sz w:val="20"/>
          <w:lang w:val="es-ES"/>
        </w:rPr>
        <w:t xml:space="preserve"> </w:t>
      </w:r>
      <w:r w:rsidR="002605C3" w:rsidRPr="002605C3">
        <w:rPr>
          <w:sz w:val="20"/>
          <w:lang w:val="es-ES"/>
        </w:rPr>
        <w:t xml:space="preserve">de la ciudad de Aguascalientes un elemento cada vez más </w:t>
      </w:r>
      <w:r w:rsidR="00753457">
        <w:rPr>
          <w:sz w:val="20"/>
          <w:lang w:val="es-ES"/>
        </w:rPr>
        <w:t>común</w:t>
      </w:r>
      <w:r w:rsidR="002605C3" w:rsidRPr="002605C3">
        <w:rPr>
          <w:sz w:val="20"/>
          <w:lang w:val="es-ES"/>
        </w:rPr>
        <w:t xml:space="preserve"> en la configuración urbana de las ciudades contemporáneas mexicanas</w:t>
      </w:r>
      <w:r w:rsidR="0062607A">
        <w:rPr>
          <w:sz w:val="20"/>
          <w:lang w:val="es-ES"/>
        </w:rPr>
        <w:t>,</w:t>
      </w:r>
      <w:r w:rsidR="002605C3" w:rsidRPr="002605C3">
        <w:rPr>
          <w:sz w:val="20"/>
          <w:lang w:val="es-ES"/>
        </w:rPr>
        <w:t xml:space="preserve"> los desarrollos habitacionales en condominio, también conocidos “urbanismos cerrados” y que representan hoy día, la opción más recurrente a la hora de elegir un conjunto habitacional por parte de los edificadores y pobladores respectivamente de la entidad en las últimas décadas.</w:t>
      </w:r>
    </w:p>
    <w:p w14:paraId="6D29A423" w14:textId="01FB7416" w:rsidR="007D5F49" w:rsidRDefault="002605C3" w:rsidP="002605C3">
      <w:pPr>
        <w:pStyle w:val="AbstractStyle"/>
        <w:jc w:val="center"/>
        <w:rPr>
          <w:sz w:val="20"/>
          <w:lang w:val="es-ES"/>
        </w:rPr>
      </w:pPr>
      <w:r w:rsidRPr="002605C3">
        <w:rPr>
          <w:sz w:val="20"/>
          <w:lang w:val="es-ES"/>
        </w:rPr>
        <w:t xml:space="preserve">De igual manera, se muestra el impacto de </w:t>
      </w:r>
      <w:r w:rsidR="00E33523" w:rsidRPr="002605C3">
        <w:rPr>
          <w:sz w:val="20"/>
          <w:lang w:val="es-ES"/>
        </w:rPr>
        <w:t>estos</w:t>
      </w:r>
      <w:r w:rsidRPr="002605C3">
        <w:rPr>
          <w:sz w:val="20"/>
          <w:lang w:val="es-ES"/>
        </w:rPr>
        <w:t xml:space="preserve"> en la desarticulación </w:t>
      </w:r>
      <w:r w:rsidR="00FE58FF" w:rsidRPr="007D5F49">
        <w:rPr>
          <w:sz w:val="20"/>
          <w:lang w:val="es-ES"/>
        </w:rPr>
        <w:t xml:space="preserve">urbano-paisajística </w:t>
      </w:r>
      <w:r w:rsidRPr="002605C3">
        <w:rPr>
          <w:sz w:val="20"/>
          <w:lang w:val="es-ES"/>
        </w:rPr>
        <w:t>en algunos sectores de la zona metropolitana de Aguascalientes en donde prolifera este modelo de desarrollo habitacional</w:t>
      </w:r>
      <w:r w:rsidR="00BC4DF2">
        <w:rPr>
          <w:sz w:val="20"/>
          <w:lang w:val="es-ES"/>
        </w:rPr>
        <w:t xml:space="preserve"> </w:t>
      </w:r>
      <w:r w:rsidR="00BC4DF2" w:rsidRPr="007D5F49">
        <w:rPr>
          <w:sz w:val="20"/>
          <w:lang w:val="es-ES"/>
        </w:rPr>
        <w:t>y las consecuencias del mismo en torno a la movilidad</w:t>
      </w:r>
      <w:r w:rsidR="005A11C2">
        <w:rPr>
          <w:sz w:val="20"/>
          <w:lang w:val="es-ES"/>
        </w:rPr>
        <w:t>, un hecho</w:t>
      </w:r>
      <w:r w:rsidR="00BC4DF2" w:rsidRPr="007D5F49">
        <w:rPr>
          <w:sz w:val="20"/>
          <w:lang w:val="es-ES"/>
        </w:rPr>
        <w:t xml:space="preserve"> necesario para</w:t>
      </w:r>
      <w:r w:rsidR="005A11C2">
        <w:rPr>
          <w:sz w:val="20"/>
          <w:lang w:val="es-ES"/>
        </w:rPr>
        <w:t xml:space="preserve"> el</w:t>
      </w:r>
      <w:r w:rsidR="00BC4DF2" w:rsidRPr="007D5F49">
        <w:rPr>
          <w:sz w:val="20"/>
          <w:lang w:val="es-ES"/>
        </w:rPr>
        <w:t xml:space="preserve"> óptim</w:t>
      </w:r>
      <w:r w:rsidR="005A11C2">
        <w:rPr>
          <w:sz w:val="20"/>
          <w:lang w:val="es-ES"/>
        </w:rPr>
        <w:t>o</w:t>
      </w:r>
      <w:r w:rsidR="00BC4DF2" w:rsidRPr="007D5F49">
        <w:rPr>
          <w:sz w:val="20"/>
          <w:lang w:val="es-ES"/>
        </w:rPr>
        <w:t xml:space="preserve"> desarrollo de la población que las habita y de quienes viven a su alrededor, afectándolas de una forma u otra</w:t>
      </w:r>
      <w:r w:rsidR="006F6C2C" w:rsidRPr="001D39FF">
        <w:rPr>
          <w:sz w:val="20"/>
          <w:lang w:val="es-ES"/>
        </w:rPr>
        <w:t>.</w:t>
      </w:r>
    </w:p>
    <w:p w14:paraId="71CB0128" w14:textId="77777777" w:rsidR="007D5F49" w:rsidRDefault="007D5F49" w:rsidP="002605C3">
      <w:pPr>
        <w:pStyle w:val="AbstractStyle"/>
        <w:jc w:val="center"/>
        <w:rPr>
          <w:sz w:val="20"/>
          <w:lang w:val="es-ES"/>
        </w:rPr>
      </w:pPr>
    </w:p>
    <w:p w14:paraId="45C1CC5B" w14:textId="1FFE27F6" w:rsidR="00304499" w:rsidRPr="001D39FF" w:rsidRDefault="00304499" w:rsidP="00130E76">
      <w:pPr>
        <w:pStyle w:val="KeywordsText"/>
        <w:rPr>
          <w:sz w:val="20"/>
          <w:lang w:val="es-ES"/>
        </w:rPr>
      </w:pPr>
      <w:r w:rsidRPr="001D39FF">
        <w:rPr>
          <w:sz w:val="20"/>
          <w:lang w:val="es-ES"/>
        </w:rPr>
        <w:t>Palabras clave</w:t>
      </w:r>
      <w:r w:rsidR="00130E76" w:rsidRPr="001D39FF">
        <w:rPr>
          <w:sz w:val="20"/>
          <w:lang w:val="es-ES"/>
        </w:rPr>
        <w:t xml:space="preserve">: </w:t>
      </w:r>
      <w:r w:rsidR="00754694" w:rsidRPr="00754694">
        <w:rPr>
          <w:sz w:val="20"/>
          <w:lang w:val="es-ES"/>
        </w:rPr>
        <w:t>Urbanismo cerrado, fragmentación, desarticulación urbana</w:t>
      </w:r>
      <w:r w:rsidR="00130E76" w:rsidRPr="001D39FF">
        <w:rPr>
          <w:sz w:val="20"/>
          <w:lang w:val="es-ES"/>
        </w:rPr>
        <w:t>.</w:t>
      </w:r>
    </w:p>
    <w:p w14:paraId="36C9953A" w14:textId="77777777" w:rsidR="00304499" w:rsidRPr="001D39FF" w:rsidRDefault="00304499" w:rsidP="00130E76">
      <w:pPr>
        <w:pStyle w:val="KeywordsText"/>
        <w:rPr>
          <w:sz w:val="20"/>
          <w:lang w:val="es-ES"/>
        </w:rPr>
      </w:pPr>
    </w:p>
    <w:p w14:paraId="59CE27BE" w14:textId="77777777" w:rsidR="00010222" w:rsidRPr="00D00185" w:rsidRDefault="00304499" w:rsidP="00010222">
      <w:pPr>
        <w:pStyle w:val="AbstractStyle"/>
        <w:jc w:val="center"/>
        <w:rPr>
          <w:sz w:val="20"/>
          <w:rPrChange w:id="11" w:author="Autor">
            <w:rPr>
              <w:sz w:val="20"/>
              <w:lang w:val="es-ES"/>
            </w:rPr>
          </w:rPrChange>
        </w:rPr>
      </w:pPr>
      <w:r w:rsidRPr="00D00185">
        <w:rPr>
          <w:sz w:val="20"/>
          <w:rPrChange w:id="12" w:author="Autor">
            <w:rPr>
              <w:sz w:val="20"/>
              <w:lang w:val="es-ES"/>
            </w:rPr>
          </w:rPrChange>
        </w:rPr>
        <w:t xml:space="preserve">Abstract: </w:t>
      </w:r>
      <w:r w:rsidR="00010222" w:rsidRPr="00D00185">
        <w:rPr>
          <w:sz w:val="20"/>
          <w:rPrChange w:id="13" w:author="Autor">
            <w:rPr>
              <w:sz w:val="20"/>
              <w:lang w:val="es-ES"/>
            </w:rPr>
          </w:rPrChange>
        </w:rPr>
        <w:t>The present work addresses the way in which an increasingly common element in the urban configuration of contemporary Mexican cities has influenced the transformation of the city of Aguascalientes, condominium housing developments, also known as “closed urbanisms” and which represent today day, the most recurrent option when choosing a housing complex by the builders and residents respectively of the entity in recent decades.</w:t>
      </w:r>
    </w:p>
    <w:p w14:paraId="6E6EA790" w14:textId="6C8DFBBA" w:rsidR="00304499" w:rsidRPr="00D00185" w:rsidRDefault="00010222" w:rsidP="00010222">
      <w:pPr>
        <w:pStyle w:val="AbstractStyle"/>
        <w:jc w:val="center"/>
        <w:rPr>
          <w:sz w:val="20"/>
          <w:rPrChange w:id="14" w:author="Autor">
            <w:rPr>
              <w:sz w:val="20"/>
              <w:lang w:val="es-ES"/>
            </w:rPr>
          </w:rPrChange>
        </w:rPr>
      </w:pPr>
      <w:r w:rsidRPr="00D00185">
        <w:rPr>
          <w:sz w:val="20"/>
          <w:rPrChange w:id="15" w:author="Autor">
            <w:rPr>
              <w:sz w:val="20"/>
              <w:lang w:val="es-ES"/>
            </w:rPr>
          </w:rPrChange>
        </w:rPr>
        <w:t>In the same way, the impact of these in the urban-landscape disarticulation in some sectors of the metropolitan area of ​​Aguascalientes where this model of housing development proliferates and the consequences of it around mobility, a necessary fact for optimal development of the population that inhabits them and of those who live around them, affecting them in one way or another.</w:t>
      </w:r>
    </w:p>
    <w:p w14:paraId="261F22D2" w14:textId="77777777" w:rsidR="00304499" w:rsidRPr="00D00185" w:rsidRDefault="00304499" w:rsidP="00130E76">
      <w:pPr>
        <w:pStyle w:val="KeywordsText"/>
        <w:rPr>
          <w:sz w:val="20"/>
          <w:rPrChange w:id="16" w:author="Autor">
            <w:rPr>
              <w:sz w:val="20"/>
              <w:lang w:val="es-ES"/>
            </w:rPr>
          </w:rPrChange>
        </w:rPr>
      </w:pPr>
    </w:p>
    <w:p w14:paraId="13878E29" w14:textId="32F8BC08" w:rsidR="00304499" w:rsidRPr="00D00185" w:rsidRDefault="00304499" w:rsidP="00130E76">
      <w:pPr>
        <w:pStyle w:val="KeywordsText"/>
        <w:rPr>
          <w:sz w:val="20"/>
          <w:rPrChange w:id="17" w:author="Autor">
            <w:rPr>
              <w:sz w:val="20"/>
              <w:lang w:val="es-ES"/>
            </w:rPr>
          </w:rPrChange>
        </w:rPr>
      </w:pPr>
      <w:r w:rsidRPr="00D00185">
        <w:rPr>
          <w:sz w:val="20"/>
          <w:rPrChange w:id="18" w:author="Autor">
            <w:rPr>
              <w:sz w:val="20"/>
              <w:lang w:val="es-ES"/>
            </w:rPr>
          </w:rPrChange>
        </w:rPr>
        <w:t xml:space="preserve">Keywords: </w:t>
      </w:r>
      <w:r w:rsidR="00465018" w:rsidRPr="00D00185">
        <w:rPr>
          <w:sz w:val="20"/>
          <w:rPrChange w:id="19" w:author="Autor">
            <w:rPr>
              <w:sz w:val="20"/>
              <w:lang w:val="es-ES"/>
            </w:rPr>
          </w:rPrChange>
        </w:rPr>
        <w:t>Closed urbanism, fragmentation, urban disarticulation</w:t>
      </w:r>
      <w:r w:rsidR="00130E76" w:rsidRPr="00D00185">
        <w:rPr>
          <w:sz w:val="20"/>
          <w:rPrChange w:id="20" w:author="Autor">
            <w:rPr>
              <w:sz w:val="20"/>
              <w:lang w:val="es-ES"/>
            </w:rPr>
          </w:rPrChange>
        </w:rPr>
        <w:t>.</w:t>
      </w:r>
    </w:p>
    <w:p w14:paraId="52657364" w14:textId="77777777" w:rsidR="00304499" w:rsidRPr="00D00185" w:rsidRDefault="00304499" w:rsidP="00130E76">
      <w:pPr>
        <w:pStyle w:val="KeywordsText"/>
        <w:rPr>
          <w:sz w:val="20"/>
          <w:rPrChange w:id="21" w:author="Autor">
            <w:rPr>
              <w:sz w:val="20"/>
              <w:lang w:val="es-ES"/>
            </w:rPr>
          </w:rPrChange>
        </w:rPr>
      </w:pPr>
    </w:p>
    <w:p w14:paraId="1DEC0D49" w14:textId="77777777" w:rsidR="00304499" w:rsidRPr="00D00185" w:rsidRDefault="00304499" w:rsidP="00130E76">
      <w:pPr>
        <w:spacing w:line="360" w:lineRule="auto"/>
        <w:rPr>
          <w:rFonts w:ascii="Times New Roman" w:hAnsi="Times New Roman" w:cs="Times New Roman"/>
          <w:b/>
          <w:i/>
          <w:sz w:val="20"/>
          <w:szCs w:val="20"/>
          <w:lang w:val="en-US"/>
          <w:rPrChange w:id="22" w:author="Autor">
            <w:rPr>
              <w:rFonts w:ascii="Times New Roman" w:hAnsi="Times New Roman" w:cs="Times New Roman"/>
              <w:b/>
              <w:i/>
              <w:sz w:val="20"/>
              <w:szCs w:val="20"/>
              <w:lang w:val="es-ES"/>
            </w:rPr>
          </w:rPrChange>
        </w:rPr>
      </w:pPr>
    </w:p>
    <w:p w14:paraId="46808430" w14:textId="77777777" w:rsidR="00B157F9" w:rsidRDefault="00B157F9" w:rsidP="00B157F9">
      <w:pPr>
        <w:spacing w:line="360" w:lineRule="auto"/>
        <w:rPr>
          <w:rFonts w:ascii="Times New Roman" w:hAnsi="Times New Roman" w:cs="Times New Roman"/>
          <w:b/>
          <w:lang w:val="es-ES"/>
        </w:rPr>
      </w:pPr>
      <w:r>
        <w:rPr>
          <w:rFonts w:ascii="Times New Roman" w:hAnsi="Times New Roman" w:cs="Times New Roman"/>
          <w:b/>
          <w:lang w:val="es-ES"/>
        </w:rPr>
        <w:t>Introducción</w:t>
      </w:r>
    </w:p>
    <w:p w14:paraId="25DE1BA1" w14:textId="34F4E260" w:rsidR="00B157F9" w:rsidRDefault="00B157F9" w:rsidP="00B157F9">
      <w:pPr>
        <w:spacing w:line="360" w:lineRule="auto"/>
        <w:rPr>
          <w:rFonts w:ascii="Times New Roman" w:hAnsi="Times New Roman" w:cs="Times New Roman"/>
          <w:b/>
          <w:lang w:val="es-ES"/>
        </w:rPr>
      </w:pPr>
    </w:p>
    <w:p w14:paraId="5609BA9E" w14:textId="0567DC9D" w:rsidR="00F603E0" w:rsidRDefault="00D378D1" w:rsidP="007E77B1">
      <w:pPr>
        <w:spacing w:line="360" w:lineRule="auto"/>
        <w:jc w:val="both"/>
        <w:rPr>
          <w:rFonts w:ascii="Times New Roman" w:hAnsi="Times New Roman" w:cs="Times New Roman"/>
          <w:bCs/>
          <w:lang w:val="es-ES"/>
        </w:rPr>
      </w:pPr>
      <w:r>
        <w:rPr>
          <w:rFonts w:ascii="Times New Roman" w:hAnsi="Times New Roman" w:cs="Times New Roman"/>
          <w:bCs/>
          <w:lang w:val="es-ES"/>
        </w:rPr>
        <w:t>La</w:t>
      </w:r>
      <w:r w:rsidR="009B6BB9" w:rsidRPr="009B6BB9">
        <w:rPr>
          <w:rFonts w:ascii="Times New Roman" w:hAnsi="Times New Roman" w:cs="Times New Roman"/>
          <w:bCs/>
          <w:lang w:val="es-ES"/>
        </w:rPr>
        <w:t xml:space="preserve"> investigación</w:t>
      </w:r>
      <w:r>
        <w:rPr>
          <w:rFonts w:ascii="Times New Roman" w:hAnsi="Times New Roman" w:cs="Times New Roman"/>
          <w:bCs/>
          <w:lang w:val="es-ES"/>
        </w:rPr>
        <w:t xml:space="preserve"> que se presenta a continuación</w:t>
      </w:r>
      <w:r w:rsidR="009B6BB9" w:rsidRPr="009B6BB9">
        <w:rPr>
          <w:rFonts w:ascii="Times New Roman" w:hAnsi="Times New Roman" w:cs="Times New Roman"/>
          <w:bCs/>
          <w:lang w:val="es-ES"/>
        </w:rPr>
        <w:t xml:space="preserve"> </w:t>
      </w:r>
      <w:r w:rsidR="00946D1F">
        <w:rPr>
          <w:rFonts w:ascii="Times New Roman" w:hAnsi="Times New Roman" w:cs="Times New Roman"/>
          <w:bCs/>
          <w:lang w:val="es-ES"/>
        </w:rPr>
        <w:t xml:space="preserve">se realizó </w:t>
      </w:r>
      <w:r w:rsidR="00DD02B4">
        <w:rPr>
          <w:rFonts w:ascii="Times New Roman" w:hAnsi="Times New Roman" w:cs="Times New Roman"/>
          <w:bCs/>
          <w:lang w:val="es-ES"/>
        </w:rPr>
        <w:t>en el periodo comprendido en</w:t>
      </w:r>
      <w:r w:rsidR="00325A97">
        <w:rPr>
          <w:rFonts w:ascii="Times New Roman" w:hAnsi="Times New Roman" w:cs="Times New Roman"/>
          <w:bCs/>
          <w:lang w:val="es-ES"/>
        </w:rPr>
        <w:t>tre el año 201</w:t>
      </w:r>
      <w:r w:rsidR="005D1526">
        <w:rPr>
          <w:rFonts w:ascii="Times New Roman" w:hAnsi="Times New Roman" w:cs="Times New Roman"/>
          <w:bCs/>
          <w:lang w:val="es-ES"/>
        </w:rPr>
        <w:t>7</w:t>
      </w:r>
      <w:r w:rsidR="00325A97">
        <w:rPr>
          <w:rFonts w:ascii="Times New Roman" w:hAnsi="Times New Roman" w:cs="Times New Roman"/>
          <w:bCs/>
          <w:lang w:val="es-ES"/>
        </w:rPr>
        <w:t xml:space="preserve"> y 2019 como parte</w:t>
      </w:r>
      <w:r w:rsidR="009B6BB9">
        <w:rPr>
          <w:rFonts w:ascii="Times New Roman" w:hAnsi="Times New Roman" w:cs="Times New Roman"/>
          <w:bCs/>
          <w:lang w:val="es-ES"/>
        </w:rPr>
        <w:t xml:space="preserve"> de las </w:t>
      </w:r>
      <w:r w:rsidR="006874B9">
        <w:rPr>
          <w:rFonts w:ascii="Times New Roman" w:hAnsi="Times New Roman" w:cs="Times New Roman"/>
          <w:bCs/>
          <w:lang w:val="es-ES"/>
        </w:rPr>
        <w:t xml:space="preserve">inquietudes y </w:t>
      </w:r>
      <w:r w:rsidR="009B6BB9">
        <w:rPr>
          <w:rFonts w:ascii="Times New Roman" w:hAnsi="Times New Roman" w:cs="Times New Roman"/>
          <w:bCs/>
          <w:lang w:val="es-ES"/>
        </w:rPr>
        <w:t>experiencias</w:t>
      </w:r>
      <w:r w:rsidR="006874B9">
        <w:rPr>
          <w:rFonts w:ascii="Times New Roman" w:hAnsi="Times New Roman" w:cs="Times New Roman"/>
          <w:bCs/>
          <w:lang w:val="es-ES"/>
        </w:rPr>
        <w:t xml:space="preserve"> </w:t>
      </w:r>
      <w:r w:rsidR="009B6BB9">
        <w:rPr>
          <w:rFonts w:ascii="Times New Roman" w:hAnsi="Times New Roman" w:cs="Times New Roman"/>
          <w:bCs/>
          <w:lang w:val="es-ES"/>
        </w:rPr>
        <w:t xml:space="preserve">en el </w:t>
      </w:r>
      <w:r w:rsidR="00C31806">
        <w:rPr>
          <w:rFonts w:ascii="Times New Roman" w:hAnsi="Times New Roman" w:cs="Times New Roman"/>
          <w:bCs/>
          <w:lang w:val="es-ES"/>
        </w:rPr>
        <w:t xml:space="preserve">desempeño </w:t>
      </w:r>
      <w:r w:rsidR="001471B9">
        <w:rPr>
          <w:rFonts w:ascii="Times New Roman" w:hAnsi="Times New Roman" w:cs="Times New Roman"/>
          <w:bCs/>
          <w:lang w:val="es-ES"/>
        </w:rPr>
        <w:t xml:space="preserve">en </w:t>
      </w:r>
      <w:r w:rsidR="00C31806">
        <w:rPr>
          <w:rFonts w:ascii="Times New Roman" w:hAnsi="Times New Roman" w:cs="Times New Roman"/>
          <w:bCs/>
          <w:lang w:val="es-ES"/>
        </w:rPr>
        <w:t xml:space="preserve">el servicio público </w:t>
      </w:r>
      <w:r w:rsidR="001471B9">
        <w:rPr>
          <w:rFonts w:ascii="Times New Roman" w:hAnsi="Times New Roman" w:cs="Times New Roman"/>
          <w:bCs/>
          <w:lang w:val="es-ES"/>
        </w:rPr>
        <w:t xml:space="preserve">al interior de la Secretaría de </w:t>
      </w:r>
      <w:r w:rsidR="005D1526">
        <w:rPr>
          <w:rFonts w:ascii="Times New Roman" w:hAnsi="Times New Roman" w:cs="Times New Roman"/>
          <w:bCs/>
          <w:lang w:val="es-ES"/>
        </w:rPr>
        <w:t>Gestión Urbanística y Ordenamiento Territorial del Estado de Aguascalientes</w:t>
      </w:r>
      <w:r w:rsidR="00AF27A2">
        <w:rPr>
          <w:rFonts w:ascii="Times New Roman" w:hAnsi="Times New Roman" w:cs="Times New Roman"/>
          <w:bCs/>
          <w:lang w:val="es-ES"/>
        </w:rPr>
        <w:t xml:space="preserve"> (SEGUOT por sus siglas</w:t>
      </w:r>
      <w:r w:rsidR="007E77B1">
        <w:rPr>
          <w:rFonts w:ascii="Times New Roman" w:hAnsi="Times New Roman" w:cs="Times New Roman"/>
          <w:bCs/>
          <w:lang w:val="es-ES"/>
        </w:rPr>
        <w:t>)</w:t>
      </w:r>
      <w:r w:rsidR="00775BF1">
        <w:rPr>
          <w:rFonts w:ascii="Times New Roman" w:hAnsi="Times New Roman" w:cs="Times New Roman"/>
          <w:bCs/>
          <w:lang w:val="es-ES"/>
        </w:rPr>
        <w:t xml:space="preserve"> y posteriormente en </w:t>
      </w:r>
      <w:r w:rsidR="00FA1EF1">
        <w:rPr>
          <w:rFonts w:ascii="Times New Roman" w:hAnsi="Times New Roman" w:cs="Times New Roman"/>
          <w:bCs/>
          <w:lang w:val="es-ES"/>
        </w:rPr>
        <w:t xml:space="preserve">la jefatura del </w:t>
      </w:r>
      <w:commentRangeStart w:id="23"/>
      <w:r w:rsidR="00FA1EF1">
        <w:rPr>
          <w:rFonts w:ascii="Times New Roman" w:hAnsi="Times New Roman" w:cs="Times New Roman"/>
          <w:bCs/>
          <w:lang w:val="es-ES"/>
        </w:rPr>
        <w:t>d</w:t>
      </w:r>
      <w:commentRangeEnd w:id="23"/>
      <w:r w:rsidR="00E8700B">
        <w:rPr>
          <w:rStyle w:val="Refdecomentario"/>
        </w:rPr>
        <w:commentReference w:id="23"/>
      </w:r>
      <w:r w:rsidR="00FA1EF1">
        <w:rPr>
          <w:rFonts w:ascii="Times New Roman" w:hAnsi="Times New Roman" w:cs="Times New Roman"/>
          <w:bCs/>
          <w:lang w:val="es-ES"/>
        </w:rPr>
        <w:t>epartamento de Fraccionamientos y Condominios de la Secretaría de Desa</w:t>
      </w:r>
      <w:r w:rsidR="0051530C">
        <w:rPr>
          <w:rFonts w:ascii="Times New Roman" w:hAnsi="Times New Roman" w:cs="Times New Roman"/>
          <w:bCs/>
          <w:lang w:val="es-ES"/>
        </w:rPr>
        <w:t>rrollo</w:t>
      </w:r>
      <w:r w:rsidR="00AF27A2">
        <w:rPr>
          <w:rFonts w:ascii="Times New Roman" w:hAnsi="Times New Roman" w:cs="Times New Roman"/>
          <w:bCs/>
          <w:lang w:val="es-ES"/>
        </w:rPr>
        <w:t xml:space="preserve"> Agrario,</w:t>
      </w:r>
      <w:r w:rsidR="0051530C">
        <w:rPr>
          <w:rFonts w:ascii="Times New Roman" w:hAnsi="Times New Roman" w:cs="Times New Roman"/>
          <w:bCs/>
          <w:lang w:val="es-ES"/>
        </w:rPr>
        <w:t xml:space="preserve"> Territorial y Urbano</w:t>
      </w:r>
      <w:r w:rsidR="00AF27A2">
        <w:rPr>
          <w:rFonts w:ascii="Times New Roman" w:hAnsi="Times New Roman" w:cs="Times New Roman"/>
          <w:bCs/>
          <w:lang w:val="es-ES"/>
        </w:rPr>
        <w:t xml:space="preserve"> del Municipio de Jesús María Aguascalientes (SEDATUM por sus siglas)</w:t>
      </w:r>
      <w:r w:rsidR="00B35EE0">
        <w:rPr>
          <w:rFonts w:ascii="Times New Roman" w:hAnsi="Times New Roman" w:cs="Times New Roman"/>
          <w:bCs/>
          <w:lang w:val="es-ES"/>
        </w:rPr>
        <w:t xml:space="preserve"> </w:t>
      </w:r>
      <w:r w:rsidR="008930AA">
        <w:rPr>
          <w:rFonts w:ascii="Times New Roman" w:hAnsi="Times New Roman" w:cs="Times New Roman"/>
          <w:bCs/>
          <w:lang w:val="es-ES"/>
        </w:rPr>
        <w:t xml:space="preserve">entidades </w:t>
      </w:r>
      <w:r w:rsidR="00F06D02">
        <w:rPr>
          <w:rFonts w:ascii="Times New Roman" w:hAnsi="Times New Roman" w:cs="Times New Roman"/>
          <w:bCs/>
          <w:lang w:val="es-ES"/>
        </w:rPr>
        <w:t xml:space="preserve">encargadas </w:t>
      </w:r>
      <w:r w:rsidR="00D93C64">
        <w:rPr>
          <w:rFonts w:ascii="Times New Roman" w:hAnsi="Times New Roman" w:cs="Times New Roman"/>
          <w:bCs/>
          <w:lang w:val="es-ES"/>
        </w:rPr>
        <w:t xml:space="preserve">entre otras muchas funciones, </w:t>
      </w:r>
      <w:r w:rsidR="00F06D02">
        <w:rPr>
          <w:rFonts w:ascii="Times New Roman" w:hAnsi="Times New Roman" w:cs="Times New Roman"/>
          <w:bCs/>
          <w:lang w:val="es-ES"/>
        </w:rPr>
        <w:t xml:space="preserve">de la regulación, control, supervisión y </w:t>
      </w:r>
      <w:r w:rsidR="00337349">
        <w:rPr>
          <w:rFonts w:ascii="Times New Roman" w:hAnsi="Times New Roman" w:cs="Times New Roman"/>
          <w:bCs/>
          <w:lang w:val="es-ES"/>
        </w:rPr>
        <w:t>autorización de</w:t>
      </w:r>
      <w:r w:rsidR="00762284">
        <w:rPr>
          <w:rFonts w:ascii="Times New Roman" w:hAnsi="Times New Roman" w:cs="Times New Roman"/>
          <w:bCs/>
          <w:lang w:val="es-ES"/>
        </w:rPr>
        <w:t>l diseño e incorporación de nuevos fraccionamientos, condominios</w:t>
      </w:r>
      <w:r w:rsidR="00F24B79">
        <w:rPr>
          <w:rFonts w:ascii="Times New Roman" w:hAnsi="Times New Roman" w:cs="Times New Roman"/>
          <w:bCs/>
          <w:lang w:val="es-ES"/>
        </w:rPr>
        <w:t xml:space="preserve"> y</w:t>
      </w:r>
      <w:r w:rsidR="00762284">
        <w:rPr>
          <w:rFonts w:ascii="Times New Roman" w:hAnsi="Times New Roman" w:cs="Times New Roman"/>
          <w:bCs/>
          <w:lang w:val="es-ES"/>
        </w:rPr>
        <w:t xml:space="preserve"> </w:t>
      </w:r>
      <w:r w:rsidR="00361284">
        <w:rPr>
          <w:rFonts w:ascii="Times New Roman" w:hAnsi="Times New Roman" w:cs="Times New Roman"/>
          <w:bCs/>
          <w:lang w:val="es-ES"/>
        </w:rPr>
        <w:t xml:space="preserve">subdivisiones </w:t>
      </w:r>
      <w:r w:rsidR="00F24B79">
        <w:rPr>
          <w:rFonts w:ascii="Times New Roman" w:hAnsi="Times New Roman" w:cs="Times New Roman"/>
          <w:bCs/>
          <w:lang w:val="es-ES"/>
        </w:rPr>
        <w:t>a nivel estatal y municipal</w:t>
      </w:r>
      <w:r w:rsidR="00563589">
        <w:rPr>
          <w:rFonts w:ascii="Times New Roman" w:hAnsi="Times New Roman" w:cs="Times New Roman"/>
          <w:bCs/>
          <w:lang w:val="es-ES"/>
        </w:rPr>
        <w:t xml:space="preserve"> respectivamente</w:t>
      </w:r>
      <w:r w:rsidR="00F603E0">
        <w:rPr>
          <w:rFonts w:ascii="Times New Roman" w:hAnsi="Times New Roman" w:cs="Times New Roman"/>
          <w:bCs/>
          <w:lang w:val="es-ES"/>
        </w:rPr>
        <w:t>.</w:t>
      </w:r>
      <w:r w:rsidR="00D93C64">
        <w:rPr>
          <w:rFonts w:ascii="Times New Roman" w:hAnsi="Times New Roman" w:cs="Times New Roman"/>
          <w:bCs/>
          <w:lang w:val="es-ES"/>
        </w:rPr>
        <w:t xml:space="preserve"> </w:t>
      </w:r>
    </w:p>
    <w:p w14:paraId="65264D28" w14:textId="77777777" w:rsidR="00F603E0" w:rsidRDefault="00F603E0" w:rsidP="007E77B1">
      <w:pPr>
        <w:spacing w:line="360" w:lineRule="auto"/>
        <w:jc w:val="both"/>
        <w:rPr>
          <w:rFonts w:ascii="Times New Roman" w:hAnsi="Times New Roman" w:cs="Times New Roman"/>
          <w:bCs/>
          <w:lang w:val="es-ES"/>
        </w:rPr>
      </w:pPr>
    </w:p>
    <w:p w14:paraId="42E0A6C0" w14:textId="3690D5F0" w:rsidR="00263F32" w:rsidRDefault="00263F32" w:rsidP="00263F32">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Una constante que se puede observar en las dependencias mencionadas, es el ingreso de solicitudes por parte de empresarios desarrolladores de vivienda para la constitución de nuevos desarrollos habitacionales bajo el régimen de propiedad en condominio en proporción muy superior a las solicitudes para otros tipos de desarrollos contemplados en la normatividad en la materia tales como fraccionamientos o copropiedades, bajo la premisa de ofrecer la seguridad y comodidad y amenidades que un conjunto cerrado puede satisfacer a </w:t>
      </w:r>
      <w:r>
        <w:rPr>
          <w:rFonts w:ascii="Times New Roman" w:hAnsi="Times New Roman" w:cs="Times New Roman"/>
          <w:bCs/>
          <w:lang w:val="es-ES"/>
        </w:rPr>
        <w:lastRenderedPageBreak/>
        <w:t xml:space="preserve">diferencia de los otros que dependen de las autoridades municipales para la prestación de servicios en materia de prevención del delito y la dotación, mantenimiento y cuidado de las áreas verdes, parques y jardines por mencionar </w:t>
      </w:r>
      <w:r w:rsidR="00010D24">
        <w:rPr>
          <w:rFonts w:ascii="Times New Roman" w:hAnsi="Times New Roman" w:cs="Times New Roman"/>
          <w:bCs/>
          <w:lang w:val="es-ES"/>
        </w:rPr>
        <w:t xml:space="preserve">solo </w:t>
      </w:r>
      <w:r>
        <w:rPr>
          <w:rFonts w:ascii="Times New Roman" w:hAnsi="Times New Roman" w:cs="Times New Roman"/>
          <w:bCs/>
          <w:lang w:val="es-ES"/>
        </w:rPr>
        <w:t>algunos.</w:t>
      </w:r>
    </w:p>
    <w:p w14:paraId="3F69F622" w14:textId="77777777" w:rsidR="00263F32" w:rsidRDefault="00263F32" w:rsidP="00263F32">
      <w:pPr>
        <w:spacing w:line="360" w:lineRule="auto"/>
        <w:jc w:val="both"/>
        <w:rPr>
          <w:rFonts w:ascii="Times New Roman" w:hAnsi="Times New Roman" w:cs="Times New Roman"/>
          <w:bCs/>
          <w:lang w:val="es-ES"/>
        </w:rPr>
      </w:pPr>
    </w:p>
    <w:p w14:paraId="344D8EAA" w14:textId="0752AA78" w:rsidR="00263F32" w:rsidRDefault="00263F32" w:rsidP="00CE2ADA">
      <w:pPr>
        <w:spacing w:line="360" w:lineRule="auto"/>
        <w:jc w:val="both"/>
        <w:rPr>
          <w:rFonts w:ascii="Times New Roman" w:hAnsi="Times New Roman" w:cs="Times New Roman"/>
          <w:bCs/>
          <w:lang w:val="es-ES"/>
        </w:rPr>
      </w:pPr>
      <w:r>
        <w:rPr>
          <w:rFonts w:ascii="Times New Roman" w:hAnsi="Times New Roman" w:cs="Times New Roman"/>
          <w:bCs/>
          <w:lang w:val="es-ES"/>
        </w:rPr>
        <w:t>Ante este panorama y a pesar de los beneficios que obtienen o por lo menos, que son ofrecidos a los moradores al interior de estos modelos habitacionales, cabe hacerse la pregunta sobre las repercusiones que se están observando en la actualidad y a futuro</w:t>
      </w:r>
      <w:r w:rsidR="00517E2B">
        <w:rPr>
          <w:rFonts w:ascii="Times New Roman" w:hAnsi="Times New Roman" w:cs="Times New Roman"/>
          <w:bCs/>
          <w:lang w:val="es-ES"/>
        </w:rPr>
        <w:t>,</w:t>
      </w:r>
      <w:r>
        <w:rPr>
          <w:rFonts w:ascii="Times New Roman" w:hAnsi="Times New Roman" w:cs="Times New Roman"/>
          <w:bCs/>
          <w:lang w:val="es-ES"/>
        </w:rPr>
        <w:t xml:space="preserve"> derivad</w:t>
      </w:r>
      <w:r w:rsidR="001D5BB5">
        <w:rPr>
          <w:rFonts w:ascii="Times New Roman" w:hAnsi="Times New Roman" w:cs="Times New Roman"/>
          <w:bCs/>
          <w:lang w:val="es-ES"/>
        </w:rPr>
        <w:t>as</w:t>
      </w:r>
      <w:r>
        <w:rPr>
          <w:rFonts w:ascii="Times New Roman" w:hAnsi="Times New Roman" w:cs="Times New Roman"/>
          <w:bCs/>
          <w:lang w:val="es-ES"/>
        </w:rPr>
        <w:t xml:space="preserve"> de </w:t>
      </w:r>
      <w:r w:rsidR="00732EA6">
        <w:rPr>
          <w:rFonts w:ascii="Times New Roman" w:hAnsi="Times New Roman" w:cs="Times New Roman"/>
          <w:bCs/>
          <w:lang w:val="es-ES"/>
        </w:rPr>
        <w:t>privilegiar</w:t>
      </w:r>
      <w:r w:rsidR="001D5BB5">
        <w:rPr>
          <w:rFonts w:ascii="Times New Roman" w:hAnsi="Times New Roman" w:cs="Times New Roman"/>
          <w:bCs/>
          <w:lang w:val="es-ES"/>
        </w:rPr>
        <w:t xml:space="preserve"> </w:t>
      </w:r>
      <w:r w:rsidR="007E0D0B">
        <w:rPr>
          <w:rFonts w:ascii="Times New Roman" w:hAnsi="Times New Roman" w:cs="Times New Roman"/>
          <w:bCs/>
          <w:lang w:val="es-ES"/>
        </w:rPr>
        <w:t xml:space="preserve">un solo modelo de ocupación del territorio </w:t>
      </w:r>
      <w:r w:rsidR="00E263D5">
        <w:rPr>
          <w:rFonts w:ascii="Times New Roman" w:hAnsi="Times New Roman" w:cs="Times New Roman"/>
          <w:bCs/>
          <w:lang w:val="es-ES"/>
        </w:rPr>
        <w:t>para satisfacer la demanda de vivienda en años recientes</w:t>
      </w:r>
      <w:r w:rsidR="00E75B29">
        <w:rPr>
          <w:rFonts w:ascii="Times New Roman" w:hAnsi="Times New Roman" w:cs="Times New Roman"/>
          <w:bCs/>
          <w:lang w:val="es-ES"/>
        </w:rPr>
        <w:t xml:space="preserve">, alejados de lo que dictan </w:t>
      </w:r>
      <w:r w:rsidR="00A23B8E">
        <w:rPr>
          <w:rFonts w:ascii="Times New Roman" w:hAnsi="Times New Roman" w:cs="Times New Roman"/>
          <w:bCs/>
          <w:lang w:val="es-ES"/>
        </w:rPr>
        <w:t xml:space="preserve">las convenciones </w:t>
      </w:r>
      <w:r w:rsidR="00081984">
        <w:rPr>
          <w:rFonts w:ascii="Times New Roman" w:hAnsi="Times New Roman" w:cs="Times New Roman"/>
          <w:bCs/>
          <w:lang w:val="es-ES"/>
        </w:rPr>
        <w:t xml:space="preserve">y los foros internacionales en materia de </w:t>
      </w:r>
      <w:r w:rsidR="006C419D">
        <w:rPr>
          <w:rFonts w:ascii="Times New Roman" w:hAnsi="Times New Roman" w:cs="Times New Roman"/>
          <w:bCs/>
          <w:lang w:val="es-ES"/>
        </w:rPr>
        <w:t xml:space="preserve">desarrollo urbano y humano </w:t>
      </w:r>
      <w:r w:rsidR="00CD6ADC">
        <w:rPr>
          <w:rFonts w:ascii="Times New Roman" w:hAnsi="Times New Roman" w:cs="Times New Roman"/>
          <w:bCs/>
          <w:lang w:val="es-ES"/>
        </w:rPr>
        <w:t>sostenibles;</w:t>
      </w:r>
      <w:r w:rsidR="00517E2B">
        <w:rPr>
          <w:rFonts w:ascii="Times New Roman" w:hAnsi="Times New Roman" w:cs="Times New Roman"/>
          <w:bCs/>
          <w:lang w:val="es-ES"/>
        </w:rPr>
        <w:t xml:space="preserve"> y que como se podrá demostrar </w:t>
      </w:r>
      <w:r w:rsidR="004F62C4">
        <w:rPr>
          <w:rFonts w:ascii="Times New Roman" w:hAnsi="Times New Roman" w:cs="Times New Roman"/>
          <w:bCs/>
          <w:lang w:val="es-ES"/>
        </w:rPr>
        <w:t xml:space="preserve">con el desarrollo de este trabajo, </w:t>
      </w:r>
      <w:r w:rsidR="00CD6ADC">
        <w:rPr>
          <w:rFonts w:ascii="Times New Roman" w:hAnsi="Times New Roman" w:cs="Times New Roman"/>
          <w:bCs/>
          <w:lang w:val="es-ES"/>
        </w:rPr>
        <w:t>tienden a fragmentar la estr</w:t>
      </w:r>
      <w:r w:rsidR="00EE21F4">
        <w:rPr>
          <w:rFonts w:ascii="Times New Roman" w:hAnsi="Times New Roman" w:cs="Times New Roman"/>
          <w:bCs/>
          <w:lang w:val="es-ES"/>
        </w:rPr>
        <w:t>uctura urbana y poblacional.</w:t>
      </w:r>
    </w:p>
    <w:p w14:paraId="6E139921" w14:textId="77777777" w:rsidR="00263F32" w:rsidRDefault="00263F32" w:rsidP="00263F32">
      <w:pPr>
        <w:spacing w:line="360" w:lineRule="auto"/>
        <w:rPr>
          <w:rFonts w:ascii="Times New Roman" w:hAnsi="Times New Roman" w:cs="Times New Roman"/>
          <w:bCs/>
          <w:lang w:val="es-ES"/>
        </w:rPr>
      </w:pPr>
    </w:p>
    <w:p w14:paraId="2697A3E0" w14:textId="1E66F00B" w:rsidR="00B157F9" w:rsidRPr="003F32BF" w:rsidRDefault="00B157F9" w:rsidP="00263F32">
      <w:pPr>
        <w:spacing w:line="360" w:lineRule="auto"/>
        <w:rPr>
          <w:rFonts w:ascii="Times New Roman" w:hAnsi="Times New Roman" w:cs="Times New Roman"/>
          <w:bCs/>
          <w:lang w:val="es-ES"/>
        </w:rPr>
      </w:pPr>
      <w:r w:rsidRPr="008A610B">
        <w:rPr>
          <w:rFonts w:ascii="Times New Roman" w:hAnsi="Times New Roman" w:cs="Times New Roman"/>
          <w:b/>
          <w:lang w:val="es-ES"/>
        </w:rPr>
        <w:t>Planteamiento del problema</w:t>
      </w:r>
    </w:p>
    <w:p w14:paraId="22768897" w14:textId="2CC4D3C6" w:rsidR="00B157F9" w:rsidRDefault="00B157F9" w:rsidP="00B157F9">
      <w:pPr>
        <w:spacing w:line="360" w:lineRule="auto"/>
        <w:rPr>
          <w:rFonts w:ascii="Times New Roman" w:hAnsi="Times New Roman" w:cs="Times New Roman"/>
          <w:bCs/>
          <w:lang w:val="es-ES"/>
        </w:rPr>
      </w:pPr>
    </w:p>
    <w:p w14:paraId="7F6F5258" w14:textId="7FB6B9FD" w:rsidR="000077D0" w:rsidRPr="003F32BF" w:rsidRDefault="000077D0" w:rsidP="000077D0">
      <w:pPr>
        <w:spacing w:line="360" w:lineRule="auto"/>
        <w:jc w:val="both"/>
        <w:rPr>
          <w:rFonts w:ascii="Times New Roman" w:hAnsi="Times New Roman" w:cs="Times New Roman"/>
          <w:bCs/>
          <w:lang w:val="es-ES"/>
        </w:rPr>
      </w:pPr>
      <w:r w:rsidRPr="003F32BF">
        <w:rPr>
          <w:rFonts w:ascii="Times New Roman" w:hAnsi="Times New Roman" w:cs="Times New Roman"/>
          <w:bCs/>
          <w:lang w:val="es-ES"/>
        </w:rPr>
        <w:t>El uso habitacional en cualquier asentamiento humano es sin duda el más importante del resto que integran a toda ciudad en términos de superficie que ocupa en el territorio</w:t>
      </w:r>
      <w:r>
        <w:rPr>
          <w:rFonts w:ascii="Times New Roman" w:hAnsi="Times New Roman" w:cs="Times New Roman"/>
          <w:bCs/>
          <w:lang w:val="es-ES"/>
        </w:rPr>
        <w:t xml:space="preserve"> ya que de acuerdo con el Instituto Municipal de Planeación, IMPLAN por sus siglas</w:t>
      </w:r>
      <w:del w:id="24" w:author="Autor">
        <w:r w:rsidDel="00E8700B">
          <w:rPr>
            <w:rFonts w:ascii="Times New Roman" w:hAnsi="Times New Roman" w:cs="Times New Roman"/>
            <w:bCs/>
            <w:lang w:val="es-ES"/>
          </w:rPr>
          <w:delText xml:space="preserve"> (2013, p. 126)</w:delText>
        </w:r>
      </w:del>
      <w:r>
        <w:rPr>
          <w:rFonts w:ascii="Times New Roman" w:hAnsi="Times New Roman" w:cs="Times New Roman"/>
          <w:noProof/>
        </w:rPr>
        <w:t xml:space="preserve"> “</w:t>
      </w:r>
      <w:r w:rsidRPr="006F2278">
        <w:rPr>
          <w:rFonts w:ascii="Times New Roman" w:hAnsi="Times New Roman" w:cs="Times New Roman"/>
          <w:noProof/>
        </w:rPr>
        <w:t xml:space="preserve">la ocupación de suelo predominante en la </w:t>
      </w:r>
      <w:r>
        <w:rPr>
          <w:rFonts w:ascii="Times New Roman" w:hAnsi="Times New Roman" w:cs="Times New Roman"/>
          <w:noProof/>
        </w:rPr>
        <w:t>[…]</w:t>
      </w:r>
      <w:r w:rsidRPr="006F2278">
        <w:rPr>
          <w:rFonts w:ascii="Times New Roman" w:hAnsi="Times New Roman" w:cs="Times New Roman"/>
          <w:noProof/>
        </w:rPr>
        <w:t xml:space="preserve"> Ciudad de Aguascalientes es la habitacional, que alcanza hasta un 75 por ciento del total</w:t>
      </w:r>
      <w:r>
        <w:rPr>
          <w:rFonts w:ascii="Times New Roman" w:hAnsi="Times New Roman" w:cs="Times New Roman"/>
          <w:noProof/>
        </w:rPr>
        <w:t>”</w:t>
      </w:r>
      <w:ins w:id="25" w:author="Autor">
        <w:r w:rsidR="00E8700B" w:rsidRPr="00E8700B">
          <w:rPr>
            <w:rFonts w:ascii="Times New Roman" w:hAnsi="Times New Roman" w:cs="Times New Roman"/>
            <w:bCs/>
            <w:lang w:val="es-ES"/>
          </w:rPr>
          <w:t xml:space="preserve"> </w:t>
        </w:r>
        <w:r w:rsidR="00E8700B">
          <w:rPr>
            <w:rFonts w:ascii="Times New Roman" w:hAnsi="Times New Roman" w:cs="Times New Roman"/>
            <w:bCs/>
            <w:lang w:val="es-ES"/>
          </w:rPr>
          <w:t>(2013, p. 126)</w:t>
        </w:r>
      </w:ins>
      <w:r>
        <w:rPr>
          <w:rFonts w:ascii="Times New Roman" w:hAnsi="Times New Roman" w:cs="Times New Roman"/>
          <w:noProof/>
        </w:rPr>
        <w:t xml:space="preserve">; </w:t>
      </w:r>
      <w:r w:rsidR="00871A46">
        <w:rPr>
          <w:rFonts w:ascii="Times New Roman" w:hAnsi="Times New Roman" w:cs="Times New Roman"/>
          <w:bCs/>
          <w:lang w:val="es-ES"/>
        </w:rPr>
        <w:t xml:space="preserve">por otra parte, no se puede </w:t>
      </w:r>
      <w:r w:rsidR="00263B3B">
        <w:rPr>
          <w:rFonts w:ascii="Times New Roman" w:hAnsi="Times New Roman" w:cs="Times New Roman"/>
          <w:bCs/>
          <w:lang w:val="es-ES"/>
        </w:rPr>
        <w:t>dejar de lado</w:t>
      </w:r>
      <w:r w:rsidRPr="003F32BF">
        <w:rPr>
          <w:rFonts w:ascii="Times New Roman" w:hAnsi="Times New Roman" w:cs="Times New Roman"/>
          <w:bCs/>
          <w:lang w:val="es-ES"/>
        </w:rPr>
        <w:t xml:space="preserve"> el impacto social de la población que se ve involucrada y/o afectada por la suficiencia en su dotación y calidad de los desarrollos.</w:t>
      </w:r>
    </w:p>
    <w:p w14:paraId="6CB70495" w14:textId="77777777" w:rsidR="000077D0" w:rsidRPr="003F32BF" w:rsidRDefault="000077D0" w:rsidP="000077D0">
      <w:pPr>
        <w:spacing w:line="360" w:lineRule="auto"/>
        <w:rPr>
          <w:rFonts w:ascii="Times New Roman" w:hAnsi="Times New Roman" w:cs="Times New Roman"/>
          <w:bCs/>
          <w:lang w:val="es-ES"/>
        </w:rPr>
      </w:pPr>
    </w:p>
    <w:p w14:paraId="210683C3" w14:textId="0A123B36" w:rsidR="00124F70" w:rsidRDefault="000208BD" w:rsidP="00124F70">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De acuerdo </w:t>
      </w:r>
      <w:r w:rsidR="009D4B24">
        <w:rPr>
          <w:rFonts w:ascii="Times New Roman" w:hAnsi="Times New Roman" w:cs="Times New Roman"/>
          <w:bCs/>
          <w:lang w:val="es-ES"/>
        </w:rPr>
        <w:t xml:space="preserve">con </w:t>
      </w:r>
      <w:r>
        <w:rPr>
          <w:rFonts w:ascii="Times New Roman" w:hAnsi="Times New Roman" w:cs="Times New Roman"/>
          <w:bCs/>
          <w:lang w:val="es-ES"/>
        </w:rPr>
        <w:t xml:space="preserve">cifras </w:t>
      </w:r>
      <w:r w:rsidR="00F85660">
        <w:rPr>
          <w:rFonts w:ascii="Times New Roman" w:hAnsi="Times New Roman" w:cs="Times New Roman"/>
          <w:bCs/>
          <w:lang w:val="es-ES"/>
        </w:rPr>
        <w:t xml:space="preserve">propias del Gobierno del Estado de Aguascalientes a través de la SEGUOT </w:t>
      </w:r>
      <w:r w:rsidR="00504D42">
        <w:rPr>
          <w:rFonts w:ascii="Times New Roman" w:hAnsi="Times New Roman" w:cs="Times New Roman"/>
          <w:bCs/>
          <w:lang w:val="es-ES"/>
        </w:rPr>
        <w:t xml:space="preserve">en el sexenio de la administración estatal </w:t>
      </w:r>
      <w:r w:rsidR="009D4B24">
        <w:rPr>
          <w:rFonts w:ascii="Times New Roman" w:hAnsi="Times New Roman" w:cs="Times New Roman"/>
          <w:bCs/>
          <w:lang w:val="es-ES"/>
        </w:rPr>
        <w:t xml:space="preserve">comprendida entre los años 2011 y 2016 </w:t>
      </w:r>
      <w:r w:rsidR="005A19A3">
        <w:rPr>
          <w:rFonts w:ascii="Times New Roman" w:hAnsi="Times New Roman" w:cs="Times New Roman"/>
          <w:bCs/>
          <w:lang w:val="es-ES"/>
        </w:rPr>
        <w:t>previos a la realización de</w:t>
      </w:r>
      <w:r w:rsidR="00477221">
        <w:rPr>
          <w:rFonts w:ascii="Times New Roman" w:hAnsi="Times New Roman" w:cs="Times New Roman"/>
          <w:bCs/>
          <w:lang w:val="es-ES"/>
        </w:rPr>
        <w:t xml:space="preserve">l presente trabajo, </w:t>
      </w:r>
      <w:r w:rsidR="00FD3D93">
        <w:rPr>
          <w:rFonts w:ascii="Times New Roman" w:hAnsi="Times New Roman" w:cs="Times New Roman"/>
          <w:bCs/>
          <w:lang w:val="es-ES"/>
        </w:rPr>
        <w:t xml:space="preserve">la Comisión Estatal de Desarrollo Urbano (CEDU por sus siglas) </w:t>
      </w:r>
      <w:r w:rsidR="00B93139">
        <w:rPr>
          <w:rFonts w:ascii="Times New Roman" w:hAnsi="Times New Roman" w:cs="Times New Roman"/>
          <w:bCs/>
          <w:lang w:val="es-ES"/>
        </w:rPr>
        <w:t>“</w:t>
      </w:r>
      <w:r w:rsidR="0086337D">
        <w:rPr>
          <w:rFonts w:ascii="Times New Roman" w:hAnsi="Times New Roman" w:cs="Times New Roman"/>
          <w:bCs/>
          <w:lang w:val="es-ES"/>
        </w:rPr>
        <w:t xml:space="preserve">ente </w:t>
      </w:r>
      <w:r w:rsidR="00B93139">
        <w:rPr>
          <w:rFonts w:ascii="Times New Roman" w:hAnsi="Times New Roman" w:cs="Times New Roman"/>
          <w:bCs/>
          <w:lang w:val="es-ES"/>
        </w:rPr>
        <w:t>ciudadanizado de consulta pública y decisión en materia de planeación”</w:t>
      </w:r>
      <w:r w:rsidR="00903185">
        <w:rPr>
          <w:rFonts w:ascii="Times New Roman" w:hAnsi="Times New Roman" w:cs="Times New Roman"/>
          <w:bCs/>
          <w:lang w:val="es-ES"/>
        </w:rPr>
        <w:t xml:space="preserve"> </w:t>
      </w:r>
      <w:sdt>
        <w:sdtPr>
          <w:rPr>
            <w:rFonts w:ascii="Times New Roman" w:hAnsi="Times New Roman" w:cs="Times New Roman"/>
            <w:bCs/>
            <w:lang w:val="es-ES"/>
          </w:rPr>
          <w:id w:val="681252879"/>
          <w:citation/>
        </w:sdtPr>
        <w:sdtEndPr/>
        <w:sdtContent>
          <w:r w:rsidR="00402535">
            <w:rPr>
              <w:rFonts w:ascii="Times New Roman" w:hAnsi="Times New Roman" w:cs="Times New Roman"/>
              <w:bCs/>
              <w:lang w:val="es-ES"/>
            </w:rPr>
            <w:fldChar w:fldCharType="begin"/>
          </w:r>
          <w:r w:rsidR="00402535">
            <w:rPr>
              <w:rFonts w:ascii="Times New Roman" w:hAnsi="Times New Roman" w:cs="Times New Roman"/>
              <w:bCs/>
            </w:rPr>
            <w:instrText xml:space="preserve"> CITATION Gob18 \l 2058 </w:instrText>
          </w:r>
          <w:r w:rsidR="00402535">
            <w:rPr>
              <w:rFonts w:ascii="Times New Roman" w:hAnsi="Times New Roman" w:cs="Times New Roman"/>
              <w:bCs/>
              <w:lang w:val="es-ES"/>
            </w:rPr>
            <w:fldChar w:fldCharType="separate"/>
          </w:r>
          <w:r w:rsidR="00402535" w:rsidRPr="00402535">
            <w:rPr>
              <w:rFonts w:ascii="Times New Roman" w:hAnsi="Times New Roman" w:cs="Times New Roman"/>
              <w:noProof/>
            </w:rPr>
            <w:t>(Gobierno del Estado de Aguascalientes, 2018)</w:t>
          </w:r>
          <w:r w:rsidR="00402535">
            <w:rPr>
              <w:rFonts w:ascii="Times New Roman" w:hAnsi="Times New Roman" w:cs="Times New Roman"/>
              <w:bCs/>
              <w:lang w:val="es-ES"/>
            </w:rPr>
            <w:fldChar w:fldCharType="end"/>
          </w:r>
        </w:sdtContent>
      </w:sdt>
      <w:r w:rsidR="002C06D1">
        <w:rPr>
          <w:rFonts w:ascii="Times New Roman" w:hAnsi="Times New Roman" w:cs="Times New Roman"/>
          <w:bCs/>
          <w:lang w:val="es-ES"/>
        </w:rPr>
        <w:t xml:space="preserve"> autorizó </w:t>
      </w:r>
      <w:r w:rsidR="00021098">
        <w:rPr>
          <w:rFonts w:ascii="Times New Roman" w:hAnsi="Times New Roman" w:cs="Times New Roman"/>
          <w:bCs/>
          <w:lang w:val="es-ES"/>
        </w:rPr>
        <w:t xml:space="preserve">22 fraccionamientos, </w:t>
      </w:r>
      <w:r w:rsidR="00F01346">
        <w:rPr>
          <w:rFonts w:ascii="Times New Roman" w:hAnsi="Times New Roman" w:cs="Times New Roman"/>
          <w:bCs/>
          <w:lang w:val="es-ES"/>
        </w:rPr>
        <w:t>79 condominios y un desarrollo por regularización</w:t>
      </w:r>
      <w:r w:rsidR="00F3738E">
        <w:rPr>
          <w:rFonts w:ascii="Times New Roman" w:hAnsi="Times New Roman" w:cs="Times New Roman"/>
          <w:bCs/>
          <w:lang w:val="es-ES"/>
        </w:rPr>
        <w:t>, de</w:t>
      </w:r>
      <w:r w:rsidR="003E6766">
        <w:rPr>
          <w:rFonts w:ascii="Times New Roman" w:hAnsi="Times New Roman" w:cs="Times New Roman"/>
          <w:bCs/>
          <w:lang w:val="es-ES"/>
        </w:rPr>
        <w:t xml:space="preserve"> acuerdo con la siguiente tabla.</w:t>
      </w:r>
    </w:p>
    <w:p w14:paraId="0E9C0A55" w14:textId="5F794ADC" w:rsidR="00732AAF" w:rsidRPr="009B6BB9" w:rsidRDefault="00732AAF" w:rsidP="00124F70">
      <w:pPr>
        <w:spacing w:line="360" w:lineRule="auto"/>
        <w:jc w:val="both"/>
        <w:rPr>
          <w:rFonts w:ascii="Times New Roman" w:hAnsi="Times New Roman" w:cs="Times New Roman"/>
          <w:bCs/>
          <w:lang w:val="es-ES"/>
        </w:rPr>
      </w:pP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35"/>
        <w:gridCol w:w="1935"/>
        <w:gridCol w:w="1935"/>
        <w:gridCol w:w="1935"/>
      </w:tblGrid>
      <w:tr w:rsidR="00732AAF" w:rsidRPr="00732AAF" w14:paraId="18D7A274" w14:textId="77777777" w:rsidTr="00732AAF">
        <w:trPr>
          <w:trHeight w:val="300"/>
          <w:jc w:val="center"/>
        </w:trPr>
        <w:tc>
          <w:tcPr>
            <w:tcW w:w="19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450984" w14:textId="16942A47" w:rsidR="00732AAF" w:rsidRPr="00732AAF" w:rsidRDefault="00D317E4" w:rsidP="00774ED9">
            <w:pPr>
              <w:jc w:val="center"/>
              <w:textAlignment w:val="baseline"/>
              <w:rPr>
                <w:rFonts w:ascii="Times New Roman" w:eastAsia="Times New Roman" w:hAnsi="Times New Roman" w:cs="Times New Roman"/>
                <w:b/>
                <w:bCs/>
                <w:lang w:eastAsia="es-MX"/>
              </w:rPr>
            </w:pPr>
            <w:r w:rsidRPr="00B1564F">
              <w:rPr>
                <w:rFonts w:ascii="Times New Roman" w:eastAsia="Times New Roman" w:hAnsi="Times New Roman" w:cs="Times New Roman"/>
                <w:b/>
                <w:bCs/>
                <w:sz w:val="20"/>
                <w:szCs w:val="20"/>
                <w:lang w:eastAsia="es-MX"/>
              </w:rPr>
              <w:t>Año</w:t>
            </w:r>
          </w:p>
        </w:tc>
        <w:tc>
          <w:tcPr>
            <w:tcW w:w="1935" w:type="dxa"/>
            <w:tcBorders>
              <w:top w:val="single" w:sz="6" w:space="0" w:color="auto"/>
              <w:left w:val="nil"/>
              <w:bottom w:val="single" w:sz="6" w:space="0" w:color="auto"/>
              <w:right w:val="single" w:sz="6" w:space="0" w:color="auto"/>
            </w:tcBorders>
            <w:shd w:val="clear" w:color="auto" w:fill="auto"/>
            <w:vAlign w:val="center"/>
            <w:hideMark/>
          </w:tcPr>
          <w:p w14:paraId="5A8ACDFD" w14:textId="278FAC92" w:rsidR="00732AAF" w:rsidRPr="00732AAF" w:rsidRDefault="00D317E4" w:rsidP="00774ED9">
            <w:pPr>
              <w:jc w:val="center"/>
              <w:textAlignment w:val="baseline"/>
              <w:rPr>
                <w:rFonts w:ascii="Times New Roman" w:eastAsia="Times New Roman" w:hAnsi="Times New Roman" w:cs="Times New Roman"/>
                <w:b/>
                <w:bCs/>
                <w:lang w:eastAsia="es-MX"/>
              </w:rPr>
            </w:pPr>
            <w:r w:rsidRPr="00B1564F">
              <w:rPr>
                <w:rFonts w:ascii="Times New Roman" w:eastAsia="Times New Roman" w:hAnsi="Times New Roman" w:cs="Times New Roman"/>
                <w:b/>
                <w:bCs/>
                <w:i/>
                <w:iCs/>
                <w:sz w:val="20"/>
                <w:szCs w:val="20"/>
                <w:lang w:val="es-ES" w:eastAsia="es-MX"/>
              </w:rPr>
              <w:t>Fraccionamientos</w:t>
            </w:r>
          </w:p>
        </w:tc>
        <w:tc>
          <w:tcPr>
            <w:tcW w:w="1935" w:type="dxa"/>
            <w:tcBorders>
              <w:top w:val="single" w:sz="6" w:space="0" w:color="auto"/>
              <w:left w:val="nil"/>
              <w:bottom w:val="single" w:sz="6" w:space="0" w:color="auto"/>
              <w:right w:val="single" w:sz="6" w:space="0" w:color="auto"/>
            </w:tcBorders>
            <w:shd w:val="clear" w:color="auto" w:fill="auto"/>
            <w:vAlign w:val="center"/>
            <w:hideMark/>
          </w:tcPr>
          <w:p w14:paraId="1A0D563A" w14:textId="6D86A2EA" w:rsidR="00732AAF" w:rsidRPr="00732AAF" w:rsidRDefault="00D317E4" w:rsidP="00774ED9">
            <w:pPr>
              <w:jc w:val="center"/>
              <w:textAlignment w:val="baseline"/>
              <w:rPr>
                <w:rFonts w:ascii="Times New Roman" w:eastAsia="Times New Roman" w:hAnsi="Times New Roman" w:cs="Times New Roman"/>
                <w:b/>
                <w:bCs/>
                <w:lang w:eastAsia="es-MX"/>
              </w:rPr>
            </w:pPr>
            <w:r w:rsidRPr="00B1564F">
              <w:rPr>
                <w:rFonts w:ascii="Times New Roman" w:eastAsia="Times New Roman" w:hAnsi="Times New Roman" w:cs="Times New Roman"/>
                <w:b/>
                <w:bCs/>
                <w:i/>
                <w:iCs/>
                <w:sz w:val="20"/>
                <w:szCs w:val="20"/>
                <w:lang w:val="es-ES" w:eastAsia="es-MX"/>
              </w:rPr>
              <w:t>Condominios</w:t>
            </w:r>
          </w:p>
        </w:tc>
        <w:tc>
          <w:tcPr>
            <w:tcW w:w="1935" w:type="dxa"/>
            <w:tcBorders>
              <w:top w:val="single" w:sz="6" w:space="0" w:color="auto"/>
              <w:left w:val="nil"/>
              <w:bottom w:val="single" w:sz="6" w:space="0" w:color="auto"/>
              <w:right w:val="single" w:sz="6" w:space="0" w:color="auto"/>
            </w:tcBorders>
            <w:shd w:val="clear" w:color="auto" w:fill="auto"/>
            <w:vAlign w:val="center"/>
            <w:hideMark/>
          </w:tcPr>
          <w:p w14:paraId="0CB1B774" w14:textId="4DDC178F" w:rsidR="00732AAF" w:rsidRPr="00732AAF" w:rsidRDefault="00D317E4" w:rsidP="00774ED9">
            <w:pPr>
              <w:jc w:val="center"/>
              <w:textAlignment w:val="baseline"/>
              <w:rPr>
                <w:rFonts w:ascii="Times New Roman" w:eastAsia="Times New Roman" w:hAnsi="Times New Roman" w:cs="Times New Roman"/>
                <w:b/>
                <w:bCs/>
                <w:lang w:eastAsia="es-MX"/>
              </w:rPr>
            </w:pPr>
            <w:r w:rsidRPr="00B1564F">
              <w:rPr>
                <w:rFonts w:ascii="Times New Roman" w:eastAsia="Times New Roman" w:hAnsi="Times New Roman" w:cs="Times New Roman"/>
                <w:b/>
                <w:bCs/>
                <w:i/>
                <w:iCs/>
                <w:sz w:val="20"/>
                <w:szCs w:val="20"/>
                <w:lang w:val="es-ES" w:eastAsia="es-MX"/>
              </w:rPr>
              <w:t>Regularización</w:t>
            </w:r>
          </w:p>
        </w:tc>
      </w:tr>
      <w:tr w:rsidR="00732AAF" w:rsidRPr="00732AAF" w14:paraId="639CD2C0"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hideMark/>
          </w:tcPr>
          <w:p w14:paraId="237FF04B" w14:textId="0F809D79" w:rsidR="00732AAF" w:rsidRPr="00732AAF" w:rsidRDefault="00760B18" w:rsidP="00774ED9">
            <w:pPr>
              <w:jc w:val="center"/>
              <w:textAlignment w:val="baseline"/>
              <w:rPr>
                <w:rFonts w:ascii="Times New Roman" w:eastAsia="Times New Roman" w:hAnsi="Times New Roman" w:cs="Times New Roman"/>
                <w:b/>
                <w:bCs/>
                <w:lang w:eastAsia="es-MX"/>
              </w:rPr>
            </w:pPr>
            <w:r w:rsidRPr="00840B92">
              <w:rPr>
                <w:rFonts w:ascii="Times New Roman" w:eastAsia="Times New Roman" w:hAnsi="Times New Roman" w:cs="Times New Roman"/>
                <w:b/>
                <w:bCs/>
                <w:i/>
                <w:iCs/>
                <w:sz w:val="20"/>
                <w:szCs w:val="20"/>
                <w:lang w:val="es-ES" w:eastAsia="es-MX"/>
              </w:rPr>
              <w:t>2011</w:t>
            </w:r>
          </w:p>
        </w:tc>
        <w:tc>
          <w:tcPr>
            <w:tcW w:w="1935" w:type="dxa"/>
            <w:tcBorders>
              <w:top w:val="nil"/>
              <w:left w:val="nil"/>
              <w:bottom w:val="single" w:sz="6" w:space="0" w:color="auto"/>
              <w:right w:val="single" w:sz="6" w:space="0" w:color="auto"/>
            </w:tcBorders>
            <w:shd w:val="clear" w:color="auto" w:fill="auto"/>
            <w:vAlign w:val="center"/>
            <w:hideMark/>
          </w:tcPr>
          <w:p w14:paraId="7E3230E7" w14:textId="3F60E870" w:rsidR="00732AAF" w:rsidRPr="00732AAF" w:rsidRDefault="00774ED9" w:rsidP="00774ED9">
            <w:pPr>
              <w:jc w:val="center"/>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2</w:t>
            </w:r>
          </w:p>
        </w:tc>
        <w:tc>
          <w:tcPr>
            <w:tcW w:w="1935" w:type="dxa"/>
            <w:tcBorders>
              <w:top w:val="nil"/>
              <w:left w:val="nil"/>
              <w:bottom w:val="single" w:sz="6" w:space="0" w:color="auto"/>
              <w:right w:val="single" w:sz="6" w:space="0" w:color="auto"/>
            </w:tcBorders>
            <w:shd w:val="clear" w:color="auto" w:fill="auto"/>
            <w:vAlign w:val="center"/>
            <w:hideMark/>
          </w:tcPr>
          <w:p w14:paraId="668B0EF1" w14:textId="5AFB6453" w:rsidR="00732AAF" w:rsidRPr="00732AAF" w:rsidRDefault="00853234" w:rsidP="00774ED9">
            <w:pPr>
              <w:jc w:val="center"/>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25</w:t>
            </w:r>
          </w:p>
        </w:tc>
        <w:tc>
          <w:tcPr>
            <w:tcW w:w="1935" w:type="dxa"/>
            <w:tcBorders>
              <w:top w:val="nil"/>
              <w:left w:val="nil"/>
              <w:bottom w:val="single" w:sz="6" w:space="0" w:color="auto"/>
              <w:right w:val="single" w:sz="6" w:space="0" w:color="auto"/>
            </w:tcBorders>
            <w:shd w:val="clear" w:color="auto" w:fill="auto"/>
            <w:vAlign w:val="center"/>
            <w:hideMark/>
          </w:tcPr>
          <w:p w14:paraId="7FC92BA8" w14:textId="35D8C219" w:rsidR="00732AAF" w:rsidRPr="00732AAF" w:rsidRDefault="00853234" w:rsidP="00774ED9">
            <w:pPr>
              <w:jc w:val="center"/>
              <w:textAlignment w:val="baseline"/>
              <w:rPr>
                <w:rFonts w:ascii="Times New Roman" w:eastAsia="Times New Roman" w:hAnsi="Times New Roman" w:cs="Times New Roman"/>
                <w:lang w:eastAsia="es-MX"/>
              </w:rPr>
            </w:pPr>
            <w:r>
              <w:rPr>
                <w:rFonts w:ascii="Times New Roman" w:eastAsia="Times New Roman" w:hAnsi="Times New Roman" w:cs="Times New Roman"/>
                <w:lang w:eastAsia="es-MX"/>
              </w:rPr>
              <w:t>0</w:t>
            </w:r>
          </w:p>
        </w:tc>
      </w:tr>
      <w:tr w:rsidR="006D5958" w:rsidRPr="00732AAF" w14:paraId="511A718D"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6ED856FF" w14:textId="76AC021B" w:rsidR="006D5958" w:rsidRPr="00840B92" w:rsidRDefault="00760B18" w:rsidP="00774ED9">
            <w:pPr>
              <w:jc w:val="center"/>
              <w:textAlignment w:val="baseline"/>
              <w:rPr>
                <w:rFonts w:ascii="Times New Roman" w:eastAsia="Times New Roman" w:hAnsi="Times New Roman" w:cs="Times New Roman"/>
                <w:b/>
                <w:bCs/>
                <w:i/>
                <w:iCs/>
                <w:sz w:val="20"/>
                <w:szCs w:val="20"/>
                <w:lang w:val="es-ES" w:eastAsia="es-MX"/>
              </w:rPr>
            </w:pPr>
            <w:r w:rsidRPr="00840B92">
              <w:rPr>
                <w:rFonts w:ascii="Times New Roman" w:eastAsia="Times New Roman" w:hAnsi="Times New Roman" w:cs="Times New Roman"/>
                <w:b/>
                <w:bCs/>
                <w:i/>
                <w:iCs/>
                <w:sz w:val="20"/>
                <w:szCs w:val="20"/>
                <w:lang w:val="es-ES" w:eastAsia="es-MX"/>
              </w:rPr>
              <w:t>2012</w:t>
            </w:r>
          </w:p>
        </w:tc>
        <w:tc>
          <w:tcPr>
            <w:tcW w:w="1935" w:type="dxa"/>
            <w:tcBorders>
              <w:top w:val="nil"/>
              <w:left w:val="nil"/>
              <w:bottom w:val="single" w:sz="6" w:space="0" w:color="auto"/>
              <w:right w:val="single" w:sz="6" w:space="0" w:color="auto"/>
            </w:tcBorders>
            <w:shd w:val="clear" w:color="auto" w:fill="auto"/>
            <w:vAlign w:val="center"/>
          </w:tcPr>
          <w:p w14:paraId="7C8E7702" w14:textId="4D269CA4" w:rsidR="006D5958" w:rsidRPr="00732AAF" w:rsidRDefault="00CD5EB8"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2</w:t>
            </w:r>
          </w:p>
        </w:tc>
        <w:tc>
          <w:tcPr>
            <w:tcW w:w="1935" w:type="dxa"/>
            <w:tcBorders>
              <w:top w:val="nil"/>
              <w:left w:val="nil"/>
              <w:bottom w:val="single" w:sz="6" w:space="0" w:color="auto"/>
              <w:right w:val="single" w:sz="6" w:space="0" w:color="auto"/>
            </w:tcBorders>
            <w:shd w:val="clear" w:color="auto" w:fill="auto"/>
            <w:vAlign w:val="center"/>
          </w:tcPr>
          <w:p w14:paraId="00788A08" w14:textId="7944ADA6" w:rsidR="006D595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5</w:t>
            </w:r>
          </w:p>
        </w:tc>
        <w:tc>
          <w:tcPr>
            <w:tcW w:w="1935" w:type="dxa"/>
            <w:tcBorders>
              <w:top w:val="nil"/>
              <w:left w:val="nil"/>
              <w:bottom w:val="single" w:sz="6" w:space="0" w:color="auto"/>
              <w:right w:val="single" w:sz="6" w:space="0" w:color="auto"/>
            </w:tcBorders>
            <w:shd w:val="clear" w:color="auto" w:fill="auto"/>
            <w:vAlign w:val="center"/>
          </w:tcPr>
          <w:p w14:paraId="2B540397" w14:textId="579B12D8" w:rsidR="006D595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0</w:t>
            </w:r>
          </w:p>
        </w:tc>
      </w:tr>
      <w:tr w:rsidR="006D5958" w:rsidRPr="00732AAF" w14:paraId="633DD2A5"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59D0B6C1" w14:textId="3E50D541" w:rsidR="006D5958" w:rsidRPr="00840B92" w:rsidRDefault="00760B18" w:rsidP="00774ED9">
            <w:pPr>
              <w:jc w:val="center"/>
              <w:textAlignment w:val="baseline"/>
              <w:rPr>
                <w:rFonts w:ascii="Times New Roman" w:eastAsia="Times New Roman" w:hAnsi="Times New Roman" w:cs="Times New Roman"/>
                <w:b/>
                <w:bCs/>
                <w:i/>
                <w:iCs/>
                <w:sz w:val="20"/>
                <w:szCs w:val="20"/>
                <w:lang w:val="es-ES" w:eastAsia="es-MX"/>
              </w:rPr>
            </w:pPr>
            <w:r w:rsidRPr="00840B92">
              <w:rPr>
                <w:rFonts w:ascii="Times New Roman" w:eastAsia="Times New Roman" w:hAnsi="Times New Roman" w:cs="Times New Roman"/>
                <w:b/>
                <w:bCs/>
                <w:i/>
                <w:iCs/>
                <w:sz w:val="20"/>
                <w:szCs w:val="20"/>
                <w:lang w:val="es-ES" w:eastAsia="es-MX"/>
              </w:rPr>
              <w:t>2013</w:t>
            </w:r>
          </w:p>
        </w:tc>
        <w:tc>
          <w:tcPr>
            <w:tcW w:w="1935" w:type="dxa"/>
            <w:tcBorders>
              <w:top w:val="nil"/>
              <w:left w:val="nil"/>
              <w:bottom w:val="single" w:sz="6" w:space="0" w:color="auto"/>
              <w:right w:val="single" w:sz="6" w:space="0" w:color="auto"/>
            </w:tcBorders>
            <w:shd w:val="clear" w:color="auto" w:fill="auto"/>
            <w:vAlign w:val="center"/>
          </w:tcPr>
          <w:p w14:paraId="36FFF0FE" w14:textId="5D5417EB" w:rsidR="006D5958" w:rsidRPr="00732AAF" w:rsidRDefault="00CD5EB8"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3</w:t>
            </w:r>
          </w:p>
        </w:tc>
        <w:tc>
          <w:tcPr>
            <w:tcW w:w="1935" w:type="dxa"/>
            <w:tcBorders>
              <w:top w:val="nil"/>
              <w:left w:val="nil"/>
              <w:bottom w:val="single" w:sz="6" w:space="0" w:color="auto"/>
              <w:right w:val="single" w:sz="6" w:space="0" w:color="auto"/>
            </w:tcBorders>
            <w:shd w:val="clear" w:color="auto" w:fill="auto"/>
            <w:vAlign w:val="center"/>
          </w:tcPr>
          <w:p w14:paraId="13CD02D0" w14:textId="13579288" w:rsidR="006D595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13</w:t>
            </w:r>
          </w:p>
        </w:tc>
        <w:tc>
          <w:tcPr>
            <w:tcW w:w="1935" w:type="dxa"/>
            <w:tcBorders>
              <w:top w:val="nil"/>
              <w:left w:val="nil"/>
              <w:bottom w:val="single" w:sz="6" w:space="0" w:color="auto"/>
              <w:right w:val="single" w:sz="6" w:space="0" w:color="auto"/>
            </w:tcBorders>
            <w:shd w:val="clear" w:color="auto" w:fill="auto"/>
            <w:vAlign w:val="center"/>
          </w:tcPr>
          <w:p w14:paraId="3AF1A46E" w14:textId="732ED988" w:rsidR="006D595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0</w:t>
            </w:r>
          </w:p>
        </w:tc>
      </w:tr>
      <w:tr w:rsidR="00760B18" w:rsidRPr="00732AAF" w14:paraId="2E46E934"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10762BE2" w14:textId="29DCC87E" w:rsidR="00760B18" w:rsidRPr="00840B92" w:rsidRDefault="00760B18" w:rsidP="00774ED9">
            <w:pPr>
              <w:jc w:val="center"/>
              <w:textAlignment w:val="baseline"/>
              <w:rPr>
                <w:rFonts w:ascii="Times New Roman" w:eastAsia="Times New Roman" w:hAnsi="Times New Roman" w:cs="Times New Roman"/>
                <w:b/>
                <w:bCs/>
                <w:i/>
                <w:iCs/>
                <w:sz w:val="20"/>
                <w:szCs w:val="20"/>
                <w:lang w:val="es-ES" w:eastAsia="es-MX"/>
              </w:rPr>
            </w:pPr>
            <w:r w:rsidRPr="00840B92">
              <w:rPr>
                <w:rFonts w:ascii="Times New Roman" w:eastAsia="Times New Roman" w:hAnsi="Times New Roman" w:cs="Times New Roman"/>
                <w:b/>
                <w:bCs/>
                <w:i/>
                <w:iCs/>
                <w:sz w:val="20"/>
                <w:szCs w:val="20"/>
                <w:lang w:val="es-ES" w:eastAsia="es-MX"/>
              </w:rPr>
              <w:t>2014</w:t>
            </w:r>
          </w:p>
        </w:tc>
        <w:tc>
          <w:tcPr>
            <w:tcW w:w="1935" w:type="dxa"/>
            <w:tcBorders>
              <w:top w:val="nil"/>
              <w:left w:val="nil"/>
              <w:bottom w:val="single" w:sz="6" w:space="0" w:color="auto"/>
              <w:right w:val="single" w:sz="6" w:space="0" w:color="auto"/>
            </w:tcBorders>
            <w:shd w:val="clear" w:color="auto" w:fill="auto"/>
            <w:vAlign w:val="center"/>
          </w:tcPr>
          <w:p w14:paraId="207E28B6" w14:textId="7E267220" w:rsidR="00760B18" w:rsidRPr="00732AAF" w:rsidRDefault="00CD5EB8"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4</w:t>
            </w:r>
          </w:p>
        </w:tc>
        <w:tc>
          <w:tcPr>
            <w:tcW w:w="1935" w:type="dxa"/>
            <w:tcBorders>
              <w:top w:val="nil"/>
              <w:left w:val="nil"/>
              <w:bottom w:val="single" w:sz="6" w:space="0" w:color="auto"/>
              <w:right w:val="single" w:sz="6" w:space="0" w:color="auto"/>
            </w:tcBorders>
            <w:shd w:val="clear" w:color="auto" w:fill="auto"/>
            <w:vAlign w:val="center"/>
          </w:tcPr>
          <w:p w14:paraId="22EC9D05" w14:textId="2340BB14"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10</w:t>
            </w:r>
          </w:p>
        </w:tc>
        <w:tc>
          <w:tcPr>
            <w:tcW w:w="1935" w:type="dxa"/>
            <w:tcBorders>
              <w:top w:val="nil"/>
              <w:left w:val="nil"/>
              <w:bottom w:val="single" w:sz="6" w:space="0" w:color="auto"/>
              <w:right w:val="single" w:sz="6" w:space="0" w:color="auto"/>
            </w:tcBorders>
            <w:shd w:val="clear" w:color="auto" w:fill="auto"/>
            <w:vAlign w:val="center"/>
          </w:tcPr>
          <w:p w14:paraId="6A50868E" w14:textId="675C3A47"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0</w:t>
            </w:r>
          </w:p>
        </w:tc>
      </w:tr>
      <w:tr w:rsidR="00760B18" w:rsidRPr="00732AAF" w14:paraId="33E32A6D"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3CB8D898" w14:textId="07709C07" w:rsidR="00760B18" w:rsidRPr="00840B92" w:rsidRDefault="00760B18" w:rsidP="00774ED9">
            <w:pPr>
              <w:jc w:val="center"/>
              <w:textAlignment w:val="baseline"/>
              <w:rPr>
                <w:rFonts w:ascii="Times New Roman" w:eastAsia="Times New Roman" w:hAnsi="Times New Roman" w:cs="Times New Roman"/>
                <w:b/>
                <w:bCs/>
                <w:i/>
                <w:iCs/>
                <w:sz w:val="20"/>
                <w:szCs w:val="20"/>
                <w:lang w:val="es-ES" w:eastAsia="es-MX"/>
              </w:rPr>
            </w:pPr>
            <w:r w:rsidRPr="00840B92">
              <w:rPr>
                <w:rFonts w:ascii="Times New Roman" w:eastAsia="Times New Roman" w:hAnsi="Times New Roman" w:cs="Times New Roman"/>
                <w:b/>
                <w:bCs/>
                <w:i/>
                <w:iCs/>
                <w:sz w:val="20"/>
                <w:szCs w:val="20"/>
                <w:lang w:val="es-ES" w:eastAsia="es-MX"/>
              </w:rPr>
              <w:t>2015</w:t>
            </w:r>
          </w:p>
        </w:tc>
        <w:tc>
          <w:tcPr>
            <w:tcW w:w="1935" w:type="dxa"/>
            <w:tcBorders>
              <w:top w:val="nil"/>
              <w:left w:val="nil"/>
              <w:bottom w:val="single" w:sz="6" w:space="0" w:color="auto"/>
              <w:right w:val="single" w:sz="6" w:space="0" w:color="auto"/>
            </w:tcBorders>
            <w:shd w:val="clear" w:color="auto" w:fill="auto"/>
            <w:vAlign w:val="center"/>
          </w:tcPr>
          <w:p w14:paraId="1A5A1C95" w14:textId="23F53B13" w:rsidR="00760B18" w:rsidRPr="00732AAF" w:rsidRDefault="00CD5EB8"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4</w:t>
            </w:r>
          </w:p>
        </w:tc>
        <w:tc>
          <w:tcPr>
            <w:tcW w:w="1935" w:type="dxa"/>
            <w:tcBorders>
              <w:top w:val="nil"/>
              <w:left w:val="nil"/>
              <w:bottom w:val="single" w:sz="6" w:space="0" w:color="auto"/>
              <w:right w:val="single" w:sz="6" w:space="0" w:color="auto"/>
            </w:tcBorders>
            <w:shd w:val="clear" w:color="auto" w:fill="auto"/>
            <w:vAlign w:val="center"/>
          </w:tcPr>
          <w:p w14:paraId="0E07400C" w14:textId="0555B0CE"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8</w:t>
            </w:r>
          </w:p>
        </w:tc>
        <w:tc>
          <w:tcPr>
            <w:tcW w:w="1935" w:type="dxa"/>
            <w:tcBorders>
              <w:top w:val="nil"/>
              <w:left w:val="nil"/>
              <w:bottom w:val="single" w:sz="6" w:space="0" w:color="auto"/>
              <w:right w:val="single" w:sz="6" w:space="0" w:color="auto"/>
            </w:tcBorders>
            <w:shd w:val="clear" w:color="auto" w:fill="auto"/>
            <w:vAlign w:val="center"/>
          </w:tcPr>
          <w:p w14:paraId="4730BD83" w14:textId="5834AA01"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0</w:t>
            </w:r>
          </w:p>
        </w:tc>
      </w:tr>
      <w:tr w:rsidR="00760B18" w:rsidRPr="00732AAF" w14:paraId="5B6C0C86"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50BC62A7" w14:textId="4FE74D6E" w:rsidR="00760B18" w:rsidRPr="00840B92" w:rsidRDefault="00760B18" w:rsidP="00774ED9">
            <w:pPr>
              <w:jc w:val="center"/>
              <w:textAlignment w:val="baseline"/>
              <w:rPr>
                <w:rFonts w:ascii="Times New Roman" w:eastAsia="Times New Roman" w:hAnsi="Times New Roman" w:cs="Times New Roman"/>
                <w:b/>
                <w:bCs/>
                <w:i/>
                <w:iCs/>
                <w:sz w:val="20"/>
                <w:szCs w:val="20"/>
                <w:lang w:val="es-ES" w:eastAsia="es-MX"/>
              </w:rPr>
            </w:pPr>
            <w:r w:rsidRPr="00840B92">
              <w:rPr>
                <w:rFonts w:ascii="Times New Roman" w:eastAsia="Times New Roman" w:hAnsi="Times New Roman" w:cs="Times New Roman"/>
                <w:b/>
                <w:bCs/>
                <w:i/>
                <w:iCs/>
                <w:sz w:val="20"/>
                <w:szCs w:val="20"/>
                <w:lang w:val="es-ES" w:eastAsia="es-MX"/>
              </w:rPr>
              <w:t>2016</w:t>
            </w:r>
          </w:p>
        </w:tc>
        <w:tc>
          <w:tcPr>
            <w:tcW w:w="1935" w:type="dxa"/>
            <w:tcBorders>
              <w:top w:val="nil"/>
              <w:left w:val="nil"/>
              <w:bottom w:val="single" w:sz="6" w:space="0" w:color="auto"/>
              <w:right w:val="single" w:sz="6" w:space="0" w:color="auto"/>
            </w:tcBorders>
            <w:shd w:val="clear" w:color="auto" w:fill="auto"/>
            <w:vAlign w:val="center"/>
          </w:tcPr>
          <w:p w14:paraId="662184FF" w14:textId="11E80EB6" w:rsidR="00760B18" w:rsidRPr="00732AAF" w:rsidRDefault="00CD5EB8"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7</w:t>
            </w:r>
          </w:p>
        </w:tc>
        <w:tc>
          <w:tcPr>
            <w:tcW w:w="1935" w:type="dxa"/>
            <w:tcBorders>
              <w:top w:val="nil"/>
              <w:left w:val="nil"/>
              <w:bottom w:val="single" w:sz="6" w:space="0" w:color="auto"/>
              <w:right w:val="single" w:sz="6" w:space="0" w:color="auto"/>
            </w:tcBorders>
            <w:shd w:val="clear" w:color="auto" w:fill="auto"/>
            <w:vAlign w:val="center"/>
          </w:tcPr>
          <w:p w14:paraId="2EF80CCB" w14:textId="3684F514"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18</w:t>
            </w:r>
          </w:p>
        </w:tc>
        <w:tc>
          <w:tcPr>
            <w:tcW w:w="1935" w:type="dxa"/>
            <w:tcBorders>
              <w:top w:val="nil"/>
              <w:left w:val="nil"/>
              <w:bottom w:val="single" w:sz="6" w:space="0" w:color="auto"/>
              <w:right w:val="single" w:sz="6" w:space="0" w:color="auto"/>
            </w:tcBorders>
            <w:shd w:val="clear" w:color="auto" w:fill="auto"/>
            <w:vAlign w:val="center"/>
          </w:tcPr>
          <w:p w14:paraId="7D0F9FA2" w14:textId="22DEE137" w:rsidR="00760B18" w:rsidRPr="00732AAF" w:rsidRDefault="00853234" w:rsidP="00774ED9">
            <w:pPr>
              <w:jc w:val="center"/>
              <w:textAlignment w:val="baseline"/>
              <w:rPr>
                <w:rFonts w:ascii="Times New Roman" w:eastAsia="Times New Roman" w:hAnsi="Times New Roman" w:cs="Times New Roman"/>
                <w:sz w:val="20"/>
                <w:szCs w:val="20"/>
                <w:lang w:eastAsia="es-MX"/>
              </w:rPr>
            </w:pPr>
            <w:r>
              <w:rPr>
                <w:rFonts w:ascii="Times New Roman" w:eastAsia="Times New Roman" w:hAnsi="Times New Roman" w:cs="Times New Roman"/>
                <w:sz w:val="20"/>
                <w:szCs w:val="20"/>
                <w:lang w:eastAsia="es-MX"/>
              </w:rPr>
              <w:t>1</w:t>
            </w:r>
          </w:p>
        </w:tc>
      </w:tr>
      <w:tr w:rsidR="00732AAF" w:rsidRPr="00732AAF" w14:paraId="704B8426" w14:textId="77777777" w:rsidTr="00732AAF">
        <w:trPr>
          <w:trHeight w:val="315"/>
          <w:jc w:val="center"/>
        </w:trPr>
        <w:tc>
          <w:tcPr>
            <w:tcW w:w="1935" w:type="dxa"/>
            <w:tcBorders>
              <w:top w:val="nil"/>
              <w:left w:val="single" w:sz="6" w:space="0" w:color="auto"/>
              <w:bottom w:val="single" w:sz="6" w:space="0" w:color="auto"/>
              <w:right w:val="single" w:sz="6" w:space="0" w:color="auto"/>
            </w:tcBorders>
            <w:shd w:val="clear" w:color="auto" w:fill="auto"/>
            <w:vAlign w:val="center"/>
            <w:hideMark/>
          </w:tcPr>
          <w:p w14:paraId="124E005F" w14:textId="6FE942E0" w:rsidR="00732AAF" w:rsidRPr="00732AAF" w:rsidRDefault="009E104A" w:rsidP="00774ED9">
            <w:pPr>
              <w:jc w:val="center"/>
              <w:textAlignment w:val="baseline"/>
              <w:rPr>
                <w:rFonts w:ascii="Times New Roman" w:eastAsia="Times New Roman" w:hAnsi="Times New Roman" w:cs="Times New Roman"/>
                <w:b/>
                <w:bCs/>
                <w:lang w:eastAsia="es-MX"/>
              </w:rPr>
            </w:pPr>
            <w:r w:rsidRPr="00840B92">
              <w:rPr>
                <w:rFonts w:ascii="Times New Roman" w:eastAsia="Times New Roman" w:hAnsi="Times New Roman" w:cs="Times New Roman"/>
                <w:b/>
                <w:bCs/>
                <w:i/>
                <w:iCs/>
                <w:sz w:val="20"/>
                <w:szCs w:val="20"/>
                <w:lang w:val="es-ES" w:eastAsia="es-MX"/>
              </w:rPr>
              <w:t>Total</w:t>
            </w:r>
          </w:p>
        </w:tc>
        <w:tc>
          <w:tcPr>
            <w:tcW w:w="1935" w:type="dxa"/>
            <w:tcBorders>
              <w:top w:val="nil"/>
              <w:left w:val="nil"/>
              <w:bottom w:val="single" w:sz="6" w:space="0" w:color="auto"/>
              <w:right w:val="single" w:sz="6" w:space="0" w:color="auto"/>
            </w:tcBorders>
            <w:shd w:val="clear" w:color="auto" w:fill="auto"/>
            <w:vAlign w:val="center"/>
            <w:hideMark/>
          </w:tcPr>
          <w:p w14:paraId="5570F036" w14:textId="3EE540D3" w:rsidR="00732AAF" w:rsidRPr="00732AAF" w:rsidRDefault="00CD5EB8" w:rsidP="00774ED9">
            <w:pPr>
              <w:jc w:val="center"/>
              <w:textAlignment w:val="baseline"/>
              <w:rPr>
                <w:rFonts w:ascii="Times New Roman" w:eastAsia="Times New Roman" w:hAnsi="Times New Roman" w:cs="Times New Roman"/>
                <w:b/>
                <w:bCs/>
                <w:lang w:eastAsia="es-MX"/>
              </w:rPr>
            </w:pPr>
            <w:r w:rsidRPr="00840B92">
              <w:rPr>
                <w:rFonts w:ascii="Times New Roman" w:eastAsia="Times New Roman" w:hAnsi="Times New Roman" w:cs="Times New Roman"/>
                <w:b/>
                <w:bCs/>
                <w:lang w:eastAsia="es-MX"/>
              </w:rPr>
              <w:t>22</w:t>
            </w:r>
          </w:p>
        </w:tc>
        <w:tc>
          <w:tcPr>
            <w:tcW w:w="1935" w:type="dxa"/>
            <w:tcBorders>
              <w:top w:val="nil"/>
              <w:left w:val="nil"/>
              <w:bottom w:val="single" w:sz="6" w:space="0" w:color="auto"/>
              <w:right w:val="single" w:sz="6" w:space="0" w:color="auto"/>
            </w:tcBorders>
            <w:shd w:val="clear" w:color="auto" w:fill="auto"/>
            <w:vAlign w:val="center"/>
            <w:hideMark/>
          </w:tcPr>
          <w:p w14:paraId="68BC2E31" w14:textId="0A59E5FD" w:rsidR="00732AAF" w:rsidRPr="00732AAF" w:rsidRDefault="00853234" w:rsidP="00774ED9">
            <w:pPr>
              <w:jc w:val="center"/>
              <w:textAlignment w:val="baseline"/>
              <w:rPr>
                <w:rFonts w:ascii="Times New Roman" w:eastAsia="Times New Roman" w:hAnsi="Times New Roman" w:cs="Times New Roman"/>
                <w:b/>
                <w:bCs/>
                <w:lang w:eastAsia="es-MX"/>
              </w:rPr>
            </w:pPr>
            <w:r w:rsidRPr="00840B92">
              <w:rPr>
                <w:rFonts w:ascii="Times New Roman" w:eastAsia="Times New Roman" w:hAnsi="Times New Roman" w:cs="Times New Roman"/>
                <w:b/>
                <w:bCs/>
                <w:lang w:eastAsia="es-MX"/>
              </w:rPr>
              <w:t>79</w:t>
            </w:r>
          </w:p>
        </w:tc>
        <w:tc>
          <w:tcPr>
            <w:tcW w:w="1935" w:type="dxa"/>
            <w:tcBorders>
              <w:top w:val="nil"/>
              <w:left w:val="nil"/>
              <w:bottom w:val="single" w:sz="6" w:space="0" w:color="auto"/>
              <w:right w:val="single" w:sz="6" w:space="0" w:color="auto"/>
            </w:tcBorders>
            <w:shd w:val="clear" w:color="auto" w:fill="auto"/>
            <w:vAlign w:val="center"/>
            <w:hideMark/>
          </w:tcPr>
          <w:p w14:paraId="16450131" w14:textId="5B72C1B6" w:rsidR="00732AAF" w:rsidRPr="00732AAF" w:rsidRDefault="00853234" w:rsidP="00774ED9">
            <w:pPr>
              <w:jc w:val="center"/>
              <w:textAlignment w:val="baseline"/>
              <w:rPr>
                <w:rFonts w:ascii="Times New Roman" w:eastAsia="Times New Roman" w:hAnsi="Times New Roman" w:cs="Times New Roman"/>
                <w:b/>
                <w:bCs/>
                <w:lang w:eastAsia="es-MX"/>
              </w:rPr>
            </w:pPr>
            <w:r w:rsidRPr="00840B92">
              <w:rPr>
                <w:rFonts w:ascii="Times New Roman" w:eastAsia="Times New Roman" w:hAnsi="Times New Roman" w:cs="Times New Roman"/>
                <w:b/>
                <w:bCs/>
                <w:lang w:eastAsia="es-MX"/>
              </w:rPr>
              <w:t>1</w:t>
            </w:r>
          </w:p>
        </w:tc>
      </w:tr>
    </w:tbl>
    <w:p w14:paraId="1C198D5C" w14:textId="3F2C575D" w:rsidR="00732AAF" w:rsidRPr="00732AAF" w:rsidRDefault="00732AAF" w:rsidP="00732AAF">
      <w:pPr>
        <w:ind w:left="360" w:right="45"/>
        <w:jc w:val="center"/>
        <w:textAlignment w:val="baseline"/>
        <w:rPr>
          <w:rFonts w:ascii="Segoe UI" w:eastAsia="Times New Roman" w:hAnsi="Segoe UI" w:cs="Segoe UI"/>
          <w:sz w:val="18"/>
          <w:szCs w:val="18"/>
          <w:lang w:eastAsia="es-MX"/>
        </w:rPr>
      </w:pPr>
      <w:r w:rsidRPr="00732AAF">
        <w:rPr>
          <w:rFonts w:ascii="Times New Roman" w:eastAsia="Times New Roman" w:hAnsi="Times New Roman" w:cs="Times New Roman"/>
          <w:i/>
          <w:iCs/>
          <w:color w:val="000000"/>
          <w:sz w:val="18"/>
          <w:szCs w:val="18"/>
          <w:lang w:val="es-ES" w:eastAsia="es-MX"/>
        </w:rPr>
        <w:t xml:space="preserve">Tabla 1. </w:t>
      </w:r>
      <w:r w:rsidR="00797365">
        <w:rPr>
          <w:rFonts w:ascii="Times New Roman" w:eastAsia="Times New Roman" w:hAnsi="Times New Roman" w:cs="Times New Roman"/>
          <w:i/>
          <w:iCs/>
          <w:color w:val="000000"/>
          <w:sz w:val="18"/>
          <w:szCs w:val="18"/>
          <w:lang w:val="es-ES" w:eastAsia="es-MX"/>
        </w:rPr>
        <w:t>CEPLAP</w:t>
      </w:r>
      <w:r w:rsidR="009E0227">
        <w:rPr>
          <w:rFonts w:ascii="Times New Roman" w:eastAsia="Times New Roman" w:hAnsi="Times New Roman" w:cs="Times New Roman"/>
          <w:i/>
          <w:iCs/>
          <w:color w:val="000000"/>
          <w:sz w:val="18"/>
          <w:szCs w:val="18"/>
          <w:lang w:val="es-ES" w:eastAsia="es-MX"/>
        </w:rPr>
        <w:t xml:space="preserve"> con base en SEGUOT</w:t>
      </w:r>
      <w:r w:rsidRPr="00732AAF">
        <w:rPr>
          <w:rFonts w:ascii="Times New Roman" w:eastAsia="Times New Roman" w:hAnsi="Times New Roman" w:cs="Times New Roman"/>
          <w:i/>
          <w:iCs/>
          <w:color w:val="000000"/>
          <w:sz w:val="18"/>
          <w:szCs w:val="18"/>
          <w:lang w:val="es-ES" w:eastAsia="es-MX"/>
        </w:rPr>
        <w:t>. (</w:t>
      </w:r>
      <w:r w:rsidR="009E0227">
        <w:rPr>
          <w:rFonts w:ascii="Times New Roman" w:eastAsia="Times New Roman" w:hAnsi="Times New Roman" w:cs="Times New Roman"/>
          <w:i/>
          <w:iCs/>
          <w:color w:val="000000"/>
          <w:sz w:val="18"/>
          <w:szCs w:val="18"/>
          <w:lang w:val="es-ES" w:eastAsia="es-MX"/>
        </w:rPr>
        <w:t>2017</w:t>
      </w:r>
      <w:r w:rsidRPr="00732AAF">
        <w:rPr>
          <w:rFonts w:ascii="Times New Roman" w:eastAsia="Times New Roman" w:hAnsi="Times New Roman" w:cs="Times New Roman"/>
          <w:i/>
          <w:iCs/>
          <w:color w:val="000000"/>
          <w:sz w:val="18"/>
          <w:szCs w:val="18"/>
          <w:lang w:val="es-ES" w:eastAsia="es-MX"/>
        </w:rPr>
        <w:t xml:space="preserve">). </w:t>
      </w:r>
      <w:r w:rsidR="0061568A">
        <w:rPr>
          <w:rFonts w:ascii="Times New Roman" w:eastAsia="Times New Roman" w:hAnsi="Times New Roman" w:cs="Times New Roman"/>
          <w:i/>
          <w:iCs/>
          <w:color w:val="000000"/>
          <w:sz w:val="18"/>
          <w:szCs w:val="18"/>
          <w:lang w:val="es-ES" w:eastAsia="es-MX"/>
        </w:rPr>
        <w:t xml:space="preserve">Autorizaciones </w:t>
      </w:r>
      <w:r w:rsidR="00640659">
        <w:rPr>
          <w:rFonts w:ascii="Times New Roman" w:eastAsia="Times New Roman" w:hAnsi="Times New Roman" w:cs="Times New Roman"/>
          <w:i/>
          <w:iCs/>
          <w:color w:val="000000"/>
          <w:sz w:val="18"/>
          <w:szCs w:val="18"/>
          <w:lang w:val="es-ES" w:eastAsia="es-MX"/>
        </w:rPr>
        <w:t xml:space="preserve">de la </w:t>
      </w:r>
      <w:r w:rsidR="004B0D8A">
        <w:rPr>
          <w:rFonts w:ascii="Times New Roman" w:eastAsia="Times New Roman" w:hAnsi="Times New Roman" w:cs="Times New Roman"/>
          <w:i/>
          <w:iCs/>
          <w:color w:val="000000"/>
          <w:sz w:val="18"/>
          <w:szCs w:val="18"/>
          <w:lang w:val="es-ES" w:eastAsia="es-MX"/>
        </w:rPr>
        <w:t>Comisión Estatal de Desarrollo Urbano y Ordenamiento Territorial</w:t>
      </w:r>
      <w:r w:rsidR="0001063A">
        <w:rPr>
          <w:rFonts w:ascii="Times New Roman" w:eastAsia="Times New Roman" w:hAnsi="Times New Roman" w:cs="Times New Roman"/>
          <w:i/>
          <w:iCs/>
          <w:color w:val="000000"/>
          <w:sz w:val="18"/>
          <w:szCs w:val="18"/>
          <w:lang w:val="es-ES" w:eastAsia="es-MX"/>
        </w:rPr>
        <w:t>, 2011-2016</w:t>
      </w:r>
      <w:r w:rsidRPr="00732AAF">
        <w:rPr>
          <w:rFonts w:ascii="Times New Roman" w:eastAsia="Times New Roman" w:hAnsi="Times New Roman" w:cs="Times New Roman"/>
          <w:i/>
          <w:iCs/>
          <w:color w:val="000000"/>
          <w:sz w:val="18"/>
          <w:szCs w:val="18"/>
          <w:lang w:val="es-ES" w:eastAsia="es-MX"/>
        </w:rPr>
        <w:t>. </w:t>
      </w:r>
      <w:r w:rsidRPr="00732AAF">
        <w:rPr>
          <w:rFonts w:ascii="Times New Roman" w:eastAsia="Times New Roman" w:hAnsi="Times New Roman" w:cs="Times New Roman"/>
          <w:color w:val="000000"/>
          <w:sz w:val="18"/>
          <w:szCs w:val="18"/>
          <w:lang w:eastAsia="es-MX"/>
        </w:rPr>
        <w:t> </w:t>
      </w:r>
    </w:p>
    <w:p w14:paraId="4412A464" w14:textId="7A1EE74A" w:rsidR="003E6766" w:rsidRPr="009B6BB9" w:rsidRDefault="003E6766" w:rsidP="00124F70">
      <w:pPr>
        <w:spacing w:line="360" w:lineRule="auto"/>
        <w:jc w:val="both"/>
        <w:rPr>
          <w:rFonts w:ascii="Times New Roman" w:hAnsi="Times New Roman" w:cs="Times New Roman"/>
          <w:bCs/>
          <w:lang w:val="es-ES"/>
        </w:rPr>
      </w:pPr>
    </w:p>
    <w:p w14:paraId="4F77D1E1" w14:textId="11A9A3F1" w:rsidR="00866688" w:rsidRDefault="00866688" w:rsidP="00B157F9">
      <w:pPr>
        <w:spacing w:line="360" w:lineRule="auto"/>
        <w:jc w:val="both"/>
        <w:rPr>
          <w:rFonts w:ascii="Times New Roman" w:hAnsi="Times New Roman" w:cs="Times New Roman"/>
          <w:bCs/>
          <w:lang w:val="es-ES"/>
        </w:rPr>
      </w:pPr>
      <w:r>
        <w:rPr>
          <w:rFonts w:ascii="Times New Roman" w:hAnsi="Times New Roman" w:cs="Times New Roman"/>
          <w:bCs/>
          <w:lang w:val="es-ES"/>
        </w:rPr>
        <w:t>Es claro</w:t>
      </w:r>
      <w:r w:rsidR="00595FE2">
        <w:rPr>
          <w:rFonts w:ascii="Times New Roman" w:hAnsi="Times New Roman" w:cs="Times New Roman"/>
          <w:bCs/>
          <w:lang w:val="es-ES"/>
        </w:rPr>
        <w:t xml:space="preserve"> el </w:t>
      </w:r>
      <w:r w:rsidR="00992599">
        <w:rPr>
          <w:rFonts w:ascii="Times New Roman" w:hAnsi="Times New Roman" w:cs="Times New Roman"/>
          <w:bCs/>
          <w:lang w:val="es-ES"/>
        </w:rPr>
        <w:t xml:space="preserve">dominio </w:t>
      </w:r>
      <w:r w:rsidR="00CC57DC">
        <w:rPr>
          <w:rFonts w:ascii="Times New Roman" w:hAnsi="Times New Roman" w:cs="Times New Roman"/>
          <w:bCs/>
          <w:lang w:val="es-ES"/>
        </w:rPr>
        <w:t xml:space="preserve">de los </w:t>
      </w:r>
      <w:r w:rsidR="00690E54">
        <w:rPr>
          <w:rFonts w:ascii="Times New Roman" w:hAnsi="Times New Roman" w:cs="Times New Roman"/>
          <w:bCs/>
          <w:lang w:val="es-ES"/>
        </w:rPr>
        <w:t>desarrollo</w:t>
      </w:r>
      <w:r w:rsidR="00611C6E">
        <w:rPr>
          <w:rFonts w:ascii="Times New Roman" w:hAnsi="Times New Roman" w:cs="Times New Roman"/>
          <w:bCs/>
          <w:lang w:val="es-ES"/>
        </w:rPr>
        <w:t>s</w:t>
      </w:r>
      <w:r w:rsidR="00690E54">
        <w:rPr>
          <w:rFonts w:ascii="Times New Roman" w:hAnsi="Times New Roman" w:cs="Times New Roman"/>
          <w:bCs/>
          <w:lang w:val="es-ES"/>
        </w:rPr>
        <w:t xml:space="preserve"> habitacionales en condominio</w:t>
      </w:r>
      <w:r w:rsidR="00043B0D">
        <w:rPr>
          <w:rFonts w:ascii="Times New Roman" w:hAnsi="Times New Roman" w:cs="Times New Roman"/>
          <w:bCs/>
          <w:lang w:val="es-ES"/>
        </w:rPr>
        <w:t xml:space="preserve">, representando </w:t>
      </w:r>
      <w:r w:rsidR="009303C6">
        <w:rPr>
          <w:rFonts w:ascii="Times New Roman" w:hAnsi="Times New Roman" w:cs="Times New Roman"/>
          <w:bCs/>
          <w:lang w:val="es-ES"/>
        </w:rPr>
        <w:t>el 77</w:t>
      </w:r>
      <w:r w:rsidR="00447971">
        <w:rPr>
          <w:rFonts w:ascii="Times New Roman" w:hAnsi="Times New Roman" w:cs="Times New Roman"/>
          <w:bCs/>
          <w:lang w:val="es-ES"/>
        </w:rPr>
        <w:t xml:space="preserve">% del total de </w:t>
      </w:r>
      <w:r w:rsidR="00CB5F64">
        <w:rPr>
          <w:rFonts w:ascii="Times New Roman" w:hAnsi="Times New Roman" w:cs="Times New Roman"/>
          <w:bCs/>
          <w:lang w:val="es-ES"/>
        </w:rPr>
        <w:t>la oferta habitacional en el estado</w:t>
      </w:r>
      <w:r w:rsidR="00877774">
        <w:rPr>
          <w:rFonts w:ascii="Times New Roman" w:hAnsi="Times New Roman" w:cs="Times New Roman"/>
          <w:bCs/>
          <w:lang w:val="es-ES"/>
        </w:rPr>
        <w:t xml:space="preserve"> </w:t>
      </w:r>
      <w:r w:rsidR="00FE3B09">
        <w:rPr>
          <w:rFonts w:ascii="Times New Roman" w:hAnsi="Times New Roman" w:cs="Times New Roman"/>
          <w:bCs/>
          <w:lang w:val="es-ES"/>
        </w:rPr>
        <w:t xml:space="preserve">en el periodo citado </w:t>
      </w:r>
      <w:r w:rsidR="00877774">
        <w:rPr>
          <w:rFonts w:ascii="Times New Roman" w:hAnsi="Times New Roman" w:cs="Times New Roman"/>
          <w:bCs/>
          <w:lang w:val="es-ES"/>
        </w:rPr>
        <w:t xml:space="preserve">con respecto de un 22% de </w:t>
      </w:r>
      <w:r w:rsidR="00C02589">
        <w:rPr>
          <w:rFonts w:ascii="Times New Roman" w:hAnsi="Times New Roman" w:cs="Times New Roman"/>
          <w:bCs/>
          <w:lang w:val="es-ES"/>
        </w:rPr>
        <w:t>fraccionamientos y solo un 1% de regularizaciones de asentamientos humanos irregulares.</w:t>
      </w:r>
      <w:r w:rsidR="00B15DB2">
        <w:rPr>
          <w:rFonts w:ascii="Times New Roman" w:hAnsi="Times New Roman" w:cs="Times New Roman"/>
          <w:bCs/>
          <w:lang w:val="es-ES"/>
        </w:rPr>
        <w:t xml:space="preserve"> </w:t>
      </w:r>
    </w:p>
    <w:p w14:paraId="372FD8A3" w14:textId="3B0968D9" w:rsidR="00CA338E" w:rsidRDefault="00CA338E" w:rsidP="00B157F9">
      <w:pPr>
        <w:spacing w:line="360" w:lineRule="auto"/>
        <w:jc w:val="both"/>
        <w:rPr>
          <w:rFonts w:ascii="Times New Roman" w:hAnsi="Times New Roman" w:cs="Times New Roman"/>
          <w:bCs/>
          <w:lang w:val="es-ES"/>
        </w:rPr>
      </w:pPr>
    </w:p>
    <w:p w14:paraId="7308173C" w14:textId="200A0BEF" w:rsidR="003A2806" w:rsidRDefault="00075757" w:rsidP="00B157F9">
      <w:pPr>
        <w:spacing w:line="360" w:lineRule="auto"/>
        <w:jc w:val="both"/>
        <w:rPr>
          <w:rFonts w:ascii="Times New Roman" w:hAnsi="Times New Roman" w:cs="Times New Roman"/>
          <w:noProof/>
        </w:rPr>
      </w:pPr>
      <w:r>
        <w:rPr>
          <w:rFonts w:ascii="Times New Roman" w:hAnsi="Times New Roman" w:cs="Times New Roman"/>
          <w:bCs/>
          <w:lang w:val="es-ES"/>
        </w:rPr>
        <w:t>Por otra parte</w:t>
      </w:r>
      <w:r w:rsidR="00325C78">
        <w:rPr>
          <w:rFonts w:ascii="Times New Roman" w:hAnsi="Times New Roman" w:cs="Times New Roman"/>
          <w:bCs/>
          <w:lang w:val="es-ES"/>
        </w:rPr>
        <w:t>,</w:t>
      </w:r>
      <w:r>
        <w:rPr>
          <w:rFonts w:ascii="Times New Roman" w:hAnsi="Times New Roman" w:cs="Times New Roman"/>
          <w:bCs/>
          <w:lang w:val="es-ES"/>
        </w:rPr>
        <w:t xml:space="preserve"> </w:t>
      </w:r>
      <w:r w:rsidR="00325C78">
        <w:rPr>
          <w:rFonts w:ascii="Times New Roman" w:hAnsi="Times New Roman" w:cs="Times New Roman"/>
          <w:bCs/>
          <w:lang w:val="es-ES"/>
        </w:rPr>
        <w:t>e</w:t>
      </w:r>
      <w:r w:rsidR="00E7479D">
        <w:rPr>
          <w:rFonts w:ascii="Times New Roman" w:hAnsi="Times New Roman" w:cs="Times New Roman"/>
          <w:bCs/>
          <w:lang w:val="es-ES"/>
        </w:rPr>
        <w:t xml:space="preserve">l mismo Plan Estatal de Desarrollo de Aguascalientes </w:t>
      </w:r>
      <w:r w:rsidR="001944A0">
        <w:rPr>
          <w:rFonts w:ascii="Times New Roman" w:hAnsi="Times New Roman" w:cs="Times New Roman"/>
          <w:bCs/>
          <w:lang w:val="es-ES"/>
        </w:rPr>
        <w:t xml:space="preserve">hace notar que al </w:t>
      </w:r>
      <w:r w:rsidR="00C371C4">
        <w:rPr>
          <w:rFonts w:ascii="Times New Roman" w:hAnsi="Times New Roman" w:cs="Times New Roman"/>
          <w:bCs/>
          <w:lang w:val="es-ES"/>
        </w:rPr>
        <w:t xml:space="preserve">hacer una </w:t>
      </w:r>
      <w:r w:rsidR="008C1869">
        <w:rPr>
          <w:rFonts w:ascii="Times New Roman" w:hAnsi="Times New Roman" w:cs="Times New Roman"/>
          <w:bCs/>
          <w:lang w:val="es-ES"/>
        </w:rPr>
        <w:t>comparativa entre</w:t>
      </w:r>
      <w:r w:rsidR="001944A0">
        <w:rPr>
          <w:rFonts w:ascii="Times New Roman" w:hAnsi="Times New Roman" w:cs="Times New Roman"/>
          <w:bCs/>
          <w:lang w:val="es-ES"/>
        </w:rPr>
        <w:t xml:space="preserve"> </w:t>
      </w:r>
      <w:r w:rsidR="006D442A">
        <w:rPr>
          <w:rFonts w:ascii="Times New Roman" w:hAnsi="Times New Roman" w:cs="Times New Roman"/>
          <w:bCs/>
          <w:lang w:val="es-ES"/>
        </w:rPr>
        <w:t>el crecimiento poblacional y el crecimiento de la superficie urbana</w:t>
      </w:r>
      <w:r w:rsidR="005B50CC">
        <w:rPr>
          <w:rFonts w:ascii="Times New Roman" w:hAnsi="Times New Roman" w:cs="Times New Roman"/>
          <w:bCs/>
          <w:lang w:val="es-ES"/>
        </w:rPr>
        <w:t xml:space="preserve"> de la ciudad capital</w:t>
      </w:r>
      <w:r w:rsidR="00CB357C">
        <w:rPr>
          <w:rFonts w:ascii="Times New Roman" w:hAnsi="Times New Roman" w:cs="Times New Roman"/>
          <w:bCs/>
          <w:lang w:val="es-ES"/>
        </w:rPr>
        <w:t xml:space="preserve">, </w:t>
      </w:r>
      <w:r w:rsidR="008C1869">
        <w:rPr>
          <w:rFonts w:ascii="Times New Roman" w:hAnsi="Times New Roman" w:cs="Times New Roman"/>
          <w:bCs/>
          <w:lang w:val="es-ES"/>
        </w:rPr>
        <w:t xml:space="preserve">se puede observar </w:t>
      </w:r>
      <w:r w:rsidR="00C95C7F">
        <w:rPr>
          <w:rFonts w:ascii="Times New Roman" w:hAnsi="Times New Roman" w:cs="Times New Roman"/>
          <w:bCs/>
          <w:lang w:val="es-ES"/>
        </w:rPr>
        <w:t xml:space="preserve">que </w:t>
      </w:r>
      <w:r w:rsidR="00323065">
        <w:rPr>
          <w:rFonts w:ascii="Times New Roman" w:hAnsi="Times New Roman" w:cs="Times New Roman"/>
          <w:bCs/>
          <w:lang w:val="es-ES"/>
        </w:rPr>
        <w:t>“</w:t>
      </w:r>
      <w:r w:rsidR="00C95C7F">
        <w:rPr>
          <w:rFonts w:ascii="Times New Roman" w:hAnsi="Times New Roman" w:cs="Times New Roman"/>
          <w:bCs/>
          <w:lang w:val="es-ES"/>
        </w:rPr>
        <w:t xml:space="preserve">la población aumentó </w:t>
      </w:r>
      <w:r w:rsidR="00A26F3F">
        <w:rPr>
          <w:rFonts w:ascii="Times New Roman" w:hAnsi="Times New Roman" w:cs="Times New Roman"/>
          <w:bCs/>
          <w:lang w:val="es-ES"/>
        </w:rPr>
        <w:t xml:space="preserve">cuatro veces en cincuenta años, </w:t>
      </w:r>
      <w:r w:rsidR="00207C92">
        <w:rPr>
          <w:rFonts w:ascii="Times New Roman" w:hAnsi="Times New Roman" w:cs="Times New Roman"/>
          <w:bCs/>
          <w:lang w:val="es-ES"/>
        </w:rPr>
        <w:t xml:space="preserve">mientras que la superficie urbana creció </w:t>
      </w:r>
      <w:commentRangeStart w:id="26"/>
      <w:r w:rsidR="00466932">
        <w:rPr>
          <w:rFonts w:ascii="Times New Roman" w:hAnsi="Times New Roman" w:cs="Times New Roman"/>
          <w:bCs/>
          <w:lang w:val="es-ES"/>
        </w:rPr>
        <w:t>dieci</w:t>
      </w:r>
      <w:del w:id="27" w:author="Autor">
        <w:r w:rsidR="00466932" w:rsidDel="00E8700B">
          <w:rPr>
            <w:rFonts w:ascii="Times New Roman" w:hAnsi="Times New Roman" w:cs="Times New Roman"/>
            <w:bCs/>
            <w:lang w:val="es-ES"/>
          </w:rPr>
          <w:delText>eci</w:delText>
        </w:r>
      </w:del>
      <w:r w:rsidR="00466932">
        <w:rPr>
          <w:rFonts w:ascii="Times New Roman" w:hAnsi="Times New Roman" w:cs="Times New Roman"/>
          <w:bCs/>
          <w:lang w:val="es-ES"/>
        </w:rPr>
        <w:t>ocho</w:t>
      </w:r>
      <w:r w:rsidR="00207C92">
        <w:rPr>
          <w:rFonts w:ascii="Times New Roman" w:hAnsi="Times New Roman" w:cs="Times New Roman"/>
          <w:bCs/>
          <w:lang w:val="es-ES"/>
        </w:rPr>
        <w:t xml:space="preserve"> </w:t>
      </w:r>
      <w:commentRangeEnd w:id="26"/>
      <w:r w:rsidR="00E8700B">
        <w:rPr>
          <w:rStyle w:val="Refdecomentario"/>
        </w:rPr>
        <w:commentReference w:id="26"/>
      </w:r>
      <w:r w:rsidR="00207C92">
        <w:rPr>
          <w:rFonts w:ascii="Times New Roman" w:hAnsi="Times New Roman" w:cs="Times New Roman"/>
          <w:bCs/>
          <w:lang w:val="es-ES"/>
        </w:rPr>
        <w:t xml:space="preserve">veces en el mismo periodo de tiempo” </w:t>
      </w:r>
      <w:r w:rsidR="005A54FD">
        <w:rPr>
          <w:rFonts w:ascii="Times New Roman" w:hAnsi="Times New Roman" w:cs="Times New Roman"/>
          <w:bCs/>
          <w:lang w:val="es-ES"/>
        </w:rPr>
        <w:t xml:space="preserve">de acuerdo con </w:t>
      </w:r>
      <w:r w:rsidR="00817FA2">
        <w:rPr>
          <w:rFonts w:ascii="Times New Roman" w:hAnsi="Times New Roman" w:cs="Times New Roman"/>
          <w:bCs/>
          <w:lang w:val="es-ES"/>
        </w:rPr>
        <w:t xml:space="preserve">el </w:t>
      </w:r>
      <w:r w:rsidR="00644153">
        <w:rPr>
          <w:rFonts w:ascii="Times New Roman" w:hAnsi="Times New Roman" w:cs="Times New Roman"/>
          <w:bCs/>
          <w:lang w:val="es-ES"/>
        </w:rPr>
        <w:t>Instituto Nacional de Estadística y Geografía</w:t>
      </w:r>
      <w:r w:rsidR="00FE0EB0">
        <w:rPr>
          <w:rFonts w:ascii="Times New Roman" w:hAnsi="Times New Roman" w:cs="Times New Roman"/>
          <w:bCs/>
          <w:lang w:val="es-ES"/>
        </w:rPr>
        <w:t xml:space="preserve">, </w:t>
      </w:r>
      <w:r w:rsidR="003D1A6D">
        <w:rPr>
          <w:rFonts w:ascii="Times New Roman" w:hAnsi="Times New Roman" w:cs="Times New Roman"/>
          <w:bCs/>
          <w:lang w:val="es-ES"/>
        </w:rPr>
        <w:t>INEGI</w:t>
      </w:r>
      <w:r w:rsidR="00832424">
        <w:rPr>
          <w:rFonts w:ascii="Times New Roman" w:hAnsi="Times New Roman" w:cs="Times New Roman"/>
          <w:bCs/>
          <w:lang w:val="es-ES"/>
        </w:rPr>
        <w:t xml:space="preserve"> por sus siglas</w:t>
      </w:r>
      <w:r w:rsidR="003D1A6D">
        <w:rPr>
          <w:rFonts w:ascii="Times New Roman" w:hAnsi="Times New Roman" w:cs="Times New Roman"/>
          <w:bCs/>
          <w:lang w:val="es-ES"/>
        </w:rPr>
        <w:t xml:space="preserve">, </w:t>
      </w:r>
      <w:r w:rsidR="005A54FD">
        <w:rPr>
          <w:rFonts w:ascii="Times New Roman" w:hAnsi="Times New Roman" w:cs="Times New Roman"/>
          <w:bCs/>
          <w:lang w:val="es-ES"/>
        </w:rPr>
        <w:t>(</w:t>
      </w:r>
      <w:r w:rsidR="003D1A6D">
        <w:rPr>
          <w:rFonts w:ascii="Times New Roman" w:hAnsi="Times New Roman" w:cs="Times New Roman"/>
          <w:bCs/>
          <w:lang w:val="es-ES"/>
        </w:rPr>
        <w:t>2015</w:t>
      </w:r>
      <w:r w:rsidR="00436814">
        <w:rPr>
          <w:rFonts w:ascii="Times New Roman" w:hAnsi="Times New Roman" w:cs="Times New Roman"/>
          <w:bCs/>
          <w:lang w:val="es-ES"/>
        </w:rPr>
        <w:t xml:space="preserve">) citado por </w:t>
      </w:r>
      <w:r w:rsidR="003A0EBE" w:rsidRPr="00436814">
        <w:rPr>
          <w:rFonts w:ascii="Times New Roman" w:hAnsi="Times New Roman" w:cs="Times New Roman"/>
          <w:noProof/>
        </w:rPr>
        <w:t>Gobierno del Estado de Aguascalientes</w:t>
      </w:r>
      <w:r w:rsidR="003A0EBE">
        <w:rPr>
          <w:rFonts w:ascii="Times New Roman" w:hAnsi="Times New Roman" w:cs="Times New Roman"/>
          <w:noProof/>
        </w:rPr>
        <w:t xml:space="preserve"> (2017)</w:t>
      </w:r>
      <w:r w:rsidR="002F488F">
        <w:rPr>
          <w:rFonts w:ascii="Times New Roman" w:hAnsi="Times New Roman" w:cs="Times New Roman"/>
          <w:noProof/>
        </w:rPr>
        <w:t>.</w:t>
      </w:r>
      <w:r w:rsidR="00C06B62">
        <w:rPr>
          <w:rFonts w:ascii="Times New Roman" w:hAnsi="Times New Roman" w:cs="Times New Roman"/>
          <w:noProof/>
        </w:rPr>
        <w:t xml:space="preserve"> </w:t>
      </w:r>
      <w:r w:rsidR="00A36BCA">
        <w:rPr>
          <w:rFonts w:ascii="Times New Roman" w:hAnsi="Times New Roman" w:cs="Times New Roman"/>
          <w:noProof/>
        </w:rPr>
        <w:t xml:space="preserve">Lo anterior deja ver que </w:t>
      </w:r>
      <w:r w:rsidR="00015F47">
        <w:rPr>
          <w:rFonts w:ascii="Times New Roman" w:hAnsi="Times New Roman" w:cs="Times New Roman"/>
          <w:noProof/>
        </w:rPr>
        <w:t>el crecimiento urbano se dio primordialmente de manera horizontal</w:t>
      </w:r>
      <w:r w:rsidR="005D0F4A">
        <w:rPr>
          <w:rFonts w:ascii="Times New Roman" w:hAnsi="Times New Roman" w:cs="Times New Roman"/>
          <w:noProof/>
        </w:rPr>
        <w:t>.</w:t>
      </w:r>
    </w:p>
    <w:p w14:paraId="347D6028" w14:textId="77777777" w:rsidR="000F589D" w:rsidRDefault="000F589D" w:rsidP="00B157F9">
      <w:pPr>
        <w:spacing w:line="360" w:lineRule="auto"/>
        <w:rPr>
          <w:rFonts w:ascii="Times New Roman" w:hAnsi="Times New Roman" w:cs="Times New Roman"/>
          <w:noProof/>
          <w:color w:val="FF0000"/>
        </w:rPr>
      </w:pPr>
    </w:p>
    <w:p w14:paraId="35893228" w14:textId="7FBA989B" w:rsidR="00B157F9" w:rsidRPr="008A610B" w:rsidRDefault="00B157F9" w:rsidP="00B157F9">
      <w:pPr>
        <w:spacing w:line="360" w:lineRule="auto"/>
        <w:rPr>
          <w:rFonts w:ascii="Times New Roman" w:hAnsi="Times New Roman" w:cs="Times New Roman"/>
          <w:b/>
          <w:lang w:val="es-ES"/>
        </w:rPr>
      </w:pPr>
      <w:r w:rsidRPr="008A610B">
        <w:rPr>
          <w:rFonts w:ascii="Times New Roman" w:hAnsi="Times New Roman" w:cs="Times New Roman"/>
          <w:b/>
          <w:lang w:val="es-ES"/>
        </w:rPr>
        <w:t>Objetivo general</w:t>
      </w:r>
    </w:p>
    <w:p w14:paraId="6B560703" w14:textId="77777777" w:rsidR="00B157F9" w:rsidRPr="003F32BF" w:rsidRDefault="00B157F9" w:rsidP="00B157F9">
      <w:pPr>
        <w:spacing w:line="360" w:lineRule="auto"/>
        <w:rPr>
          <w:rFonts w:ascii="Times New Roman" w:hAnsi="Times New Roman" w:cs="Times New Roman"/>
          <w:bCs/>
          <w:lang w:val="es-ES"/>
        </w:rPr>
      </w:pPr>
    </w:p>
    <w:p w14:paraId="5E58002A" w14:textId="47722866" w:rsidR="00B157F9" w:rsidRPr="003F32BF" w:rsidRDefault="00B157F9" w:rsidP="00B157F9">
      <w:pPr>
        <w:spacing w:line="360" w:lineRule="auto"/>
        <w:jc w:val="both"/>
        <w:rPr>
          <w:rFonts w:ascii="Times New Roman" w:hAnsi="Times New Roman" w:cs="Times New Roman"/>
          <w:bCs/>
          <w:lang w:val="es-ES"/>
        </w:rPr>
      </w:pPr>
      <w:r w:rsidRPr="003F32BF">
        <w:rPr>
          <w:rFonts w:ascii="Times New Roman" w:hAnsi="Times New Roman" w:cs="Times New Roman"/>
          <w:bCs/>
          <w:lang w:val="es-ES"/>
        </w:rPr>
        <w:t xml:space="preserve">Evaluar </w:t>
      </w:r>
      <w:r w:rsidR="00AC2103">
        <w:rPr>
          <w:rFonts w:ascii="Times New Roman" w:hAnsi="Times New Roman" w:cs="Times New Roman"/>
          <w:bCs/>
          <w:lang w:val="es-ES"/>
        </w:rPr>
        <w:t>la</w:t>
      </w:r>
      <w:r w:rsidRPr="003F32BF">
        <w:rPr>
          <w:rFonts w:ascii="Times New Roman" w:hAnsi="Times New Roman" w:cs="Times New Roman"/>
          <w:bCs/>
          <w:lang w:val="es-ES"/>
        </w:rPr>
        <w:t xml:space="preserve"> afectación y fragmentación en la estructura urbana</w:t>
      </w:r>
      <w:r w:rsidR="002E7522">
        <w:rPr>
          <w:rFonts w:ascii="Times New Roman" w:hAnsi="Times New Roman" w:cs="Times New Roman"/>
          <w:bCs/>
          <w:lang w:val="es-ES"/>
        </w:rPr>
        <w:t xml:space="preserve"> y social</w:t>
      </w:r>
      <w:r w:rsidRPr="003F32BF">
        <w:rPr>
          <w:rFonts w:ascii="Times New Roman" w:hAnsi="Times New Roman" w:cs="Times New Roman"/>
          <w:bCs/>
          <w:lang w:val="es-ES"/>
        </w:rPr>
        <w:t xml:space="preserve"> de la ciudad de Aguascalientes, generad</w:t>
      </w:r>
      <w:ins w:id="28" w:author="Autor">
        <w:r w:rsidR="001557A6">
          <w:rPr>
            <w:rFonts w:ascii="Times New Roman" w:hAnsi="Times New Roman" w:cs="Times New Roman"/>
            <w:bCs/>
            <w:lang w:val="es-ES"/>
          </w:rPr>
          <w:t>a</w:t>
        </w:r>
      </w:ins>
      <w:del w:id="29" w:author="Autor">
        <w:r w:rsidRPr="003F32BF" w:rsidDel="001557A6">
          <w:rPr>
            <w:rFonts w:ascii="Times New Roman" w:hAnsi="Times New Roman" w:cs="Times New Roman"/>
            <w:bCs/>
            <w:lang w:val="es-ES"/>
          </w:rPr>
          <w:delText>o</w:delText>
        </w:r>
      </w:del>
      <w:r w:rsidRPr="003F32BF">
        <w:rPr>
          <w:rFonts w:ascii="Times New Roman" w:hAnsi="Times New Roman" w:cs="Times New Roman"/>
          <w:bCs/>
          <w:lang w:val="es-ES"/>
        </w:rPr>
        <w:t xml:space="preserve"> por los condominios habitacionales en términos de conectividad y </w:t>
      </w:r>
      <w:r>
        <w:rPr>
          <w:rFonts w:ascii="Times New Roman" w:hAnsi="Times New Roman" w:cs="Times New Roman"/>
          <w:bCs/>
          <w:lang w:val="es-ES"/>
        </w:rPr>
        <w:t>articulación espacial e</w:t>
      </w:r>
      <w:r w:rsidRPr="003F32BF">
        <w:rPr>
          <w:rFonts w:ascii="Times New Roman" w:hAnsi="Times New Roman" w:cs="Times New Roman"/>
          <w:bCs/>
          <w:lang w:val="es-ES"/>
        </w:rPr>
        <w:t xml:space="preserve"> imagen urbana en torno a estos elementos</w:t>
      </w:r>
      <w:r>
        <w:rPr>
          <w:rFonts w:ascii="Times New Roman" w:hAnsi="Times New Roman" w:cs="Times New Roman"/>
          <w:bCs/>
          <w:lang w:val="es-ES"/>
        </w:rPr>
        <w:t xml:space="preserve"> </w:t>
      </w:r>
      <w:r w:rsidRPr="003F32BF">
        <w:rPr>
          <w:rFonts w:ascii="Times New Roman" w:hAnsi="Times New Roman" w:cs="Times New Roman"/>
          <w:bCs/>
          <w:lang w:val="es-ES"/>
        </w:rPr>
        <w:t>de la ciudad, estableciendo algunos comparativos con desarrollos habitacionales abiertos; así como determinar en qué medida se han venido expandiendo y localizando en el territorio municipal y en la zona metropolitana.</w:t>
      </w:r>
    </w:p>
    <w:p w14:paraId="710B31AF" w14:textId="77777777" w:rsidR="00B157F9" w:rsidRPr="003F32BF" w:rsidRDefault="00B157F9" w:rsidP="00B157F9">
      <w:pPr>
        <w:spacing w:line="360" w:lineRule="auto"/>
        <w:rPr>
          <w:rFonts w:ascii="Times New Roman" w:hAnsi="Times New Roman" w:cs="Times New Roman"/>
          <w:bCs/>
          <w:lang w:val="es-ES"/>
        </w:rPr>
      </w:pPr>
    </w:p>
    <w:p w14:paraId="557DEC07" w14:textId="77777777" w:rsidR="00B157F9" w:rsidRPr="00DB7843" w:rsidRDefault="00B157F9" w:rsidP="00B157F9">
      <w:pPr>
        <w:spacing w:line="360" w:lineRule="auto"/>
        <w:rPr>
          <w:rFonts w:ascii="Times New Roman" w:hAnsi="Times New Roman" w:cs="Times New Roman"/>
          <w:b/>
          <w:i/>
          <w:iCs/>
          <w:sz w:val="22"/>
          <w:szCs w:val="22"/>
          <w:lang w:val="es-ES"/>
        </w:rPr>
      </w:pPr>
      <w:del w:id="30" w:author="Autor">
        <w:r w:rsidRPr="003F32BF" w:rsidDel="001557A6">
          <w:rPr>
            <w:rFonts w:ascii="Times New Roman" w:hAnsi="Times New Roman" w:cs="Times New Roman"/>
            <w:bCs/>
            <w:lang w:val="es-ES"/>
          </w:rPr>
          <w:delText xml:space="preserve"> </w:delText>
        </w:r>
      </w:del>
      <w:r w:rsidRPr="00DB7843">
        <w:rPr>
          <w:rFonts w:ascii="Times New Roman" w:hAnsi="Times New Roman" w:cs="Times New Roman"/>
          <w:b/>
          <w:i/>
          <w:iCs/>
          <w:sz w:val="22"/>
          <w:szCs w:val="22"/>
          <w:lang w:val="es-ES"/>
        </w:rPr>
        <w:t>Objetivos particulares</w:t>
      </w:r>
    </w:p>
    <w:p w14:paraId="5AD4A048" w14:textId="77777777" w:rsidR="00B157F9" w:rsidRPr="003F32BF" w:rsidRDefault="00B157F9" w:rsidP="00B157F9">
      <w:pPr>
        <w:spacing w:line="360" w:lineRule="auto"/>
        <w:rPr>
          <w:rFonts w:ascii="Times New Roman" w:hAnsi="Times New Roman" w:cs="Times New Roman"/>
          <w:bCs/>
          <w:lang w:val="es-ES"/>
        </w:rPr>
      </w:pPr>
    </w:p>
    <w:p w14:paraId="2A15DEE5" w14:textId="77777777" w:rsidR="00B157F9" w:rsidRPr="003F32BF" w:rsidRDefault="00B157F9" w:rsidP="00B157F9">
      <w:pPr>
        <w:spacing w:line="360" w:lineRule="auto"/>
        <w:jc w:val="both"/>
        <w:rPr>
          <w:rFonts w:ascii="Times New Roman" w:hAnsi="Times New Roman" w:cs="Times New Roman"/>
          <w:bCs/>
          <w:lang w:val="es-ES"/>
        </w:rPr>
      </w:pPr>
      <w:r w:rsidRPr="003F32BF">
        <w:rPr>
          <w:rFonts w:ascii="Times New Roman" w:hAnsi="Times New Roman" w:cs="Times New Roman"/>
          <w:bCs/>
          <w:lang w:val="es-ES"/>
        </w:rPr>
        <w:t>1.</w:t>
      </w:r>
      <w:r w:rsidRPr="003F32BF">
        <w:rPr>
          <w:rFonts w:ascii="Times New Roman" w:hAnsi="Times New Roman" w:cs="Times New Roman"/>
          <w:bCs/>
          <w:lang w:val="es-ES"/>
        </w:rPr>
        <w:tab/>
        <w:t>Identificar patrones de diseño, localización, superficies y formas de inclusión en la estructura urbana de la ciudad de Aguascalientes, México.</w:t>
      </w:r>
    </w:p>
    <w:p w14:paraId="2414D0E2" w14:textId="77777777" w:rsidR="00B157F9" w:rsidRPr="003F32BF" w:rsidRDefault="00B157F9" w:rsidP="00B157F9">
      <w:pPr>
        <w:spacing w:line="360" w:lineRule="auto"/>
        <w:jc w:val="both"/>
        <w:rPr>
          <w:rFonts w:ascii="Times New Roman" w:hAnsi="Times New Roman" w:cs="Times New Roman"/>
          <w:bCs/>
          <w:lang w:val="es-ES"/>
        </w:rPr>
      </w:pPr>
      <w:r w:rsidRPr="003F32BF">
        <w:rPr>
          <w:rFonts w:ascii="Times New Roman" w:hAnsi="Times New Roman" w:cs="Times New Roman"/>
          <w:bCs/>
          <w:lang w:val="es-ES"/>
        </w:rPr>
        <w:t>3.</w:t>
      </w:r>
      <w:r w:rsidRPr="003F32BF">
        <w:rPr>
          <w:rFonts w:ascii="Times New Roman" w:hAnsi="Times New Roman" w:cs="Times New Roman"/>
          <w:bCs/>
          <w:lang w:val="es-ES"/>
        </w:rPr>
        <w:tab/>
        <w:t>Determinar la relación de la ley y normatividad en materia de desarrollo urbano de la entidad con la problemática de la fragmentación urbana ocasionada por los condominios habitacionales.</w:t>
      </w:r>
    </w:p>
    <w:p w14:paraId="4D9E31D6" w14:textId="77777777" w:rsidR="00B157F9" w:rsidRPr="003F32BF" w:rsidRDefault="00B157F9" w:rsidP="00B157F9">
      <w:pPr>
        <w:spacing w:line="360" w:lineRule="auto"/>
        <w:jc w:val="both"/>
        <w:rPr>
          <w:rFonts w:ascii="Times New Roman" w:hAnsi="Times New Roman" w:cs="Times New Roman"/>
          <w:bCs/>
          <w:lang w:val="es-ES"/>
        </w:rPr>
      </w:pPr>
    </w:p>
    <w:p w14:paraId="510DA02F" w14:textId="77777777" w:rsidR="00036D69" w:rsidRPr="00036D69" w:rsidRDefault="00036D69" w:rsidP="00036D69">
      <w:pPr>
        <w:spacing w:line="360" w:lineRule="auto"/>
        <w:rPr>
          <w:rFonts w:ascii="Times New Roman" w:hAnsi="Times New Roman" w:cs="Times New Roman"/>
          <w:b/>
          <w:lang w:val="es-ES"/>
        </w:rPr>
      </w:pPr>
      <w:r w:rsidRPr="00036D69">
        <w:rPr>
          <w:rFonts w:ascii="Times New Roman" w:hAnsi="Times New Roman" w:cs="Times New Roman"/>
          <w:b/>
          <w:lang w:val="es-ES"/>
        </w:rPr>
        <w:t>Pregunta de investigación</w:t>
      </w:r>
    </w:p>
    <w:p w14:paraId="12C711F4" w14:textId="77777777" w:rsidR="00036D69" w:rsidRPr="00036D69" w:rsidRDefault="00036D69" w:rsidP="00036D69">
      <w:pPr>
        <w:spacing w:line="360" w:lineRule="auto"/>
        <w:rPr>
          <w:rFonts w:ascii="Times New Roman" w:hAnsi="Times New Roman" w:cs="Times New Roman"/>
          <w:bCs/>
          <w:lang w:val="es-ES"/>
        </w:rPr>
      </w:pPr>
    </w:p>
    <w:p w14:paraId="60286940" w14:textId="5ED868B2" w:rsidR="006C3635" w:rsidRDefault="00036D69" w:rsidP="00CB06F3">
      <w:pPr>
        <w:spacing w:line="360" w:lineRule="auto"/>
        <w:jc w:val="both"/>
        <w:rPr>
          <w:rFonts w:ascii="Times New Roman" w:hAnsi="Times New Roman" w:cs="Times New Roman"/>
          <w:bCs/>
          <w:lang w:val="es-ES"/>
        </w:rPr>
      </w:pPr>
      <w:r w:rsidRPr="00036D69">
        <w:rPr>
          <w:rFonts w:ascii="Times New Roman" w:hAnsi="Times New Roman" w:cs="Times New Roman"/>
          <w:bCs/>
          <w:lang w:val="es-ES"/>
        </w:rPr>
        <w:t xml:space="preserve">El cuestionamiento del cual parte el presente trabajo </w:t>
      </w:r>
      <w:r w:rsidR="003E4F03">
        <w:rPr>
          <w:rFonts w:ascii="Times New Roman" w:hAnsi="Times New Roman" w:cs="Times New Roman"/>
          <w:bCs/>
          <w:lang w:val="es-ES"/>
        </w:rPr>
        <w:t>se abordó en torno a</w:t>
      </w:r>
      <w:r w:rsidRPr="00036D69">
        <w:rPr>
          <w:rFonts w:ascii="Times New Roman" w:hAnsi="Times New Roman" w:cs="Times New Roman"/>
          <w:bCs/>
          <w:lang w:val="es-ES"/>
        </w:rPr>
        <w:t xml:space="preserve"> ¿Cuál es el impacto de los condominios habitacionales horizontales en el diseño de la ciudad actual en términos de configuración físico-espacial, superficie ocupada, cantidad, articulación urbana (continuidad física de la estructura urbana) y el paisaje o la imagen urbana?; que si bien, la influencia de los mismos rebasa la dimensión física de la ciudad hacia otros ámbitos de tipo social, tales como la desarticulación poblacional, este trabajo pretende enfocarse </w:t>
      </w:r>
      <w:r w:rsidR="00DD4677">
        <w:rPr>
          <w:rFonts w:ascii="Times New Roman" w:hAnsi="Times New Roman" w:cs="Times New Roman"/>
          <w:bCs/>
          <w:lang w:val="es-ES"/>
        </w:rPr>
        <w:t>mayormente</w:t>
      </w:r>
      <w:r w:rsidRPr="00036D69">
        <w:rPr>
          <w:rFonts w:ascii="Times New Roman" w:hAnsi="Times New Roman" w:cs="Times New Roman"/>
          <w:bCs/>
          <w:lang w:val="es-ES"/>
        </w:rPr>
        <w:t xml:space="preserve"> a los aspectos citados en el presente párrafo</w:t>
      </w:r>
      <w:r w:rsidR="00DD4677">
        <w:rPr>
          <w:rFonts w:ascii="Times New Roman" w:hAnsi="Times New Roman" w:cs="Times New Roman"/>
          <w:bCs/>
          <w:lang w:val="es-ES"/>
        </w:rPr>
        <w:t xml:space="preserve"> y</w:t>
      </w:r>
      <w:r w:rsidRPr="00036D69">
        <w:rPr>
          <w:rFonts w:ascii="Times New Roman" w:hAnsi="Times New Roman" w:cs="Times New Roman"/>
          <w:bCs/>
          <w:lang w:val="es-ES"/>
        </w:rPr>
        <w:t xml:space="preserve"> dejar para un trabajo posterior lo concerniente a la </w:t>
      </w:r>
      <w:ins w:id="31" w:author="Autor">
        <w:r w:rsidR="001557A6">
          <w:rPr>
            <w:rFonts w:ascii="Times New Roman" w:hAnsi="Times New Roman" w:cs="Times New Roman"/>
            <w:bCs/>
            <w:lang w:val="es-ES"/>
          </w:rPr>
          <w:t>d</w:t>
        </w:r>
      </w:ins>
      <w:del w:id="32" w:author="Autor">
        <w:r w:rsidRPr="00036D69" w:rsidDel="001557A6">
          <w:rPr>
            <w:rFonts w:ascii="Times New Roman" w:hAnsi="Times New Roman" w:cs="Times New Roman"/>
            <w:bCs/>
            <w:lang w:val="es-ES"/>
          </w:rPr>
          <w:delText>D</w:delText>
        </w:r>
      </w:del>
      <w:r w:rsidRPr="00036D69">
        <w:rPr>
          <w:rFonts w:ascii="Times New Roman" w:hAnsi="Times New Roman" w:cs="Times New Roman"/>
          <w:bCs/>
          <w:lang w:val="es-ES"/>
        </w:rPr>
        <w:t>imensión social de la problemática que estos conjuntos urbanos generan en su entorno y al interior de los mismos.</w:t>
      </w:r>
    </w:p>
    <w:p w14:paraId="259CFE60" w14:textId="77777777" w:rsidR="00036D69" w:rsidRDefault="00036D69" w:rsidP="00036D69">
      <w:pPr>
        <w:spacing w:line="360" w:lineRule="auto"/>
        <w:rPr>
          <w:rFonts w:ascii="Times New Roman" w:hAnsi="Times New Roman" w:cs="Times New Roman"/>
          <w:bCs/>
          <w:lang w:val="es-ES"/>
        </w:rPr>
      </w:pPr>
    </w:p>
    <w:p w14:paraId="52C88800" w14:textId="6A47C727" w:rsidR="003F32BF" w:rsidRPr="000F589D" w:rsidRDefault="003F32BF" w:rsidP="000F589D">
      <w:pPr>
        <w:spacing w:line="360" w:lineRule="auto"/>
        <w:jc w:val="both"/>
        <w:rPr>
          <w:rFonts w:ascii="Times New Roman" w:hAnsi="Times New Roman" w:cs="Times New Roman"/>
          <w:b/>
          <w:lang w:val="es-ES"/>
        </w:rPr>
      </w:pPr>
      <w:r w:rsidRPr="000F589D">
        <w:rPr>
          <w:rFonts w:ascii="Times New Roman" w:hAnsi="Times New Roman" w:cs="Times New Roman"/>
          <w:b/>
          <w:lang w:val="es-ES"/>
        </w:rPr>
        <w:t>Panorama General del Desarrollo Habitacional en Aguascalientes, de las primeras Colonias a los</w:t>
      </w:r>
      <w:r w:rsidR="00C34047" w:rsidRPr="000F589D">
        <w:rPr>
          <w:rFonts w:ascii="Times New Roman" w:hAnsi="Times New Roman" w:cs="Times New Roman"/>
          <w:b/>
          <w:lang w:val="es-ES"/>
        </w:rPr>
        <w:t xml:space="preserve"> </w:t>
      </w:r>
      <w:r w:rsidRPr="000F589D">
        <w:rPr>
          <w:rFonts w:ascii="Times New Roman" w:hAnsi="Times New Roman" w:cs="Times New Roman"/>
          <w:b/>
          <w:lang w:val="es-ES"/>
        </w:rPr>
        <w:t>Fraccionamientos Habitacionales.</w:t>
      </w:r>
    </w:p>
    <w:p w14:paraId="72163A6B" w14:textId="77777777" w:rsidR="003F32BF" w:rsidRPr="003F32BF" w:rsidRDefault="003F32BF" w:rsidP="003F32BF">
      <w:pPr>
        <w:spacing w:line="360" w:lineRule="auto"/>
        <w:rPr>
          <w:rFonts w:ascii="Times New Roman" w:hAnsi="Times New Roman" w:cs="Times New Roman"/>
          <w:bCs/>
          <w:lang w:val="es-ES"/>
        </w:rPr>
      </w:pPr>
    </w:p>
    <w:p w14:paraId="068B23EB" w14:textId="69D54250" w:rsidR="00B774F1" w:rsidRDefault="001603CA" w:rsidP="00B774F1">
      <w:pPr>
        <w:spacing w:line="360" w:lineRule="auto"/>
        <w:jc w:val="both"/>
        <w:rPr>
          <w:rFonts w:ascii="Times New Roman" w:hAnsi="Times New Roman" w:cs="Times New Roman"/>
          <w:bCs/>
          <w:lang w:val="es-ES"/>
        </w:rPr>
      </w:pPr>
      <w:r>
        <w:rPr>
          <w:rFonts w:ascii="Times New Roman" w:hAnsi="Times New Roman" w:cs="Times New Roman"/>
          <w:bCs/>
          <w:lang w:val="es-ES"/>
        </w:rPr>
        <w:lastRenderedPageBreak/>
        <w:t>C</w:t>
      </w:r>
      <w:r w:rsidR="00B774F1" w:rsidRPr="003F32BF">
        <w:rPr>
          <w:rFonts w:ascii="Times New Roman" w:hAnsi="Times New Roman" w:cs="Times New Roman"/>
          <w:bCs/>
          <w:lang w:val="es-ES"/>
        </w:rPr>
        <w:t>on la llegada de los Talleres Generales del Ferrocarril Central y sus más de mil trabajadores obreros, que muy probablemente carecían de un lugar para habitar</w:t>
      </w:r>
      <w:r w:rsidR="00DB780F">
        <w:rPr>
          <w:rFonts w:ascii="Times New Roman" w:hAnsi="Times New Roman" w:cs="Times New Roman"/>
          <w:bCs/>
          <w:lang w:val="es-ES"/>
        </w:rPr>
        <w:t>,</w:t>
      </w:r>
      <w:r w:rsidR="007D5030" w:rsidRPr="007D5030">
        <w:rPr>
          <w:rFonts w:ascii="Times New Roman" w:hAnsi="Times New Roman" w:cs="Times New Roman"/>
          <w:bCs/>
          <w:lang w:val="es-ES"/>
        </w:rPr>
        <w:t xml:space="preserve"> </w:t>
      </w:r>
      <w:r>
        <w:rPr>
          <w:rFonts w:ascii="Times New Roman" w:hAnsi="Times New Roman" w:cs="Times New Roman"/>
          <w:bCs/>
          <w:lang w:val="es-ES"/>
        </w:rPr>
        <w:t>se gesta l</w:t>
      </w:r>
      <w:r w:rsidR="007D5030" w:rsidRPr="003F32BF">
        <w:rPr>
          <w:rFonts w:ascii="Times New Roman" w:hAnsi="Times New Roman" w:cs="Times New Roman"/>
          <w:bCs/>
          <w:lang w:val="es-ES"/>
        </w:rPr>
        <w:t>a primera empresa desarrolladora de vivienda en Aguascalientes a inicios del siglo XX</w:t>
      </w:r>
      <w:r w:rsidR="00912BBC">
        <w:rPr>
          <w:rFonts w:ascii="Times New Roman" w:hAnsi="Times New Roman" w:cs="Times New Roman"/>
          <w:bCs/>
          <w:lang w:val="es-ES"/>
        </w:rPr>
        <w:t>,</w:t>
      </w:r>
      <w:r w:rsidR="00B774F1" w:rsidRPr="003F32BF">
        <w:rPr>
          <w:rFonts w:ascii="Times New Roman" w:hAnsi="Times New Roman" w:cs="Times New Roman"/>
          <w:bCs/>
          <w:lang w:val="es-ES"/>
        </w:rPr>
        <w:t xml:space="preserve"> de nombre “Compañía Constructora de Habitaciones de Aguascalientes” (COCOHA, por sus siglas), introduc</w:t>
      </w:r>
      <w:r w:rsidR="00912BBC">
        <w:rPr>
          <w:rFonts w:ascii="Times New Roman" w:hAnsi="Times New Roman" w:cs="Times New Roman"/>
          <w:bCs/>
          <w:lang w:val="es-ES"/>
        </w:rPr>
        <w:t>iendo</w:t>
      </w:r>
      <w:r w:rsidR="00B774F1" w:rsidRPr="003F32BF">
        <w:rPr>
          <w:rFonts w:ascii="Times New Roman" w:hAnsi="Times New Roman" w:cs="Times New Roman"/>
          <w:bCs/>
          <w:lang w:val="es-ES"/>
        </w:rPr>
        <w:t xml:space="preserve"> en la localidad el hasta ese momento desconocido mercado inmobiliario de la vivienda; a partir de la idea de comercializar los lotes resultantes de subdividir los terrenos correspondientes a la Ex Hacienda de Ojocaliente, al oriente de la ya decretada Ciudad de Aguascalientes </w:t>
      </w:r>
      <w:r w:rsidR="00DB6BCF">
        <w:rPr>
          <w:rFonts w:ascii="Times New Roman" w:hAnsi="Times New Roman" w:cs="Times New Roman"/>
          <w:bCs/>
          <w:lang w:val="es-ES"/>
        </w:rPr>
        <w:t>en el año de</w:t>
      </w:r>
      <w:r w:rsidR="00B774F1" w:rsidRPr="003F32BF">
        <w:rPr>
          <w:rFonts w:ascii="Times New Roman" w:hAnsi="Times New Roman" w:cs="Times New Roman"/>
          <w:bCs/>
          <w:lang w:val="es-ES"/>
        </w:rPr>
        <w:t xml:space="preserve"> 1824. De esta manera surgen las primeras </w:t>
      </w:r>
      <w:commentRangeStart w:id="33"/>
      <w:r w:rsidR="00B774F1" w:rsidRPr="003F32BF">
        <w:rPr>
          <w:rFonts w:ascii="Times New Roman" w:hAnsi="Times New Roman" w:cs="Times New Roman"/>
          <w:bCs/>
          <w:lang w:val="es-ES"/>
        </w:rPr>
        <w:t>C</w:t>
      </w:r>
      <w:commentRangeEnd w:id="33"/>
      <w:r w:rsidR="00E62DC4">
        <w:rPr>
          <w:rStyle w:val="Refdecomentario"/>
        </w:rPr>
        <w:commentReference w:id="33"/>
      </w:r>
      <w:r w:rsidR="00B774F1" w:rsidRPr="003F32BF">
        <w:rPr>
          <w:rFonts w:ascii="Times New Roman" w:hAnsi="Times New Roman" w:cs="Times New Roman"/>
          <w:bCs/>
          <w:lang w:val="es-ES"/>
        </w:rPr>
        <w:t xml:space="preserve">olonias en la primera década del siglo XX en la entidad </w:t>
      </w:r>
      <w:r w:rsidR="00B774F1">
        <w:rPr>
          <w:rFonts w:ascii="Times New Roman" w:hAnsi="Times New Roman" w:cs="Times New Roman"/>
          <w:bCs/>
          <w:lang w:val="es-ES"/>
        </w:rPr>
        <w:t xml:space="preserve">de acuerdo con </w:t>
      </w:r>
      <w:r w:rsidR="00797ABF">
        <w:rPr>
          <w:rFonts w:ascii="Times New Roman" w:hAnsi="Times New Roman" w:cs="Times New Roman"/>
          <w:bCs/>
          <w:lang w:val="es-ES"/>
        </w:rPr>
        <w:t>Gómez Serrano</w:t>
      </w:r>
      <w:r w:rsidR="002F5187">
        <w:rPr>
          <w:rFonts w:ascii="Times New Roman" w:hAnsi="Times New Roman" w:cs="Times New Roman"/>
          <w:bCs/>
          <w:lang w:val="es-ES"/>
        </w:rPr>
        <w:t xml:space="preserve"> </w:t>
      </w:r>
      <w:r w:rsidR="00B774F1" w:rsidRPr="003F32BF">
        <w:rPr>
          <w:rFonts w:ascii="Times New Roman" w:hAnsi="Times New Roman" w:cs="Times New Roman"/>
          <w:bCs/>
          <w:lang w:val="es-ES"/>
        </w:rPr>
        <w:t>(1998, p.42).</w:t>
      </w:r>
    </w:p>
    <w:p w14:paraId="555595C2" w14:textId="77777777" w:rsidR="00ED6845" w:rsidRPr="003F32BF" w:rsidRDefault="00ED6845" w:rsidP="007761BB">
      <w:pPr>
        <w:spacing w:line="360" w:lineRule="auto"/>
        <w:jc w:val="both"/>
        <w:rPr>
          <w:rFonts w:ascii="Times New Roman" w:hAnsi="Times New Roman" w:cs="Times New Roman"/>
          <w:bCs/>
          <w:lang w:val="es-ES"/>
        </w:rPr>
      </w:pPr>
    </w:p>
    <w:p w14:paraId="6B22767D" w14:textId="10C4455B" w:rsid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A partir de este momento se van sucediendo distintos modos de habitar en la ciudad o como los denomina Sifuentes</w:t>
      </w:r>
      <w:r w:rsidR="00A76BAD">
        <w:rPr>
          <w:rFonts w:ascii="Times New Roman" w:hAnsi="Times New Roman" w:cs="Times New Roman"/>
          <w:bCs/>
          <w:lang w:val="es-ES"/>
        </w:rPr>
        <w:t xml:space="preserve"> Solís</w:t>
      </w:r>
      <w:r w:rsidRPr="003F32BF">
        <w:rPr>
          <w:rFonts w:ascii="Times New Roman" w:hAnsi="Times New Roman" w:cs="Times New Roman"/>
          <w:bCs/>
          <w:lang w:val="es-ES"/>
        </w:rPr>
        <w:t xml:space="preserve"> (1998, p. 65) “Sistemas de vivienda”, los cuales los clasifica de la siguiente manera:</w:t>
      </w:r>
    </w:p>
    <w:p w14:paraId="7A9C2980" w14:textId="77777777" w:rsidR="009C716C" w:rsidRPr="003F32BF" w:rsidRDefault="009C716C" w:rsidP="003F32BF">
      <w:pPr>
        <w:spacing w:line="360" w:lineRule="auto"/>
        <w:rPr>
          <w:rFonts w:ascii="Times New Roman" w:hAnsi="Times New Roman" w:cs="Times New Roman"/>
          <w:bCs/>
          <w:lang w:val="es-ES"/>
        </w:rPr>
      </w:pPr>
    </w:p>
    <w:p w14:paraId="24288B61"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a)</w:t>
      </w:r>
      <w:r w:rsidRPr="003F32BF">
        <w:rPr>
          <w:rFonts w:ascii="Times New Roman" w:hAnsi="Times New Roman" w:cs="Times New Roman"/>
          <w:bCs/>
          <w:lang w:val="es-ES"/>
        </w:rPr>
        <w:tab/>
        <w:t>Barrios tradicionales</w:t>
      </w:r>
    </w:p>
    <w:p w14:paraId="4277D1E5"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b)</w:t>
      </w:r>
      <w:r w:rsidRPr="003F32BF">
        <w:rPr>
          <w:rFonts w:ascii="Times New Roman" w:hAnsi="Times New Roman" w:cs="Times New Roman"/>
          <w:bCs/>
          <w:lang w:val="es-ES"/>
        </w:rPr>
        <w:tab/>
        <w:t>Vecindades</w:t>
      </w:r>
    </w:p>
    <w:p w14:paraId="09BC06E0"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c)</w:t>
      </w:r>
      <w:r w:rsidRPr="003F32BF">
        <w:rPr>
          <w:rFonts w:ascii="Times New Roman" w:hAnsi="Times New Roman" w:cs="Times New Roman"/>
          <w:bCs/>
          <w:lang w:val="es-ES"/>
        </w:rPr>
        <w:tab/>
        <w:t>Barrios no consolidados</w:t>
      </w:r>
    </w:p>
    <w:p w14:paraId="0D607A32"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d)</w:t>
      </w:r>
      <w:r w:rsidRPr="003F32BF">
        <w:rPr>
          <w:rFonts w:ascii="Times New Roman" w:hAnsi="Times New Roman" w:cs="Times New Roman"/>
          <w:bCs/>
          <w:lang w:val="es-ES"/>
        </w:rPr>
        <w:tab/>
        <w:t>Colonias viejas</w:t>
      </w:r>
    </w:p>
    <w:p w14:paraId="493C9A31"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e)</w:t>
      </w:r>
      <w:r w:rsidRPr="003F32BF">
        <w:rPr>
          <w:rFonts w:ascii="Times New Roman" w:hAnsi="Times New Roman" w:cs="Times New Roman"/>
          <w:bCs/>
          <w:lang w:val="es-ES"/>
        </w:rPr>
        <w:tab/>
        <w:t>Colonias populares</w:t>
      </w:r>
    </w:p>
    <w:p w14:paraId="34F43553"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f)</w:t>
      </w:r>
      <w:r w:rsidRPr="003F32BF">
        <w:rPr>
          <w:rFonts w:ascii="Times New Roman" w:hAnsi="Times New Roman" w:cs="Times New Roman"/>
          <w:bCs/>
          <w:lang w:val="es-ES"/>
        </w:rPr>
        <w:tab/>
        <w:t>Invasiones</w:t>
      </w:r>
    </w:p>
    <w:p w14:paraId="17AE7DBB"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g)</w:t>
      </w:r>
      <w:r w:rsidRPr="003F32BF">
        <w:rPr>
          <w:rFonts w:ascii="Times New Roman" w:hAnsi="Times New Roman" w:cs="Times New Roman"/>
          <w:bCs/>
          <w:lang w:val="es-ES"/>
        </w:rPr>
        <w:tab/>
        <w:t>Conjuntos habitacionales del sector público</w:t>
      </w:r>
    </w:p>
    <w:p w14:paraId="1C1A3AD7"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h)</w:t>
      </w:r>
      <w:r w:rsidRPr="003F32BF">
        <w:rPr>
          <w:rFonts w:ascii="Times New Roman" w:hAnsi="Times New Roman" w:cs="Times New Roman"/>
          <w:bCs/>
          <w:lang w:val="es-ES"/>
        </w:rPr>
        <w:tab/>
        <w:t>Fraccionamientos progresivos del sector público</w:t>
      </w:r>
    </w:p>
    <w:p w14:paraId="354FFDA8"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i)</w:t>
      </w:r>
      <w:r w:rsidRPr="003F32BF">
        <w:rPr>
          <w:rFonts w:ascii="Times New Roman" w:hAnsi="Times New Roman" w:cs="Times New Roman"/>
          <w:bCs/>
          <w:lang w:val="es-ES"/>
        </w:rPr>
        <w:tab/>
        <w:t>Fraccionamientos residenciales</w:t>
      </w:r>
    </w:p>
    <w:p w14:paraId="58C2EEAC" w14:textId="77777777" w:rsidR="003F32BF" w:rsidRPr="003F32BF" w:rsidRDefault="003F32BF" w:rsidP="003F32BF">
      <w:pPr>
        <w:spacing w:line="360" w:lineRule="auto"/>
        <w:rPr>
          <w:rFonts w:ascii="Times New Roman" w:hAnsi="Times New Roman" w:cs="Times New Roman"/>
          <w:bCs/>
          <w:lang w:val="es-ES"/>
        </w:rPr>
      </w:pPr>
      <w:r w:rsidRPr="003F32BF">
        <w:rPr>
          <w:rFonts w:ascii="Times New Roman" w:hAnsi="Times New Roman" w:cs="Times New Roman"/>
          <w:bCs/>
          <w:lang w:val="es-ES"/>
        </w:rPr>
        <w:t>j)</w:t>
      </w:r>
      <w:r w:rsidRPr="003F32BF">
        <w:rPr>
          <w:rFonts w:ascii="Times New Roman" w:hAnsi="Times New Roman" w:cs="Times New Roman"/>
          <w:bCs/>
          <w:lang w:val="es-ES"/>
        </w:rPr>
        <w:tab/>
        <w:t>Colonias residenciales instantáneas</w:t>
      </w:r>
    </w:p>
    <w:p w14:paraId="7E2C0703" w14:textId="77777777" w:rsidR="009E103E" w:rsidRDefault="009E103E" w:rsidP="003F32BF">
      <w:pPr>
        <w:spacing w:line="360" w:lineRule="auto"/>
        <w:rPr>
          <w:rFonts w:ascii="Times New Roman" w:hAnsi="Times New Roman" w:cs="Times New Roman"/>
          <w:bCs/>
          <w:lang w:val="es-ES"/>
        </w:rPr>
      </w:pPr>
    </w:p>
    <w:p w14:paraId="4E6A5CA3" w14:textId="710EDB6F" w:rsidR="00F1436B" w:rsidRDefault="003F32BF" w:rsidP="008A610B">
      <w:pPr>
        <w:spacing w:line="360" w:lineRule="auto"/>
        <w:jc w:val="both"/>
        <w:rPr>
          <w:rFonts w:ascii="Times New Roman" w:hAnsi="Times New Roman" w:cs="Times New Roman"/>
          <w:bCs/>
          <w:lang w:val="es-ES"/>
        </w:rPr>
      </w:pPr>
      <w:r w:rsidRPr="003F32BF">
        <w:rPr>
          <w:rFonts w:ascii="Times New Roman" w:hAnsi="Times New Roman" w:cs="Times New Roman"/>
          <w:bCs/>
          <w:lang w:val="es-ES"/>
        </w:rPr>
        <w:t>Estos sistemas de vivienda tuvieron sus propias etapas de desarrollo a lo largo de medio siglo aproximadamente, observándose entre ellas “tipos, variantes y modalidades”, que</w:t>
      </w:r>
      <w:r w:rsidR="00DC558C">
        <w:rPr>
          <w:rFonts w:ascii="Times New Roman" w:hAnsi="Times New Roman" w:cs="Times New Roman"/>
          <w:bCs/>
          <w:lang w:val="es-ES"/>
        </w:rPr>
        <w:t xml:space="preserve"> </w:t>
      </w:r>
      <w:r w:rsidRPr="003F32BF">
        <w:rPr>
          <w:rFonts w:ascii="Times New Roman" w:hAnsi="Times New Roman" w:cs="Times New Roman"/>
          <w:bCs/>
          <w:lang w:val="es-ES"/>
        </w:rPr>
        <w:t>debido a los objetivos de este trabajo no se abundará en forma extensiva.</w:t>
      </w:r>
      <w:r w:rsidR="0030217F">
        <w:rPr>
          <w:rFonts w:ascii="Times New Roman" w:hAnsi="Times New Roman" w:cs="Times New Roman"/>
          <w:bCs/>
          <w:lang w:val="es-ES"/>
        </w:rPr>
        <w:t xml:space="preserve"> </w:t>
      </w:r>
    </w:p>
    <w:p w14:paraId="4BF15E1C" w14:textId="77777777" w:rsidR="006C42B5" w:rsidRDefault="006C42B5" w:rsidP="006C42B5">
      <w:pPr>
        <w:spacing w:line="360" w:lineRule="auto"/>
        <w:rPr>
          <w:rFonts w:ascii="Times New Roman" w:hAnsi="Times New Roman" w:cs="Times New Roman"/>
          <w:b/>
          <w:lang w:val="es-ES"/>
        </w:rPr>
      </w:pPr>
    </w:p>
    <w:p w14:paraId="50527D0A" w14:textId="0793CB78" w:rsidR="006C42B5" w:rsidRPr="002F62C1" w:rsidRDefault="006C42B5" w:rsidP="006C42B5">
      <w:pPr>
        <w:spacing w:line="360" w:lineRule="auto"/>
        <w:rPr>
          <w:rFonts w:ascii="Times New Roman" w:hAnsi="Times New Roman" w:cs="Times New Roman"/>
          <w:b/>
          <w:i/>
          <w:iCs/>
          <w:sz w:val="22"/>
          <w:szCs w:val="22"/>
          <w:lang w:val="es-ES"/>
        </w:rPr>
      </w:pPr>
      <w:r w:rsidRPr="002F62C1">
        <w:rPr>
          <w:rFonts w:ascii="Times New Roman" w:hAnsi="Times New Roman" w:cs="Times New Roman"/>
          <w:b/>
          <w:i/>
          <w:iCs/>
          <w:sz w:val="22"/>
          <w:szCs w:val="22"/>
          <w:lang w:val="es-ES"/>
        </w:rPr>
        <w:t>Una nueva forma de habitar, los condominios habitacionales en Aguascalientes.</w:t>
      </w:r>
    </w:p>
    <w:p w14:paraId="6205199F" w14:textId="5D56B578" w:rsidR="002F5187" w:rsidRDefault="002F5187" w:rsidP="008A610B">
      <w:pPr>
        <w:spacing w:line="360" w:lineRule="auto"/>
        <w:jc w:val="both"/>
        <w:rPr>
          <w:rFonts w:ascii="Times New Roman" w:hAnsi="Times New Roman" w:cs="Times New Roman"/>
          <w:bCs/>
          <w:lang w:val="es-ES"/>
        </w:rPr>
      </w:pPr>
    </w:p>
    <w:p w14:paraId="15AF2738" w14:textId="77777777" w:rsidR="00FA3CFB" w:rsidRDefault="00F26488" w:rsidP="008357C1">
      <w:pPr>
        <w:spacing w:line="360" w:lineRule="auto"/>
        <w:jc w:val="both"/>
        <w:rPr>
          <w:rFonts w:ascii="Times New Roman" w:hAnsi="Times New Roman" w:cs="Times New Roman"/>
          <w:bCs/>
          <w:lang w:val="es-ES"/>
        </w:rPr>
      </w:pPr>
      <w:r>
        <w:rPr>
          <w:rFonts w:ascii="Times New Roman" w:hAnsi="Times New Roman" w:cs="Times New Roman"/>
          <w:bCs/>
          <w:lang w:val="es-ES"/>
        </w:rPr>
        <w:t>Posterior</w:t>
      </w:r>
      <w:r w:rsidR="007D713F">
        <w:rPr>
          <w:rFonts w:ascii="Times New Roman" w:hAnsi="Times New Roman" w:cs="Times New Roman"/>
          <w:bCs/>
          <w:lang w:val="es-ES"/>
        </w:rPr>
        <w:t xml:space="preserve"> al surgimiento de las empresas comercializadoras de vivienda</w:t>
      </w:r>
      <w:r>
        <w:rPr>
          <w:rFonts w:ascii="Times New Roman" w:hAnsi="Times New Roman" w:cs="Times New Roman"/>
          <w:bCs/>
          <w:lang w:val="es-ES"/>
        </w:rPr>
        <w:t>, a</w:t>
      </w:r>
      <w:r w:rsidR="00C01AE5">
        <w:rPr>
          <w:rFonts w:ascii="Times New Roman" w:hAnsi="Times New Roman" w:cs="Times New Roman"/>
          <w:bCs/>
          <w:lang w:val="es-ES"/>
        </w:rPr>
        <w:t xml:space="preserve"> </w:t>
      </w:r>
      <w:r w:rsidR="007118E4">
        <w:rPr>
          <w:rFonts w:ascii="Times New Roman" w:hAnsi="Times New Roman" w:cs="Times New Roman"/>
          <w:bCs/>
          <w:lang w:val="es-ES"/>
        </w:rPr>
        <w:t xml:space="preserve">finales de la década de los </w:t>
      </w:r>
      <w:r w:rsidR="00C01AE5">
        <w:rPr>
          <w:rFonts w:ascii="Times New Roman" w:hAnsi="Times New Roman" w:cs="Times New Roman"/>
          <w:bCs/>
          <w:lang w:val="es-ES"/>
        </w:rPr>
        <w:t xml:space="preserve">años ochenta del siglo anterior, </w:t>
      </w:r>
      <w:r w:rsidR="00AF1062">
        <w:rPr>
          <w:rFonts w:ascii="Times New Roman" w:hAnsi="Times New Roman" w:cs="Times New Roman"/>
          <w:bCs/>
          <w:lang w:val="es-ES"/>
        </w:rPr>
        <w:t xml:space="preserve">surge </w:t>
      </w:r>
      <w:r w:rsidR="0000098E">
        <w:rPr>
          <w:rFonts w:ascii="Times New Roman" w:hAnsi="Times New Roman" w:cs="Times New Roman"/>
          <w:bCs/>
          <w:lang w:val="es-ES"/>
        </w:rPr>
        <w:t>“</w:t>
      </w:r>
      <w:r w:rsidR="00AF1062">
        <w:rPr>
          <w:rFonts w:ascii="Times New Roman" w:hAnsi="Times New Roman" w:cs="Times New Roman"/>
          <w:bCs/>
          <w:lang w:val="es-ES"/>
        </w:rPr>
        <w:t xml:space="preserve">un nuevo </w:t>
      </w:r>
      <w:r w:rsidR="0000098E">
        <w:rPr>
          <w:rFonts w:ascii="Times New Roman" w:hAnsi="Times New Roman" w:cs="Times New Roman"/>
          <w:bCs/>
          <w:lang w:val="es-ES"/>
        </w:rPr>
        <w:t>modelo de agrupamiento de viviendas</w:t>
      </w:r>
      <w:r w:rsidR="00DE161C">
        <w:rPr>
          <w:rFonts w:ascii="Times New Roman" w:hAnsi="Times New Roman" w:cs="Times New Roman"/>
          <w:bCs/>
          <w:lang w:val="es-ES"/>
        </w:rPr>
        <w:t>, que</w:t>
      </w:r>
      <w:r w:rsidR="00B26B5C">
        <w:rPr>
          <w:rFonts w:ascii="Times New Roman" w:hAnsi="Times New Roman" w:cs="Times New Roman"/>
          <w:bCs/>
          <w:lang w:val="es-ES"/>
        </w:rPr>
        <w:t xml:space="preserve"> se encuentra en la </w:t>
      </w:r>
      <w:r w:rsidR="00ED6FF6">
        <w:rPr>
          <w:rFonts w:ascii="Times New Roman" w:hAnsi="Times New Roman" w:cs="Times New Roman"/>
          <w:bCs/>
          <w:lang w:val="es-ES"/>
        </w:rPr>
        <w:t>ciudad,</w:t>
      </w:r>
      <w:r w:rsidR="00B26B5C">
        <w:rPr>
          <w:rFonts w:ascii="Times New Roman" w:hAnsi="Times New Roman" w:cs="Times New Roman"/>
          <w:bCs/>
          <w:lang w:val="es-ES"/>
        </w:rPr>
        <w:t xml:space="preserve"> pero reniega de ella</w:t>
      </w:r>
      <w:r w:rsidR="00933A06">
        <w:rPr>
          <w:rFonts w:ascii="Times New Roman" w:hAnsi="Times New Roman" w:cs="Times New Roman"/>
          <w:bCs/>
          <w:lang w:val="es-ES"/>
        </w:rPr>
        <w:t xml:space="preserve"> y le impone una barrera física para que sus problemas </w:t>
      </w:r>
      <w:r w:rsidR="004F353A">
        <w:rPr>
          <w:rFonts w:ascii="Times New Roman" w:hAnsi="Times New Roman" w:cs="Times New Roman"/>
          <w:bCs/>
          <w:lang w:val="es-ES"/>
        </w:rPr>
        <w:t xml:space="preserve">no logren penetrar” </w:t>
      </w:r>
      <w:sdt>
        <w:sdtPr>
          <w:rPr>
            <w:rFonts w:ascii="Times New Roman" w:hAnsi="Times New Roman" w:cs="Times New Roman"/>
            <w:bCs/>
            <w:lang w:val="es-ES"/>
          </w:rPr>
          <w:id w:val="200148332"/>
          <w:citation/>
        </w:sdtPr>
        <w:sdtEndPr/>
        <w:sdtContent>
          <w:r w:rsidR="006C42B5">
            <w:rPr>
              <w:rFonts w:ascii="Times New Roman" w:hAnsi="Times New Roman" w:cs="Times New Roman"/>
              <w:bCs/>
              <w:lang w:val="es-ES"/>
            </w:rPr>
            <w:fldChar w:fldCharType="begin"/>
          </w:r>
          <w:r w:rsidR="00655DEC">
            <w:rPr>
              <w:rFonts w:ascii="Times New Roman" w:hAnsi="Times New Roman" w:cs="Times New Roman"/>
              <w:bCs/>
            </w:rPr>
            <w:instrText xml:space="preserve">CITATION Ser98 \p 166 \l 2058 </w:instrText>
          </w:r>
          <w:r w:rsidR="006C42B5">
            <w:rPr>
              <w:rFonts w:ascii="Times New Roman" w:hAnsi="Times New Roman" w:cs="Times New Roman"/>
              <w:bCs/>
              <w:lang w:val="es-ES"/>
            </w:rPr>
            <w:fldChar w:fldCharType="separate"/>
          </w:r>
          <w:r w:rsidR="00655DEC" w:rsidRPr="00655DEC">
            <w:rPr>
              <w:rFonts w:ascii="Times New Roman" w:hAnsi="Times New Roman" w:cs="Times New Roman"/>
              <w:noProof/>
            </w:rPr>
            <w:t>(Serna Valdivia, 1998, pág. 166)</w:t>
          </w:r>
          <w:r w:rsidR="006C42B5">
            <w:rPr>
              <w:rFonts w:ascii="Times New Roman" w:hAnsi="Times New Roman" w:cs="Times New Roman"/>
              <w:bCs/>
              <w:lang w:val="es-ES"/>
            </w:rPr>
            <w:fldChar w:fldCharType="end"/>
          </w:r>
        </w:sdtContent>
      </w:sdt>
      <w:r w:rsidR="005652EF">
        <w:rPr>
          <w:rFonts w:ascii="Times New Roman" w:hAnsi="Times New Roman" w:cs="Times New Roman"/>
          <w:bCs/>
          <w:lang w:val="es-ES"/>
        </w:rPr>
        <w:t xml:space="preserve"> </w:t>
      </w:r>
      <w:r w:rsidR="00E81CC6">
        <w:rPr>
          <w:rFonts w:ascii="Times New Roman" w:hAnsi="Times New Roman" w:cs="Times New Roman"/>
          <w:bCs/>
          <w:lang w:val="es-ES"/>
        </w:rPr>
        <w:t xml:space="preserve">es decir los </w:t>
      </w:r>
      <w:commentRangeStart w:id="34"/>
      <w:r w:rsidR="00E81CC6">
        <w:rPr>
          <w:rFonts w:ascii="Times New Roman" w:hAnsi="Times New Roman" w:cs="Times New Roman"/>
          <w:bCs/>
          <w:lang w:val="es-ES"/>
        </w:rPr>
        <w:t>F</w:t>
      </w:r>
      <w:commentRangeEnd w:id="34"/>
      <w:r w:rsidR="00E62DC4">
        <w:rPr>
          <w:rStyle w:val="Refdecomentario"/>
        </w:rPr>
        <w:commentReference w:id="34"/>
      </w:r>
      <w:r w:rsidR="00E81CC6">
        <w:rPr>
          <w:rFonts w:ascii="Times New Roman" w:hAnsi="Times New Roman" w:cs="Times New Roman"/>
          <w:bCs/>
          <w:lang w:val="es-ES"/>
        </w:rPr>
        <w:t xml:space="preserve">raccionamientos o desarrollos habitacionales </w:t>
      </w:r>
      <w:r w:rsidR="004A690F">
        <w:rPr>
          <w:rFonts w:ascii="Times New Roman" w:hAnsi="Times New Roman" w:cs="Times New Roman"/>
          <w:bCs/>
          <w:lang w:val="es-ES"/>
        </w:rPr>
        <w:t xml:space="preserve">bajo el régimen de </w:t>
      </w:r>
      <w:r w:rsidR="00B27EF5">
        <w:rPr>
          <w:rFonts w:ascii="Times New Roman" w:hAnsi="Times New Roman" w:cs="Times New Roman"/>
          <w:bCs/>
          <w:lang w:val="es-ES"/>
        </w:rPr>
        <w:t>propiedad en condominio</w:t>
      </w:r>
      <w:r w:rsidR="00AA35EF">
        <w:rPr>
          <w:rFonts w:ascii="Times New Roman" w:hAnsi="Times New Roman" w:cs="Times New Roman"/>
          <w:bCs/>
          <w:lang w:val="es-ES"/>
        </w:rPr>
        <w:t>, que para quien no esté familiarizado con esta posibilidad de habitar</w:t>
      </w:r>
      <w:r w:rsidR="00C8056E">
        <w:rPr>
          <w:rFonts w:ascii="Times New Roman" w:hAnsi="Times New Roman" w:cs="Times New Roman"/>
          <w:bCs/>
          <w:lang w:val="es-ES"/>
        </w:rPr>
        <w:t xml:space="preserve">, </w:t>
      </w:r>
      <w:r w:rsidR="006B40AF">
        <w:rPr>
          <w:rFonts w:ascii="Times New Roman" w:hAnsi="Times New Roman" w:cs="Times New Roman"/>
          <w:bCs/>
          <w:lang w:val="es-ES"/>
        </w:rPr>
        <w:t xml:space="preserve">a continuación se describen sus </w:t>
      </w:r>
      <w:r w:rsidR="00FA3CFB">
        <w:rPr>
          <w:rFonts w:ascii="Times New Roman" w:hAnsi="Times New Roman" w:cs="Times New Roman"/>
          <w:bCs/>
          <w:lang w:val="es-ES"/>
        </w:rPr>
        <w:t>características</w:t>
      </w:r>
      <w:r w:rsidR="006B40AF">
        <w:rPr>
          <w:rFonts w:ascii="Times New Roman" w:hAnsi="Times New Roman" w:cs="Times New Roman"/>
          <w:bCs/>
          <w:lang w:val="es-ES"/>
        </w:rPr>
        <w:t xml:space="preserve"> con base en el marco de la normativa local en materia de </w:t>
      </w:r>
      <w:r w:rsidR="00FA3CFB">
        <w:rPr>
          <w:rFonts w:ascii="Times New Roman" w:hAnsi="Times New Roman" w:cs="Times New Roman"/>
          <w:bCs/>
          <w:lang w:val="es-ES"/>
        </w:rPr>
        <w:t xml:space="preserve">planeación y </w:t>
      </w:r>
      <w:r w:rsidR="006B40AF">
        <w:rPr>
          <w:rFonts w:ascii="Times New Roman" w:hAnsi="Times New Roman" w:cs="Times New Roman"/>
          <w:bCs/>
          <w:lang w:val="es-ES"/>
        </w:rPr>
        <w:t>desarrollo urbano</w:t>
      </w:r>
      <w:r w:rsidR="00FA3CFB">
        <w:rPr>
          <w:rFonts w:ascii="Times New Roman" w:hAnsi="Times New Roman" w:cs="Times New Roman"/>
          <w:bCs/>
          <w:lang w:val="es-ES"/>
        </w:rPr>
        <w:t>.</w:t>
      </w:r>
      <w:del w:id="35" w:author="Autor">
        <w:r w:rsidR="00C8056E" w:rsidDel="00E62DC4">
          <w:rPr>
            <w:rFonts w:ascii="Times New Roman" w:hAnsi="Times New Roman" w:cs="Times New Roman"/>
            <w:bCs/>
            <w:lang w:val="es-ES"/>
          </w:rPr>
          <w:tab/>
        </w:r>
      </w:del>
    </w:p>
    <w:p w14:paraId="020C09EA" w14:textId="77777777" w:rsidR="00FA3CFB" w:rsidRDefault="00FA3CFB" w:rsidP="008357C1">
      <w:pPr>
        <w:spacing w:line="360" w:lineRule="auto"/>
        <w:jc w:val="both"/>
        <w:rPr>
          <w:rFonts w:ascii="Times New Roman" w:hAnsi="Times New Roman" w:cs="Times New Roman"/>
          <w:bCs/>
          <w:lang w:val="es-ES"/>
        </w:rPr>
      </w:pPr>
    </w:p>
    <w:p w14:paraId="7C261E18" w14:textId="0640238B" w:rsidR="00C6000E" w:rsidRPr="00FA3CFB" w:rsidRDefault="009E0B43" w:rsidP="008357C1">
      <w:pPr>
        <w:spacing w:line="360" w:lineRule="auto"/>
        <w:jc w:val="both"/>
        <w:rPr>
          <w:rFonts w:ascii="Times New Roman" w:hAnsi="Times New Roman" w:cs="Times New Roman"/>
          <w:bCs/>
          <w:lang w:val="es-ES"/>
        </w:rPr>
      </w:pPr>
      <w:r>
        <w:rPr>
          <w:rFonts w:ascii="Times New Roman" w:hAnsi="Times New Roman" w:cs="Times New Roman"/>
          <w:bCs/>
          <w:lang w:val="es-ES"/>
        </w:rPr>
        <w:lastRenderedPageBreak/>
        <w:t xml:space="preserve">Con base en </w:t>
      </w:r>
      <w:r w:rsidR="00614A69">
        <w:rPr>
          <w:rFonts w:ascii="Times New Roman" w:hAnsi="Times New Roman" w:cs="Times New Roman"/>
          <w:bCs/>
          <w:lang w:val="es-ES"/>
        </w:rPr>
        <w:t xml:space="preserve">el </w:t>
      </w:r>
      <w:r w:rsidR="00C6413F">
        <w:rPr>
          <w:rFonts w:ascii="Times New Roman" w:hAnsi="Times New Roman" w:cs="Times New Roman"/>
          <w:bCs/>
          <w:lang w:val="es-ES"/>
        </w:rPr>
        <w:t xml:space="preserve">Código de Ordenamiento Territorial, </w:t>
      </w:r>
      <w:ins w:id="36" w:author="Autor">
        <w:r w:rsidR="00E62DC4">
          <w:rPr>
            <w:rFonts w:ascii="Times New Roman" w:hAnsi="Times New Roman" w:cs="Times New Roman"/>
            <w:bCs/>
            <w:lang w:val="es-ES"/>
          </w:rPr>
          <w:t>D</w:t>
        </w:r>
      </w:ins>
      <w:del w:id="37" w:author="Autor">
        <w:r w:rsidR="00C6413F" w:rsidDel="00E62DC4">
          <w:rPr>
            <w:rFonts w:ascii="Times New Roman" w:hAnsi="Times New Roman" w:cs="Times New Roman"/>
            <w:bCs/>
            <w:lang w:val="es-ES"/>
          </w:rPr>
          <w:delText>d</w:delText>
        </w:r>
      </w:del>
      <w:r w:rsidR="00C6413F">
        <w:rPr>
          <w:rFonts w:ascii="Times New Roman" w:hAnsi="Times New Roman" w:cs="Times New Roman"/>
          <w:bCs/>
          <w:lang w:val="es-ES"/>
        </w:rPr>
        <w:t>esarrollo Urbano y Vivienda del Estado de Aguascalientes</w:t>
      </w:r>
      <w:r w:rsidR="006A3DB9">
        <w:rPr>
          <w:rFonts w:ascii="Times New Roman" w:hAnsi="Times New Roman" w:cs="Times New Roman"/>
          <w:bCs/>
          <w:lang w:val="es-ES"/>
        </w:rPr>
        <w:t>, COTEDUVI por sus siglas,</w:t>
      </w:r>
      <w:r w:rsidR="00446049">
        <w:rPr>
          <w:rFonts w:ascii="Times New Roman" w:hAnsi="Times New Roman" w:cs="Times New Roman"/>
          <w:bCs/>
          <w:lang w:val="es-ES"/>
        </w:rPr>
        <w:t xml:space="preserve"> </w:t>
      </w:r>
      <w:r w:rsidR="00982A50">
        <w:rPr>
          <w:rFonts w:ascii="Times New Roman" w:hAnsi="Times New Roman" w:cs="Times New Roman"/>
          <w:bCs/>
          <w:lang w:val="es-ES"/>
        </w:rPr>
        <w:t xml:space="preserve">un condominio se </w:t>
      </w:r>
      <w:r w:rsidR="00D97109">
        <w:rPr>
          <w:rFonts w:ascii="Times New Roman" w:hAnsi="Times New Roman" w:cs="Times New Roman"/>
          <w:bCs/>
          <w:lang w:val="es-ES"/>
        </w:rPr>
        <w:t>clasifica de tres maneras las cuales se describen a continuación:</w:t>
      </w:r>
      <w:r w:rsidR="0043531E">
        <w:rPr>
          <w:rFonts w:ascii="Times New Roman" w:hAnsi="Times New Roman" w:cs="Times New Roman"/>
          <w:bCs/>
          <w:lang w:val="es-ES"/>
        </w:rPr>
        <w:t xml:space="preserve"> </w:t>
      </w:r>
    </w:p>
    <w:p w14:paraId="50FC4540" w14:textId="78F988AE" w:rsidR="000E53FD" w:rsidRDefault="000E53FD" w:rsidP="008357C1">
      <w:pPr>
        <w:spacing w:line="360" w:lineRule="auto"/>
        <w:jc w:val="both"/>
        <w:rPr>
          <w:rFonts w:ascii="Times New Roman" w:hAnsi="Times New Roman" w:cs="Times New Roman"/>
          <w:bCs/>
          <w:lang w:val="es-ES"/>
        </w:rPr>
      </w:pPr>
    </w:p>
    <w:p w14:paraId="17FD72A6" w14:textId="7A98957E" w:rsidR="000E53FD" w:rsidRPr="00D00185" w:rsidRDefault="008A2F11" w:rsidP="00DB552F">
      <w:pPr>
        <w:spacing w:line="360" w:lineRule="auto"/>
        <w:ind w:left="720"/>
        <w:jc w:val="both"/>
        <w:rPr>
          <w:rFonts w:ascii="Times New Roman" w:hAnsi="Times New Roman" w:cs="Times New Roman"/>
          <w:bCs/>
          <w:i/>
          <w:iCs/>
          <w:sz w:val="22"/>
          <w:szCs w:val="22"/>
          <w:highlight w:val="yellow"/>
          <w:lang w:val="es-ES"/>
          <w:rPrChange w:id="38" w:author="Autor">
            <w:rPr>
              <w:rFonts w:ascii="Times New Roman" w:hAnsi="Times New Roman" w:cs="Times New Roman"/>
              <w:bCs/>
              <w:i/>
              <w:iCs/>
              <w:sz w:val="22"/>
              <w:szCs w:val="22"/>
              <w:lang w:val="es-ES"/>
            </w:rPr>
          </w:rPrChange>
        </w:rPr>
      </w:pPr>
      <w:r w:rsidRPr="00D00185">
        <w:rPr>
          <w:rFonts w:ascii="Times New Roman" w:hAnsi="Times New Roman" w:cs="Times New Roman"/>
          <w:bCs/>
          <w:i/>
          <w:iCs/>
          <w:sz w:val="22"/>
          <w:szCs w:val="22"/>
          <w:highlight w:val="yellow"/>
          <w:lang w:val="es-ES"/>
          <w:rPrChange w:id="39" w:author="Autor">
            <w:rPr>
              <w:rFonts w:ascii="Times New Roman" w:hAnsi="Times New Roman" w:cs="Times New Roman"/>
              <w:bCs/>
              <w:i/>
              <w:iCs/>
              <w:sz w:val="22"/>
              <w:szCs w:val="22"/>
              <w:lang w:val="es-ES"/>
            </w:rPr>
          </w:rPrChange>
        </w:rPr>
        <w:t>CONDOMINIO HORIZONTAL</w:t>
      </w:r>
      <w:r w:rsidR="000E53FD" w:rsidRPr="00D00185">
        <w:rPr>
          <w:rFonts w:ascii="Times New Roman" w:hAnsi="Times New Roman" w:cs="Times New Roman"/>
          <w:bCs/>
          <w:i/>
          <w:iCs/>
          <w:sz w:val="22"/>
          <w:szCs w:val="22"/>
          <w:highlight w:val="yellow"/>
          <w:lang w:val="es-ES"/>
          <w:rPrChange w:id="40" w:author="Autor">
            <w:rPr>
              <w:rFonts w:ascii="Times New Roman" w:hAnsi="Times New Roman" w:cs="Times New Roman"/>
              <w:bCs/>
              <w:i/>
              <w:iCs/>
              <w:sz w:val="22"/>
              <w:szCs w:val="22"/>
              <w:lang w:val="es-ES"/>
            </w:rPr>
          </w:rPrChange>
        </w:rPr>
        <w:t xml:space="preserve">: a la modalidad mediante la cual cada condómino es propietario exclusivo de un terreno propio y de la edificación construida sobre él, y copropietario del terreno o áreas de aprovechamiento común, con las edificaciones o instalaciones </w:t>
      </w:r>
      <w:commentRangeStart w:id="41"/>
      <w:r w:rsidR="000E53FD" w:rsidRPr="00D00185">
        <w:rPr>
          <w:rFonts w:ascii="Times New Roman" w:hAnsi="Times New Roman" w:cs="Times New Roman"/>
          <w:bCs/>
          <w:i/>
          <w:iCs/>
          <w:sz w:val="22"/>
          <w:szCs w:val="22"/>
          <w:highlight w:val="yellow"/>
          <w:lang w:val="es-ES"/>
          <w:rPrChange w:id="42" w:author="Autor">
            <w:rPr>
              <w:rFonts w:ascii="Times New Roman" w:hAnsi="Times New Roman" w:cs="Times New Roman"/>
              <w:bCs/>
              <w:i/>
              <w:iCs/>
              <w:sz w:val="22"/>
              <w:szCs w:val="22"/>
              <w:lang w:val="es-ES"/>
            </w:rPr>
          </w:rPrChange>
        </w:rPr>
        <w:t>correspondientes</w:t>
      </w:r>
      <w:commentRangeEnd w:id="41"/>
      <w:r w:rsidR="00D00185">
        <w:rPr>
          <w:rStyle w:val="Refdecomentario"/>
        </w:rPr>
        <w:commentReference w:id="41"/>
      </w:r>
      <w:r w:rsidR="000E53FD" w:rsidRPr="00D00185">
        <w:rPr>
          <w:rFonts w:ascii="Times New Roman" w:hAnsi="Times New Roman" w:cs="Times New Roman"/>
          <w:bCs/>
          <w:i/>
          <w:iCs/>
          <w:sz w:val="22"/>
          <w:szCs w:val="22"/>
          <w:highlight w:val="yellow"/>
          <w:lang w:val="es-ES"/>
          <w:rPrChange w:id="43" w:author="Autor">
            <w:rPr>
              <w:rFonts w:ascii="Times New Roman" w:hAnsi="Times New Roman" w:cs="Times New Roman"/>
              <w:bCs/>
              <w:i/>
              <w:iCs/>
              <w:sz w:val="22"/>
              <w:szCs w:val="22"/>
              <w:lang w:val="es-ES"/>
            </w:rPr>
          </w:rPrChange>
        </w:rPr>
        <w:t>;</w:t>
      </w:r>
    </w:p>
    <w:p w14:paraId="395B5F21" w14:textId="77777777" w:rsidR="00675FD3" w:rsidRPr="00D00185" w:rsidRDefault="00675FD3" w:rsidP="00675FD3">
      <w:pPr>
        <w:spacing w:line="360" w:lineRule="auto"/>
        <w:ind w:left="720"/>
        <w:jc w:val="both"/>
        <w:rPr>
          <w:rFonts w:ascii="Times New Roman" w:hAnsi="Times New Roman" w:cs="Times New Roman"/>
          <w:bCs/>
          <w:i/>
          <w:iCs/>
          <w:sz w:val="22"/>
          <w:szCs w:val="22"/>
          <w:highlight w:val="yellow"/>
          <w:rPrChange w:id="44" w:author="Autor">
            <w:rPr>
              <w:rFonts w:ascii="Times New Roman" w:hAnsi="Times New Roman" w:cs="Times New Roman"/>
              <w:bCs/>
              <w:i/>
              <w:iCs/>
              <w:sz w:val="22"/>
              <w:szCs w:val="22"/>
            </w:rPr>
          </w:rPrChange>
        </w:rPr>
      </w:pPr>
      <w:r w:rsidRPr="00D00185">
        <w:rPr>
          <w:rFonts w:ascii="Times New Roman" w:hAnsi="Times New Roman" w:cs="Times New Roman"/>
          <w:bCs/>
          <w:i/>
          <w:iCs/>
          <w:sz w:val="22"/>
          <w:szCs w:val="22"/>
          <w:highlight w:val="yellow"/>
          <w:rPrChange w:id="45" w:author="Autor">
            <w:rPr>
              <w:rFonts w:ascii="Times New Roman" w:hAnsi="Times New Roman" w:cs="Times New Roman"/>
              <w:bCs/>
              <w:i/>
              <w:iCs/>
              <w:sz w:val="22"/>
              <w:szCs w:val="22"/>
            </w:rPr>
          </w:rPrChange>
        </w:rPr>
        <w:t>CONDOMINIO MIXTO: a la combinación de las dos modalidades de condominios, la vertical y la horizontal;</w:t>
      </w:r>
    </w:p>
    <w:p w14:paraId="7B8E7646" w14:textId="44E997E8" w:rsidR="00D65FCA" w:rsidRPr="00D00185" w:rsidRDefault="008A2F11" w:rsidP="00DB552F">
      <w:pPr>
        <w:spacing w:line="360" w:lineRule="auto"/>
        <w:ind w:left="720"/>
        <w:jc w:val="both"/>
        <w:rPr>
          <w:rFonts w:ascii="Times New Roman" w:hAnsi="Times New Roman" w:cs="Times New Roman"/>
          <w:bCs/>
          <w:i/>
          <w:iCs/>
          <w:sz w:val="22"/>
          <w:szCs w:val="22"/>
          <w:highlight w:val="yellow"/>
          <w:rPrChange w:id="46" w:author="Autor">
            <w:rPr>
              <w:rFonts w:ascii="Times New Roman" w:hAnsi="Times New Roman" w:cs="Times New Roman"/>
              <w:bCs/>
              <w:i/>
              <w:iCs/>
              <w:sz w:val="22"/>
              <w:szCs w:val="22"/>
            </w:rPr>
          </w:rPrChange>
        </w:rPr>
      </w:pPr>
      <w:r w:rsidRPr="00D00185">
        <w:rPr>
          <w:rFonts w:ascii="Times New Roman" w:hAnsi="Times New Roman" w:cs="Times New Roman"/>
          <w:bCs/>
          <w:i/>
          <w:iCs/>
          <w:sz w:val="22"/>
          <w:szCs w:val="22"/>
          <w:highlight w:val="yellow"/>
          <w:rPrChange w:id="47" w:author="Autor">
            <w:rPr>
              <w:rFonts w:ascii="Times New Roman" w:hAnsi="Times New Roman" w:cs="Times New Roman"/>
              <w:bCs/>
              <w:i/>
              <w:iCs/>
              <w:sz w:val="22"/>
              <w:szCs w:val="22"/>
            </w:rPr>
          </w:rPrChange>
        </w:rPr>
        <w:t>CONDOMINIO VERTICAL</w:t>
      </w:r>
      <w:r w:rsidR="00D65FCA" w:rsidRPr="00D00185">
        <w:rPr>
          <w:rFonts w:ascii="Times New Roman" w:hAnsi="Times New Roman" w:cs="Times New Roman"/>
          <w:bCs/>
          <w:i/>
          <w:iCs/>
          <w:sz w:val="22"/>
          <w:szCs w:val="22"/>
          <w:highlight w:val="yellow"/>
          <w:rPrChange w:id="48" w:author="Autor">
            <w:rPr>
              <w:rFonts w:ascii="Times New Roman" w:hAnsi="Times New Roman" w:cs="Times New Roman"/>
              <w:bCs/>
              <w:i/>
              <w:iCs/>
              <w:sz w:val="22"/>
              <w:szCs w:val="22"/>
            </w:rPr>
          </w:rPrChange>
        </w:rPr>
        <w:t>: a la modalidad mediante la cual cada condómino es propietario exclusivo de una parte de la edificación y en común de todo el terreno y edificaciones o instalaciones de uso general;</w:t>
      </w:r>
    </w:p>
    <w:p w14:paraId="37E81076" w14:textId="77777777" w:rsidR="001351EC" w:rsidRPr="00D00185" w:rsidRDefault="001351EC" w:rsidP="00DB552F">
      <w:pPr>
        <w:spacing w:line="360" w:lineRule="auto"/>
        <w:ind w:left="720"/>
        <w:jc w:val="both"/>
        <w:rPr>
          <w:rFonts w:ascii="Times New Roman" w:hAnsi="Times New Roman" w:cs="Times New Roman"/>
          <w:bCs/>
          <w:i/>
          <w:iCs/>
          <w:sz w:val="22"/>
          <w:szCs w:val="22"/>
          <w:highlight w:val="yellow"/>
          <w:rPrChange w:id="49" w:author="Autor">
            <w:rPr>
              <w:rFonts w:ascii="Times New Roman" w:hAnsi="Times New Roman" w:cs="Times New Roman"/>
              <w:bCs/>
              <w:i/>
              <w:iCs/>
              <w:sz w:val="22"/>
              <w:szCs w:val="22"/>
            </w:rPr>
          </w:rPrChange>
        </w:rPr>
      </w:pPr>
    </w:p>
    <w:p w14:paraId="6DCC0D62" w14:textId="5E1AEFAE" w:rsidR="0042411E" w:rsidRDefault="00506BD1" w:rsidP="0042411E">
      <w:pPr>
        <w:spacing w:line="360" w:lineRule="auto"/>
        <w:ind w:left="720"/>
        <w:jc w:val="right"/>
        <w:rPr>
          <w:rFonts w:ascii="Times New Roman" w:hAnsi="Times New Roman" w:cs="Times New Roman"/>
          <w:bCs/>
          <w:i/>
          <w:iCs/>
          <w:sz w:val="22"/>
          <w:szCs w:val="22"/>
        </w:rPr>
      </w:pPr>
      <w:sdt>
        <w:sdtPr>
          <w:rPr>
            <w:rFonts w:ascii="Times New Roman" w:hAnsi="Times New Roman" w:cs="Times New Roman"/>
            <w:bCs/>
            <w:i/>
            <w:iCs/>
            <w:sz w:val="22"/>
            <w:szCs w:val="22"/>
            <w:highlight w:val="yellow"/>
          </w:rPr>
          <w:id w:val="-2086062457"/>
          <w:citation/>
        </w:sdtPr>
        <w:sdtEndPr/>
        <w:sdtContent>
          <w:r w:rsidR="0042411E" w:rsidRPr="00D00185">
            <w:rPr>
              <w:rFonts w:ascii="Times New Roman" w:hAnsi="Times New Roman" w:cs="Times New Roman"/>
              <w:bCs/>
              <w:i/>
              <w:iCs/>
              <w:sz w:val="22"/>
              <w:szCs w:val="22"/>
              <w:highlight w:val="yellow"/>
              <w:rPrChange w:id="50" w:author="Autor">
                <w:rPr>
                  <w:rFonts w:ascii="Times New Roman" w:hAnsi="Times New Roman" w:cs="Times New Roman"/>
                  <w:bCs/>
                  <w:i/>
                  <w:iCs/>
                  <w:sz w:val="22"/>
                  <w:szCs w:val="22"/>
                </w:rPr>
              </w:rPrChange>
            </w:rPr>
            <w:fldChar w:fldCharType="begin"/>
          </w:r>
          <w:r w:rsidR="00741213" w:rsidRPr="00D00185">
            <w:rPr>
              <w:rFonts w:ascii="Times New Roman" w:hAnsi="Times New Roman" w:cs="Times New Roman"/>
              <w:bCs/>
              <w:i/>
              <w:iCs/>
              <w:sz w:val="22"/>
              <w:szCs w:val="22"/>
              <w:highlight w:val="yellow"/>
              <w:rPrChange w:id="51" w:author="Autor">
                <w:rPr>
                  <w:rFonts w:ascii="Times New Roman" w:hAnsi="Times New Roman" w:cs="Times New Roman"/>
                  <w:bCs/>
                  <w:i/>
                  <w:iCs/>
                  <w:sz w:val="22"/>
                  <w:szCs w:val="22"/>
                </w:rPr>
              </w:rPrChange>
            </w:rPr>
            <w:instrText xml:space="preserve">CITATION Gob18 \p 11 \l 2058 </w:instrText>
          </w:r>
          <w:r w:rsidR="0042411E" w:rsidRPr="00D00185">
            <w:rPr>
              <w:rFonts w:ascii="Times New Roman" w:hAnsi="Times New Roman" w:cs="Times New Roman"/>
              <w:bCs/>
              <w:i/>
              <w:iCs/>
              <w:sz w:val="22"/>
              <w:szCs w:val="22"/>
              <w:highlight w:val="yellow"/>
              <w:rPrChange w:id="52" w:author="Autor">
                <w:rPr>
                  <w:rFonts w:ascii="Times New Roman" w:hAnsi="Times New Roman" w:cs="Times New Roman"/>
                  <w:bCs/>
                  <w:i/>
                  <w:iCs/>
                  <w:sz w:val="22"/>
                  <w:szCs w:val="22"/>
                </w:rPr>
              </w:rPrChange>
            </w:rPr>
            <w:fldChar w:fldCharType="separate"/>
          </w:r>
          <w:r w:rsidR="00741213" w:rsidRPr="00D00185">
            <w:rPr>
              <w:rFonts w:ascii="Times New Roman" w:hAnsi="Times New Roman" w:cs="Times New Roman"/>
              <w:noProof/>
              <w:sz w:val="22"/>
              <w:szCs w:val="22"/>
              <w:highlight w:val="yellow"/>
              <w:rPrChange w:id="53" w:author="Autor">
                <w:rPr>
                  <w:rFonts w:ascii="Times New Roman" w:hAnsi="Times New Roman" w:cs="Times New Roman"/>
                  <w:noProof/>
                  <w:sz w:val="22"/>
                  <w:szCs w:val="22"/>
                </w:rPr>
              </w:rPrChange>
            </w:rPr>
            <w:t>(Gobierno del Estado de Aguascalientes, 2018, pág. 11)</w:t>
          </w:r>
          <w:r w:rsidR="0042411E" w:rsidRPr="00D00185">
            <w:rPr>
              <w:rFonts w:ascii="Times New Roman" w:hAnsi="Times New Roman" w:cs="Times New Roman"/>
              <w:bCs/>
              <w:i/>
              <w:iCs/>
              <w:sz w:val="22"/>
              <w:szCs w:val="22"/>
              <w:highlight w:val="yellow"/>
              <w:rPrChange w:id="54" w:author="Autor">
                <w:rPr>
                  <w:rFonts w:ascii="Times New Roman" w:hAnsi="Times New Roman" w:cs="Times New Roman"/>
                  <w:bCs/>
                  <w:i/>
                  <w:iCs/>
                  <w:sz w:val="22"/>
                  <w:szCs w:val="22"/>
                </w:rPr>
              </w:rPrChange>
            </w:rPr>
            <w:fldChar w:fldCharType="end"/>
          </w:r>
        </w:sdtContent>
      </w:sdt>
    </w:p>
    <w:p w14:paraId="371188DB" w14:textId="62E2E4CE" w:rsidR="009E103E" w:rsidRDefault="009E103E" w:rsidP="008357C1">
      <w:pPr>
        <w:spacing w:line="360" w:lineRule="auto"/>
        <w:jc w:val="both"/>
        <w:rPr>
          <w:rFonts w:ascii="Times New Roman" w:hAnsi="Times New Roman" w:cs="Times New Roman"/>
          <w:bCs/>
          <w:lang w:val="es-ES"/>
        </w:rPr>
      </w:pPr>
    </w:p>
    <w:p w14:paraId="35709764" w14:textId="11A301A2" w:rsidR="00E55CAF" w:rsidRPr="003F32BF" w:rsidRDefault="00E55CAF" w:rsidP="008357C1">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Nótese como en los tres casos </w:t>
      </w:r>
      <w:r w:rsidR="00AD243C">
        <w:rPr>
          <w:rFonts w:ascii="Times New Roman" w:hAnsi="Times New Roman" w:cs="Times New Roman"/>
          <w:bCs/>
          <w:lang w:val="es-ES"/>
        </w:rPr>
        <w:t xml:space="preserve">se </w:t>
      </w:r>
      <w:r>
        <w:rPr>
          <w:rFonts w:ascii="Times New Roman" w:hAnsi="Times New Roman" w:cs="Times New Roman"/>
          <w:bCs/>
          <w:lang w:val="es-ES"/>
        </w:rPr>
        <w:t xml:space="preserve">hace referencia </w:t>
      </w:r>
      <w:r w:rsidR="00235808">
        <w:rPr>
          <w:rFonts w:ascii="Times New Roman" w:hAnsi="Times New Roman" w:cs="Times New Roman"/>
          <w:bCs/>
          <w:lang w:val="es-ES"/>
        </w:rPr>
        <w:t xml:space="preserve">al condominio no en términos de sus características </w:t>
      </w:r>
      <w:r w:rsidR="005930E7">
        <w:rPr>
          <w:rFonts w:ascii="Times New Roman" w:hAnsi="Times New Roman" w:cs="Times New Roman"/>
          <w:bCs/>
          <w:lang w:val="es-ES"/>
        </w:rPr>
        <w:t xml:space="preserve">físicas, </w:t>
      </w:r>
      <w:r w:rsidR="008357C1">
        <w:rPr>
          <w:rFonts w:ascii="Times New Roman" w:hAnsi="Times New Roman" w:cs="Times New Roman"/>
          <w:bCs/>
          <w:lang w:val="es-ES"/>
        </w:rPr>
        <w:t xml:space="preserve">morfológicas o </w:t>
      </w:r>
      <w:r w:rsidR="00C96602">
        <w:rPr>
          <w:rFonts w:ascii="Times New Roman" w:hAnsi="Times New Roman" w:cs="Times New Roman"/>
          <w:bCs/>
          <w:lang w:val="es-ES"/>
        </w:rPr>
        <w:t>espaciales,</w:t>
      </w:r>
      <w:r w:rsidR="008357C1">
        <w:rPr>
          <w:rFonts w:ascii="Times New Roman" w:hAnsi="Times New Roman" w:cs="Times New Roman"/>
          <w:bCs/>
          <w:lang w:val="es-ES"/>
        </w:rPr>
        <w:t xml:space="preserve"> </w:t>
      </w:r>
      <w:r w:rsidR="005930E7">
        <w:rPr>
          <w:rFonts w:ascii="Times New Roman" w:hAnsi="Times New Roman" w:cs="Times New Roman"/>
          <w:bCs/>
          <w:lang w:val="es-ES"/>
        </w:rPr>
        <w:t xml:space="preserve">sino que se centra en </w:t>
      </w:r>
      <w:r w:rsidR="00EA5793">
        <w:rPr>
          <w:rFonts w:ascii="Times New Roman" w:hAnsi="Times New Roman" w:cs="Times New Roman"/>
          <w:bCs/>
          <w:lang w:val="es-ES"/>
        </w:rPr>
        <w:t xml:space="preserve">el régimen de propiedad </w:t>
      </w:r>
      <w:r w:rsidR="004E3EF7">
        <w:rPr>
          <w:rFonts w:ascii="Times New Roman" w:hAnsi="Times New Roman" w:cs="Times New Roman"/>
          <w:bCs/>
          <w:lang w:val="es-ES"/>
        </w:rPr>
        <w:t xml:space="preserve">de las áreas o superficies que conforman </w:t>
      </w:r>
      <w:r w:rsidR="00424B97">
        <w:rPr>
          <w:rFonts w:ascii="Times New Roman" w:hAnsi="Times New Roman" w:cs="Times New Roman"/>
          <w:bCs/>
          <w:lang w:val="es-ES"/>
        </w:rPr>
        <w:t>un desarrollo de este tipo</w:t>
      </w:r>
      <w:r w:rsidR="002A5AD0">
        <w:rPr>
          <w:rFonts w:ascii="Times New Roman" w:hAnsi="Times New Roman" w:cs="Times New Roman"/>
          <w:bCs/>
          <w:lang w:val="es-ES"/>
        </w:rPr>
        <w:t xml:space="preserve"> </w:t>
      </w:r>
      <w:r w:rsidR="000A5844">
        <w:rPr>
          <w:rFonts w:ascii="Times New Roman" w:hAnsi="Times New Roman" w:cs="Times New Roman"/>
          <w:bCs/>
          <w:lang w:val="es-ES"/>
        </w:rPr>
        <w:t>y a las cuales tiene</w:t>
      </w:r>
      <w:r w:rsidR="004D2DB3">
        <w:rPr>
          <w:rFonts w:ascii="Times New Roman" w:hAnsi="Times New Roman" w:cs="Times New Roman"/>
          <w:bCs/>
          <w:lang w:val="es-ES"/>
        </w:rPr>
        <w:t>n</w:t>
      </w:r>
      <w:r w:rsidR="000A5844">
        <w:rPr>
          <w:rFonts w:ascii="Times New Roman" w:hAnsi="Times New Roman" w:cs="Times New Roman"/>
          <w:bCs/>
          <w:lang w:val="es-ES"/>
        </w:rPr>
        <w:t xml:space="preserve"> derecho </w:t>
      </w:r>
      <w:r w:rsidR="004D2DB3">
        <w:rPr>
          <w:rFonts w:ascii="Times New Roman" w:hAnsi="Times New Roman" w:cs="Times New Roman"/>
          <w:bCs/>
          <w:lang w:val="es-ES"/>
        </w:rPr>
        <w:t>los</w:t>
      </w:r>
      <w:r w:rsidR="000A5844">
        <w:rPr>
          <w:rFonts w:ascii="Times New Roman" w:hAnsi="Times New Roman" w:cs="Times New Roman"/>
          <w:bCs/>
          <w:lang w:val="es-ES"/>
        </w:rPr>
        <w:t xml:space="preserve"> habitante</w:t>
      </w:r>
      <w:r w:rsidR="004D2DB3">
        <w:rPr>
          <w:rFonts w:ascii="Times New Roman" w:hAnsi="Times New Roman" w:cs="Times New Roman"/>
          <w:bCs/>
          <w:lang w:val="es-ES"/>
        </w:rPr>
        <w:t>s</w:t>
      </w:r>
      <w:r w:rsidR="00D75C03">
        <w:rPr>
          <w:rFonts w:ascii="Times New Roman" w:hAnsi="Times New Roman" w:cs="Times New Roman"/>
          <w:bCs/>
          <w:lang w:val="es-ES"/>
        </w:rPr>
        <w:t xml:space="preserve"> </w:t>
      </w:r>
      <w:r w:rsidR="00F86DC8">
        <w:rPr>
          <w:rFonts w:ascii="Times New Roman" w:hAnsi="Times New Roman" w:cs="Times New Roman"/>
          <w:bCs/>
          <w:lang w:val="es-ES"/>
        </w:rPr>
        <w:t>de este</w:t>
      </w:r>
      <w:r w:rsidR="00C96602">
        <w:rPr>
          <w:rFonts w:ascii="Times New Roman" w:hAnsi="Times New Roman" w:cs="Times New Roman"/>
          <w:bCs/>
          <w:lang w:val="es-ES"/>
        </w:rPr>
        <w:t>,</w:t>
      </w:r>
      <w:r w:rsidR="000A5844">
        <w:rPr>
          <w:rFonts w:ascii="Times New Roman" w:hAnsi="Times New Roman" w:cs="Times New Roman"/>
          <w:bCs/>
          <w:lang w:val="es-ES"/>
        </w:rPr>
        <w:t xml:space="preserve"> </w:t>
      </w:r>
      <w:r w:rsidR="0092793A">
        <w:rPr>
          <w:rFonts w:ascii="Times New Roman" w:hAnsi="Times New Roman" w:cs="Times New Roman"/>
          <w:bCs/>
          <w:lang w:val="es-ES"/>
        </w:rPr>
        <w:t xml:space="preserve">denominado como condómino </w:t>
      </w:r>
      <w:r w:rsidR="00273949">
        <w:rPr>
          <w:rFonts w:ascii="Times New Roman" w:hAnsi="Times New Roman" w:cs="Times New Roman"/>
          <w:bCs/>
          <w:lang w:val="es-ES"/>
        </w:rPr>
        <w:t xml:space="preserve">y </w:t>
      </w:r>
      <w:r w:rsidR="002A5AD0">
        <w:rPr>
          <w:rFonts w:ascii="Times New Roman" w:hAnsi="Times New Roman" w:cs="Times New Roman"/>
          <w:bCs/>
          <w:lang w:val="es-ES"/>
        </w:rPr>
        <w:t xml:space="preserve">que de manera general se </w:t>
      </w:r>
      <w:r w:rsidR="0093602F">
        <w:rPr>
          <w:rFonts w:ascii="Times New Roman" w:hAnsi="Times New Roman" w:cs="Times New Roman"/>
          <w:bCs/>
          <w:lang w:val="es-ES"/>
        </w:rPr>
        <w:t>puede separar en áreas de uso exclusivo y las de aprovechamiento común.</w:t>
      </w:r>
      <w:r w:rsidR="005952F1">
        <w:rPr>
          <w:rFonts w:ascii="Times New Roman" w:hAnsi="Times New Roman" w:cs="Times New Roman"/>
          <w:bCs/>
          <w:lang w:val="es-ES"/>
        </w:rPr>
        <w:t xml:space="preserve"> En este sentido el </w:t>
      </w:r>
      <w:r w:rsidR="00D03222">
        <w:rPr>
          <w:rFonts w:ascii="Times New Roman" w:hAnsi="Times New Roman" w:cs="Times New Roman"/>
          <w:bCs/>
          <w:lang w:val="es-ES"/>
        </w:rPr>
        <w:t>COTEDUVI,</w:t>
      </w:r>
      <w:r w:rsidR="005952F1">
        <w:rPr>
          <w:rFonts w:ascii="Times New Roman" w:hAnsi="Times New Roman" w:cs="Times New Roman"/>
          <w:bCs/>
          <w:lang w:val="es-ES"/>
        </w:rPr>
        <w:t xml:space="preserve"> </w:t>
      </w:r>
      <w:r w:rsidR="008A2F11">
        <w:rPr>
          <w:rFonts w:ascii="Times New Roman" w:hAnsi="Times New Roman" w:cs="Times New Roman"/>
          <w:bCs/>
          <w:lang w:val="es-ES"/>
        </w:rPr>
        <w:t>especifica a</w:t>
      </w:r>
      <w:r w:rsidR="00475228">
        <w:rPr>
          <w:rFonts w:ascii="Times New Roman" w:hAnsi="Times New Roman" w:cs="Times New Roman"/>
          <w:bCs/>
          <w:lang w:val="es-ES"/>
        </w:rPr>
        <w:t xml:space="preserve"> qué se refiere </w:t>
      </w:r>
      <w:r w:rsidR="00976FAE">
        <w:rPr>
          <w:rFonts w:ascii="Times New Roman" w:hAnsi="Times New Roman" w:cs="Times New Roman"/>
          <w:bCs/>
          <w:lang w:val="es-ES"/>
        </w:rPr>
        <w:t xml:space="preserve">este régimen de propiedad </w:t>
      </w:r>
      <w:r w:rsidR="00155FE2">
        <w:rPr>
          <w:rFonts w:ascii="Times New Roman" w:hAnsi="Times New Roman" w:cs="Times New Roman"/>
          <w:bCs/>
          <w:lang w:val="es-ES"/>
        </w:rPr>
        <w:t>de acuerdo con</w:t>
      </w:r>
      <w:r w:rsidR="00660A4B">
        <w:rPr>
          <w:rFonts w:ascii="Times New Roman" w:hAnsi="Times New Roman" w:cs="Times New Roman"/>
          <w:bCs/>
          <w:lang w:val="es-ES"/>
        </w:rPr>
        <w:t xml:space="preserve"> lo siguiente:</w:t>
      </w:r>
    </w:p>
    <w:p w14:paraId="4737A4F7" w14:textId="6B8011E8" w:rsidR="00594A2A" w:rsidRDefault="00594A2A" w:rsidP="003F32BF">
      <w:pPr>
        <w:spacing w:line="360" w:lineRule="auto"/>
        <w:rPr>
          <w:rFonts w:ascii="Times New Roman" w:hAnsi="Times New Roman" w:cs="Times New Roman"/>
          <w:b/>
          <w:lang w:val="es-ES"/>
        </w:rPr>
      </w:pPr>
    </w:p>
    <w:p w14:paraId="30EE7CBB" w14:textId="06630576" w:rsidR="00C1752D" w:rsidRPr="00E47E96" w:rsidRDefault="005855EA" w:rsidP="00E47E96">
      <w:pPr>
        <w:spacing w:line="360" w:lineRule="auto"/>
        <w:ind w:left="1440"/>
        <w:jc w:val="both"/>
        <w:rPr>
          <w:rFonts w:ascii="Times New Roman" w:hAnsi="Times New Roman" w:cs="Times New Roman"/>
          <w:bCs/>
          <w:i/>
          <w:iCs/>
          <w:sz w:val="22"/>
          <w:szCs w:val="22"/>
          <w:lang w:val="es-ES"/>
        </w:rPr>
      </w:pPr>
      <w:r>
        <w:rPr>
          <w:rFonts w:ascii="Times New Roman" w:hAnsi="Times New Roman" w:cs="Times New Roman"/>
          <w:bCs/>
          <w:i/>
          <w:iCs/>
          <w:sz w:val="22"/>
          <w:szCs w:val="22"/>
          <w:lang w:val="es-ES"/>
        </w:rPr>
        <w:t>“</w:t>
      </w:r>
      <w:r w:rsidR="00E47E96" w:rsidRPr="00E47E96">
        <w:rPr>
          <w:rFonts w:ascii="Times New Roman" w:hAnsi="Times New Roman" w:cs="Times New Roman"/>
          <w:bCs/>
          <w:i/>
          <w:iCs/>
          <w:sz w:val="22"/>
          <w:szCs w:val="22"/>
          <w:lang w:val="es-ES"/>
        </w:rPr>
        <w:t xml:space="preserve">RÉGIMEN DE PROPIEDAD EN CONDOMINIO: </w:t>
      </w:r>
      <w:del w:id="55" w:author="Autor">
        <w:r w:rsidR="00E47E96" w:rsidRPr="00E47E96" w:rsidDel="00E62DC4">
          <w:rPr>
            <w:rFonts w:ascii="Times New Roman" w:hAnsi="Times New Roman" w:cs="Times New Roman"/>
            <w:bCs/>
            <w:i/>
            <w:iCs/>
            <w:sz w:val="22"/>
            <w:szCs w:val="22"/>
            <w:lang w:val="es-ES"/>
          </w:rPr>
          <w:delText xml:space="preserve"> </w:delText>
        </w:r>
      </w:del>
      <w:r w:rsidR="00E47E96" w:rsidRPr="00E47E96">
        <w:rPr>
          <w:rFonts w:ascii="Times New Roman" w:hAnsi="Times New Roman" w:cs="Times New Roman"/>
          <w:bCs/>
          <w:i/>
          <w:iCs/>
          <w:sz w:val="22"/>
          <w:szCs w:val="22"/>
          <w:lang w:val="es-ES"/>
        </w:rPr>
        <w:t xml:space="preserve">aquel en que los departamentos, viviendas, casas, locales, bodegas, naves industriales, predios o áreas, que se construyan o constituyan en un inmueble en forma horizontal, vertical o mixta, sean susceptibles de aprovechamiento independiente, por pertenecer a distintos propietarios y </w:t>
      </w:r>
      <w:r w:rsidR="0042773E" w:rsidRPr="00E47E96">
        <w:rPr>
          <w:rFonts w:ascii="Times New Roman" w:hAnsi="Times New Roman" w:cs="Times New Roman"/>
          <w:bCs/>
          <w:i/>
          <w:iCs/>
          <w:sz w:val="22"/>
          <w:szCs w:val="22"/>
          <w:lang w:val="es-ES"/>
        </w:rPr>
        <w:t>que,</w:t>
      </w:r>
      <w:r w:rsidR="00E47E96" w:rsidRPr="00E47E96">
        <w:rPr>
          <w:rFonts w:ascii="Times New Roman" w:hAnsi="Times New Roman" w:cs="Times New Roman"/>
          <w:bCs/>
          <w:i/>
          <w:iCs/>
          <w:sz w:val="22"/>
          <w:szCs w:val="22"/>
          <w:lang w:val="es-ES"/>
        </w:rPr>
        <w:t xml:space="preserve"> además, tengan salida propia a un elemento común o a la vía pública. </w:t>
      </w:r>
      <w:del w:id="56" w:author="Autor">
        <w:r w:rsidR="00E47E96" w:rsidRPr="00E47E96" w:rsidDel="00E62DC4">
          <w:rPr>
            <w:rFonts w:ascii="Times New Roman" w:hAnsi="Times New Roman" w:cs="Times New Roman"/>
            <w:bCs/>
            <w:i/>
            <w:iCs/>
            <w:sz w:val="22"/>
            <w:szCs w:val="22"/>
            <w:lang w:val="es-ES"/>
          </w:rPr>
          <w:delText xml:space="preserve"> </w:delText>
        </w:r>
      </w:del>
      <w:r w:rsidR="00E47E96" w:rsidRPr="00E47E96">
        <w:rPr>
          <w:rFonts w:ascii="Times New Roman" w:hAnsi="Times New Roman" w:cs="Times New Roman"/>
          <w:bCs/>
          <w:i/>
          <w:iCs/>
          <w:sz w:val="22"/>
          <w:szCs w:val="22"/>
          <w:lang w:val="es-ES"/>
        </w:rPr>
        <w:t>En este régimen coexisten dos tipos de tenencia del inmueble o inmuebles, en el que los propietarios tendrán derecho exclusivo de propiedad sobre su departamento, vivienda, casa, local, predio o área y derecho de copropiedad, sobre los elementos y partes comunes del inmueble o inmuebles, necesarios para su adecuado aprovechamiento o disfrute</w:t>
      </w:r>
      <w:r>
        <w:rPr>
          <w:rFonts w:ascii="Times New Roman" w:hAnsi="Times New Roman" w:cs="Times New Roman"/>
          <w:bCs/>
          <w:i/>
          <w:iCs/>
          <w:sz w:val="22"/>
          <w:szCs w:val="22"/>
          <w:lang w:val="es-ES"/>
        </w:rPr>
        <w:t>”</w:t>
      </w:r>
      <w:r w:rsidRPr="005855EA">
        <w:t xml:space="preserve"> </w:t>
      </w:r>
      <w:sdt>
        <w:sdtPr>
          <w:id w:val="2060979496"/>
          <w:citation/>
        </w:sdtPr>
        <w:sdtEndPr/>
        <w:sdtContent>
          <w:r w:rsidR="00CD45B1">
            <w:fldChar w:fldCharType="begin"/>
          </w:r>
          <w:r w:rsidR="005B3BFB">
            <w:rPr>
              <w:rFonts w:ascii="Times New Roman" w:hAnsi="Times New Roman" w:cs="Times New Roman"/>
              <w:bCs/>
              <w:i/>
              <w:iCs/>
              <w:sz w:val="22"/>
              <w:szCs w:val="22"/>
            </w:rPr>
            <w:instrText xml:space="preserve">CITATION Gob18 \p 21 \l 2058 </w:instrText>
          </w:r>
          <w:r w:rsidR="00CD45B1">
            <w:fldChar w:fldCharType="separate"/>
          </w:r>
          <w:r w:rsidR="005B3BFB" w:rsidRPr="005B3BFB">
            <w:rPr>
              <w:rFonts w:ascii="Times New Roman" w:hAnsi="Times New Roman" w:cs="Times New Roman"/>
              <w:noProof/>
              <w:sz w:val="22"/>
              <w:szCs w:val="22"/>
            </w:rPr>
            <w:t>(Gobierno del Estado de Aguascalientes, 2018, pág. 21)</w:t>
          </w:r>
          <w:r w:rsidR="00CD45B1">
            <w:fldChar w:fldCharType="end"/>
          </w:r>
        </w:sdtContent>
      </w:sdt>
    </w:p>
    <w:p w14:paraId="515019FB" w14:textId="77777777" w:rsidR="00E47E96" w:rsidRDefault="00E47E96" w:rsidP="003F32BF">
      <w:pPr>
        <w:spacing w:line="360" w:lineRule="auto"/>
        <w:rPr>
          <w:rFonts w:ascii="Times New Roman" w:hAnsi="Times New Roman" w:cs="Times New Roman"/>
          <w:b/>
          <w:lang w:val="es-ES"/>
        </w:rPr>
      </w:pPr>
    </w:p>
    <w:p w14:paraId="4FD3238F" w14:textId="008B1D74" w:rsidR="00155FE2" w:rsidRPr="006328E5" w:rsidRDefault="006328E5" w:rsidP="00A36A02">
      <w:pPr>
        <w:spacing w:line="360" w:lineRule="auto"/>
        <w:jc w:val="both"/>
        <w:rPr>
          <w:rFonts w:ascii="Times New Roman" w:hAnsi="Times New Roman" w:cs="Times New Roman"/>
          <w:bCs/>
          <w:lang w:val="es-ES"/>
        </w:rPr>
      </w:pPr>
      <w:r w:rsidRPr="006328E5">
        <w:rPr>
          <w:rFonts w:ascii="Times New Roman" w:hAnsi="Times New Roman" w:cs="Times New Roman"/>
          <w:bCs/>
          <w:lang w:val="es-ES"/>
        </w:rPr>
        <w:t xml:space="preserve">De igual forma, </w:t>
      </w:r>
      <w:r>
        <w:rPr>
          <w:rFonts w:ascii="Times New Roman" w:hAnsi="Times New Roman" w:cs="Times New Roman"/>
          <w:bCs/>
          <w:lang w:val="es-ES"/>
        </w:rPr>
        <w:t xml:space="preserve">el artículo 436 del </w:t>
      </w:r>
      <w:r w:rsidR="00CF5D6F">
        <w:rPr>
          <w:rFonts w:ascii="Times New Roman" w:hAnsi="Times New Roman" w:cs="Times New Roman"/>
          <w:bCs/>
          <w:lang w:val="es-ES"/>
        </w:rPr>
        <w:t xml:space="preserve">mismo </w:t>
      </w:r>
      <w:r w:rsidR="003047F9">
        <w:rPr>
          <w:rFonts w:ascii="Times New Roman" w:hAnsi="Times New Roman" w:cs="Times New Roman"/>
          <w:bCs/>
          <w:lang w:val="es-ES"/>
        </w:rPr>
        <w:t>documento</w:t>
      </w:r>
      <w:r w:rsidR="002159CD">
        <w:rPr>
          <w:rFonts w:ascii="Times New Roman" w:hAnsi="Times New Roman" w:cs="Times New Roman"/>
          <w:bCs/>
          <w:lang w:val="es-ES"/>
        </w:rPr>
        <w:t>,</w:t>
      </w:r>
      <w:r w:rsidR="005413F7">
        <w:rPr>
          <w:rFonts w:ascii="Times New Roman" w:hAnsi="Times New Roman" w:cs="Times New Roman"/>
          <w:bCs/>
          <w:lang w:val="es-ES"/>
        </w:rPr>
        <w:t xml:space="preserve"> precisa lo que de alguna manera se menciona en el párrafo anterior con respecto de</w:t>
      </w:r>
      <w:r w:rsidR="00B22FB0">
        <w:rPr>
          <w:rFonts w:ascii="Times New Roman" w:hAnsi="Times New Roman" w:cs="Times New Roman"/>
          <w:bCs/>
          <w:lang w:val="es-ES"/>
        </w:rPr>
        <w:t xml:space="preserve">l tipo de construcción que puede ser </w:t>
      </w:r>
      <w:r w:rsidR="008B3F09">
        <w:rPr>
          <w:rFonts w:ascii="Times New Roman" w:hAnsi="Times New Roman" w:cs="Times New Roman"/>
          <w:bCs/>
          <w:lang w:val="es-ES"/>
        </w:rPr>
        <w:t>sometida</w:t>
      </w:r>
      <w:r w:rsidR="00B22FB0">
        <w:rPr>
          <w:rFonts w:ascii="Times New Roman" w:hAnsi="Times New Roman" w:cs="Times New Roman"/>
          <w:bCs/>
          <w:lang w:val="es-ES"/>
        </w:rPr>
        <w:t xml:space="preserve"> a este modelo de </w:t>
      </w:r>
      <w:r w:rsidR="008B3F09">
        <w:rPr>
          <w:rFonts w:ascii="Times New Roman" w:hAnsi="Times New Roman" w:cs="Times New Roman"/>
          <w:bCs/>
          <w:lang w:val="es-ES"/>
        </w:rPr>
        <w:t>propiedad</w:t>
      </w:r>
      <w:r w:rsidR="009946FF">
        <w:rPr>
          <w:rFonts w:ascii="Times New Roman" w:hAnsi="Times New Roman" w:cs="Times New Roman"/>
          <w:bCs/>
          <w:lang w:val="es-ES"/>
        </w:rPr>
        <w:t xml:space="preserve"> o mejor dicho </w:t>
      </w:r>
      <w:r w:rsidR="00FC3373">
        <w:rPr>
          <w:rFonts w:ascii="Times New Roman" w:hAnsi="Times New Roman" w:cs="Times New Roman"/>
          <w:bCs/>
          <w:lang w:val="es-ES"/>
        </w:rPr>
        <w:t xml:space="preserve">de </w:t>
      </w:r>
      <w:r w:rsidR="009946FF">
        <w:rPr>
          <w:rFonts w:ascii="Times New Roman" w:hAnsi="Times New Roman" w:cs="Times New Roman"/>
          <w:bCs/>
          <w:lang w:val="es-ES"/>
        </w:rPr>
        <w:t>copropiedad</w:t>
      </w:r>
      <w:r w:rsidR="00A36A02">
        <w:rPr>
          <w:rFonts w:ascii="Times New Roman" w:hAnsi="Times New Roman" w:cs="Times New Roman"/>
          <w:bCs/>
          <w:lang w:val="es-ES"/>
        </w:rPr>
        <w:t xml:space="preserve"> en donde se estipula que</w:t>
      </w:r>
      <w:r w:rsidR="00FE2AC0">
        <w:rPr>
          <w:rFonts w:ascii="Times New Roman" w:hAnsi="Times New Roman" w:cs="Times New Roman"/>
          <w:bCs/>
          <w:lang w:val="es-ES"/>
        </w:rPr>
        <w:t xml:space="preserve">: </w:t>
      </w:r>
      <w:r w:rsidR="00A36A02" w:rsidRPr="00D00185">
        <w:rPr>
          <w:rFonts w:ascii="Times New Roman" w:hAnsi="Times New Roman" w:cs="Times New Roman"/>
          <w:bCs/>
          <w:highlight w:val="yellow"/>
          <w:lang w:val="es-ES"/>
          <w:rPrChange w:id="57" w:author="Autor">
            <w:rPr>
              <w:rFonts w:ascii="Times New Roman" w:hAnsi="Times New Roman" w:cs="Times New Roman"/>
              <w:bCs/>
              <w:lang w:val="es-ES"/>
            </w:rPr>
          </w:rPrChange>
        </w:rPr>
        <w:t xml:space="preserve">conforme al uso o destino que se </w:t>
      </w:r>
      <w:commentRangeStart w:id="58"/>
      <w:r w:rsidR="00A36A02" w:rsidRPr="00D00185">
        <w:rPr>
          <w:rFonts w:ascii="Times New Roman" w:hAnsi="Times New Roman" w:cs="Times New Roman"/>
          <w:bCs/>
          <w:highlight w:val="yellow"/>
          <w:lang w:val="es-ES"/>
          <w:rPrChange w:id="59" w:author="Autor">
            <w:rPr>
              <w:rFonts w:ascii="Times New Roman" w:hAnsi="Times New Roman" w:cs="Times New Roman"/>
              <w:bCs/>
              <w:lang w:val="es-ES"/>
            </w:rPr>
          </w:rPrChange>
        </w:rPr>
        <w:t>pretenda</w:t>
      </w:r>
      <w:commentRangeEnd w:id="58"/>
      <w:r w:rsidR="00D00185">
        <w:rPr>
          <w:rStyle w:val="Refdecomentario"/>
        </w:rPr>
        <w:commentReference w:id="58"/>
      </w:r>
      <w:r w:rsidR="00A36A02" w:rsidRPr="00D00185">
        <w:rPr>
          <w:rFonts w:ascii="Times New Roman" w:hAnsi="Times New Roman" w:cs="Times New Roman"/>
          <w:bCs/>
          <w:highlight w:val="yellow"/>
          <w:lang w:val="es-ES"/>
          <w:rPrChange w:id="60" w:author="Autor">
            <w:rPr>
              <w:rFonts w:ascii="Times New Roman" w:hAnsi="Times New Roman" w:cs="Times New Roman"/>
              <w:bCs/>
              <w:lang w:val="es-ES"/>
            </w:rPr>
          </w:rPrChange>
        </w:rPr>
        <w:t xml:space="preserve"> dar al inmueble, el condominio se clasificará  en: habitacional,  comercial, de servicios, de mercados, de cementerios, industriales, campestres, agropecuarios y especiales</w:t>
      </w:r>
      <w:r w:rsidR="002F350B">
        <w:rPr>
          <w:rFonts w:ascii="Times New Roman" w:hAnsi="Times New Roman" w:cs="Times New Roman"/>
          <w:bCs/>
          <w:lang w:val="es-ES"/>
        </w:rPr>
        <w:t xml:space="preserve">; </w:t>
      </w:r>
      <w:r w:rsidR="00370711">
        <w:rPr>
          <w:rFonts w:ascii="Times New Roman" w:hAnsi="Times New Roman" w:cs="Times New Roman"/>
          <w:bCs/>
          <w:lang w:val="es-ES"/>
        </w:rPr>
        <w:t xml:space="preserve">siendo en este caso </w:t>
      </w:r>
      <w:r w:rsidR="004E7108">
        <w:rPr>
          <w:rFonts w:ascii="Times New Roman" w:hAnsi="Times New Roman" w:cs="Times New Roman"/>
          <w:bCs/>
          <w:lang w:val="es-ES"/>
        </w:rPr>
        <w:t>analizados exclusivamente los condominios habitacionales.</w:t>
      </w:r>
      <w:del w:id="61" w:author="Autor">
        <w:r w:rsidR="008B3F09" w:rsidDel="00E62DC4">
          <w:rPr>
            <w:rFonts w:ascii="Times New Roman" w:hAnsi="Times New Roman" w:cs="Times New Roman"/>
            <w:bCs/>
            <w:lang w:val="es-ES"/>
          </w:rPr>
          <w:delText xml:space="preserve"> </w:delText>
        </w:r>
      </w:del>
    </w:p>
    <w:p w14:paraId="394A6B99" w14:textId="77777777" w:rsidR="00155FE2" w:rsidRDefault="00155FE2" w:rsidP="003F32BF">
      <w:pPr>
        <w:spacing w:line="360" w:lineRule="auto"/>
        <w:rPr>
          <w:rFonts w:ascii="Times New Roman" w:hAnsi="Times New Roman" w:cs="Times New Roman"/>
          <w:b/>
          <w:lang w:val="es-ES"/>
        </w:rPr>
      </w:pPr>
    </w:p>
    <w:p w14:paraId="6B3627BC" w14:textId="348EE392" w:rsidR="00C42358" w:rsidRDefault="00947B88" w:rsidP="003F32BF">
      <w:pPr>
        <w:spacing w:line="360" w:lineRule="auto"/>
        <w:rPr>
          <w:rFonts w:ascii="Times New Roman" w:hAnsi="Times New Roman" w:cs="Times New Roman"/>
          <w:b/>
          <w:lang w:val="es-ES"/>
        </w:rPr>
      </w:pPr>
      <w:r>
        <w:rPr>
          <w:rFonts w:ascii="Times New Roman" w:hAnsi="Times New Roman" w:cs="Times New Roman"/>
          <w:b/>
          <w:lang w:val="es-ES"/>
        </w:rPr>
        <w:t xml:space="preserve">Marco Teórico: </w:t>
      </w:r>
      <w:r w:rsidR="00662F3E">
        <w:rPr>
          <w:rFonts w:ascii="Times New Roman" w:hAnsi="Times New Roman" w:cs="Times New Roman"/>
          <w:b/>
          <w:lang w:val="es-ES"/>
        </w:rPr>
        <w:t xml:space="preserve">El fenómeno de los </w:t>
      </w:r>
      <w:r w:rsidR="00827A1C">
        <w:rPr>
          <w:rFonts w:ascii="Times New Roman" w:hAnsi="Times New Roman" w:cs="Times New Roman"/>
          <w:b/>
          <w:lang w:val="es-ES"/>
        </w:rPr>
        <w:t xml:space="preserve">condominios habitacionales </w:t>
      </w:r>
      <w:r w:rsidR="00662F3E">
        <w:rPr>
          <w:rFonts w:ascii="Times New Roman" w:hAnsi="Times New Roman" w:cs="Times New Roman"/>
          <w:b/>
          <w:lang w:val="es-ES"/>
        </w:rPr>
        <w:t>desde la perspectiva teórica</w:t>
      </w:r>
    </w:p>
    <w:p w14:paraId="458ECAB3" w14:textId="120304C1" w:rsidR="0053343A" w:rsidRDefault="0053343A" w:rsidP="003F32BF">
      <w:pPr>
        <w:spacing w:line="360" w:lineRule="auto"/>
        <w:rPr>
          <w:rFonts w:ascii="Times New Roman" w:hAnsi="Times New Roman" w:cs="Times New Roman"/>
          <w:b/>
          <w:lang w:val="es-ES"/>
        </w:rPr>
      </w:pPr>
    </w:p>
    <w:p w14:paraId="799F3CE6" w14:textId="57AED047" w:rsidR="001F557A" w:rsidRDefault="0053343A" w:rsidP="008911B2">
      <w:pPr>
        <w:spacing w:line="360" w:lineRule="auto"/>
        <w:jc w:val="both"/>
        <w:rPr>
          <w:rFonts w:ascii="Times New Roman" w:hAnsi="Times New Roman" w:cs="Times New Roman"/>
          <w:bCs/>
          <w:lang w:val="es-ES"/>
        </w:rPr>
      </w:pPr>
      <w:r w:rsidRPr="00827A1C">
        <w:rPr>
          <w:rFonts w:ascii="Times New Roman" w:hAnsi="Times New Roman" w:cs="Times New Roman"/>
          <w:bCs/>
          <w:lang w:val="es-ES"/>
        </w:rPr>
        <w:t xml:space="preserve">En la actualidad muchos son los estudios e investigaciones que </w:t>
      </w:r>
      <w:r w:rsidR="001F557A">
        <w:rPr>
          <w:rFonts w:ascii="Times New Roman" w:hAnsi="Times New Roman" w:cs="Times New Roman"/>
          <w:bCs/>
          <w:lang w:val="es-ES"/>
        </w:rPr>
        <w:t xml:space="preserve">han </w:t>
      </w:r>
      <w:r w:rsidRPr="00827A1C">
        <w:rPr>
          <w:rFonts w:ascii="Times New Roman" w:hAnsi="Times New Roman" w:cs="Times New Roman"/>
          <w:bCs/>
          <w:lang w:val="es-ES"/>
        </w:rPr>
        <w:t>aborda</w:t>
      </w:r>
      <w:r w:rsidR="001F557A">
        <w:rPr>
          <w:rFonts w:ascii="Times New Roman" w:hAnsi="Times New Roman" w:cs="Times New Roman"/>
          <w:bCs/>
          <w:lang w:val="es-ES"/>
        </w:rPr>
        <w:t>do</w:t>
      </w:r>
      <w:r w:rsidRPr="00827A1C">
        <w:rPr>
          <w:rFonts w:ascii="Times New Roman" w:hAnsi="Times New Roman" w:cs="Times New Roman"/>
          <w:bCs/>
          <w:lang w:val="es-ES"/>
        </w:rPr>
        <w:t xml:space="preserve"> </w:t>
      </w:r>
      <w:r w:rsidR="00827A1C" w:rsidRPr="00827A1C">
        <w:rPr>
          <w:rFonts w:ascii="Times New Roman" w:hAnsi="Times New Roman" w:cs="Times New Roman"/>
          <w:bCs/>
          <w:lang w:val="es-ES"/>
        </w:rPr>
        <w:t>el fenómeno de la</w:t>
      </w:r>
      <w:r w:rsidR="00F02285">
        <w:rPr>
          <w:rFonts w:ascii="Times New Roman" w:hAnsi="Times New Roman" w:cs="Times New Roman"/>
          <w:bCs/>
          <w:lang w:val="es-ES"/>
        </w:rPr>
        <w:t xml:space="preserve"> urbanización </w:t>
      </w:r>
      <w:r w:rsidR="008911B2">
        <w:rPr>
          <w:rFonts w:ascii="Times New Roman" w:hAnsi="Times New Roman" w:cs="Times New Roman"/>
          <w:bCs/>
          <w:lang w:val="es-ES"/>
        </w:rPr>
        <w:t>apegados a</w:t>
      </w:r>
      <w:r w:rsidR="00F02285">
        <w:rPr>
          <w:rFonts w:ascii="Times New Roman" w:hAnsi="Times New Roman" w:cs="Times New Roman"/>
          <w:bCs/>
          <w:lang w:val="es-ES"/>
        </w:rPr>
        <w:t xml:space="preserve"> este modelo de desarrollo inmobiliario</w:t>
      </w:r>
      <w:r w:rsidR="00AA4861">
        <w:rPr>
          <w:rFonts w:ascii="Times New Roman" w:hAnsi="Times New Roman" w:cs="Times New Roman"/>
          <w:bCs/>
          <w:lang w:val="es-ES"/>
        </w:rPr>
        <w:t xml:space="preserve">, conocidos también como </w:t>
      </w:r>
      <w:r w:rsidR="00355158">
        <w:rPr>
          <w:rFonts w:ascii="Times New Roman" w:hAnsi="Times New Roman" w:cs="Times New Roman"/>
          <w:bCs/>
          <w:lang w:val="es-ES"/>
        </w:rPr>
        <w:t xml:space="preserve">“vecindarios defensivos, </w:t>
      </w:r>
      <w:r w:rsidR="006769F6">
        <w:rPr>
          <w:rFonts w:ascii="Times New Roman" w:hAnsi="Times New Roman" w:cs="Times New Roman"/>
          <w:bCs/>
          <w:lang w:val="es-ES"/>
        </w:rPr>
        <w:t xml:space="preserve">comunidades cercadas o </w:t>
      </w:r>
      <w:commentRangeStart w:id="62"/>
      <w:r w:rsidR="006769F6">
        <w:rPr>
          <w:rFonts w:ascii="Times New Roman" w:hAnsi="Times New Roman" w:cs="Times New Roman"/>
          <w:bCs/>
          <w:lang w:val="es-ES"/>
        </w:rPr>
        <w:t>F</w:t>
      </w:r>
      <w:commentRangeEnd w:id="62"/>
      <w:r w:rsidR="00E62DC4">
        <w:rPr>
          <w:rStyle w:val="Refdecomentario"/>
        </w:rPr>
        <w:commentReference w:id="62"/>
      </w:r>
      <w:r w:rsidR="006769F6">
        <w:rPr>
          <w:rFonts w:ascii="Times New Roman" w:hAnsi="Times New Roman" w:cs="Times New Roman"/>
          <w:bCs/>
          <w:lang w:val="es-ES"/>
        </w:rPr>
        <w:t>raccionamientos residenciales cerrados”</w:t>
      </w:r>
      <w:r w:rsidR="00E120AD">
        <w:rPr>
          <w:rFonts w:ascii="Times New Roman" w:hAnsi="Times New Roman" w:cs="Times New Roman"/>
          <w:bCs/>
          <w:lang w:val="es-ES"/>
        </w:rPr>
        <w:t xml:space="preserve"> </w:t>
      </w:r>
      <w:sdt>
        <w:sdtPr>
          <w:rPr>
            <w:rFonts w:ascii="Times New Roman" w:hAnsi="Times New Roman" w:cs="Times New Roman"/>
            <w:bCs/>
            <w:lang w:val="es-ES"/>
          </w:rPr>
          <w:id w:val="711623164"/>
          <w:citation/>
        </w:sdtPr>
        <w:sdtEndPr/>
        <w:sdtContent>
          <w:r w:rsidR="00E120AD">
            <w:rPr>
              <w:rFonts w:ascii="Times New Roman" w:hAnsi="Times New Roman" w:cs="Times New Roman"/>
              <w:bCs/>
              <w:lang w:val="es-ES"/>
            </w:rPr>
            <w:fldChar w:fldCharType="begin"/>
          </w:r>
          <w:r w:rsidR="00E120AD">
            <w:rPr>
              <w:rFonts w:ascii="Times New Roman" w:hAnsi="Times New Roman" w:cs="Times New Roman"/>
              <w:bCs/>
            </w:rPr>
            <w:instrText xml:space="preserve"> CITATION Mén04 \l 2058 </w:instrText>
          </w:r>
          <w:r w:rsidR="00E120AD">
            <w:rPr>
              <w:rFonts w:ascii="Times New Roman" w:hAnsi="Times New Roman" w:cs="Times New Roman"/>
              <w:bCs/>
              <w:lang w:val="es-ES"/>
            </w:rPr>
            <w:fldChar w:fldCharType="separate"/>
          </w:r>
          <w:r w:rsidR="00E120AD" w:rsidRPr="00E120AD">
            <w:rPr>
              <w:rFonts w:ascii="Times New Roman" w:hAnsi="Times New Roman" w:cs="Times New Roman"/>
              <w:noProof/>
            </w:rPr>
            <w:t>(Méndez Sainz, 2004)</w:t>
          </w:r>
          <w:r w:rsidR="00E120AD">
            <w:rPr>
              <w:rFonts w:ascii="Times New Roman" w:hAnsi="Times New Roman" w:cs="Times New Roman"/>
              <w:bCs/>
              <w:lang w:val="es-ES"/>
            </w:rPr>
            <w:fldChar w:fldCharType="end"/>
          </w:r>
        </w:sdtContent>
      </w:sdt>
      <w:r w:rsidR="008911B2">
        <w:rPr>
          <w:rFonts w:ascii="Times New Roman" w:hAnsi="Times New Roman" w:cs="Times New Roman"/>
          <w:bCs/>
          <w:lang w:val="es-ES"/>
        </w:rPr>
        <w:t xml:space="preserve"> </w:t>
      </w:r>
      <w:r w:rsidR="00850318">
        <w:rPr>
          <w:rFonts w:ascii="Times New Roman" w:hAnsi="Times New Roman" w:cs="Times New Roman"/>
          <w:bCs/>
          <w:lang w:val="es-ES"/>
        </w:rPr>
        <w:t xml:space="preserve">y también como </w:t>
      </w:r>
      <w:r w:rsidR="008911B2">
        <w:rPr>
          <w:rFonts w:ascii="Times New Roman" w:hAnsi="Times New Roman" w:cs="Times New Roman"/>
          <w:bCs/>
          <w:lang w:val="es-ES"/>
        </w:rPr>
        <w:t xml:space="preserve"> </w:t>
      </w:r>
      <w:r w:rsidR="005A0226">
        <w:rPr>
          <w:rFonts w:ascii="Times New Roman" w:hAnsi="Times New Roman" w:cs="Times New Roman"/>
          <w:bCs/>
          <w:lang w:val="es-ES"/>
        </w:rPr>
        <w:t>“</w:t>
      </w:r>
      <w:r w:rsidR="003E5F0C" w:rsidRPr="00D00185">
        <w:rPr>
          <w:rFonts w:ascii="Times New Roman" w:hAnsi="Times New Roman" w:cs="Times New Roman"/>
          <w:bCs/>
          <w:rPrChange w:id="63" w:author="Autor">
            <w:rPr>
              <w:rFonts w:ascii="Times New Roman" w:hAnsi="Times New Roman" w:cs="Times New Roman"/>
              <w:bCs/>
              <w:lang w:val="es-ES"/>
            </w:rPr>
          </w:rPrChange>
        </w:rPr>
        <w:t>Gated communities</w:t>
      </w:r>
      <w:r w:rsidR="005A0226">
        <w:rPr>
          <w:rFonts w:ascii="Times New Roman" w:hAnsi="Times New Roman" w:cs="Times New Roman"/>
          <w:bCs/>
          <w:lang w:val="es-ES"/>
        </w:rPr>
        <w:t>”</w:t>
      </w:r>
      <w:r w:rsidR="003E5F0C" w:rsidRPr="003E5F0C">
        <w:rPr>
          <w:rFonts w:ascii="Times New Roman" w:hAnsi="Times New Roman" w:cs="Times New Roman"/>
          <w:bCs/>
          <w:lang w:val="es-ES"/>
        </w:rPr>
        <w:t> </w:t>
      </w:r>
      <w:r w:rsidR="005A0226" w:rsidRPr="005A0226">
        <w:rPr>
          <w:rFonts w:ascii="Times New Roman" w:hAnsi="Times New Roman" w:cs="Times New Roman"/>
          <w:bCs/>
          <w:lang w:val="es-ES"/>
        </w:rPr>
        <w:t>(</w:t>
      </w:r>
      <w:proofErr w:type="spellStart"/>
      <w:r w:rsidR="005A0226" w:rsidRPr="005A0226">
        <w:rPr>
          <w:rFonts w:ascii="Times New Roman" w:hAnsi="Times New Roman" w:cs="Times New Roman"/>
          <w:bCs/>
          <w:lang w:val="es-ES"/>
        </w:rPr>
        <w:t>Blakely</w:t>
      </w:r>
      <w:proofErr w:type="spellEnd"/>
      <w:r w:rsidR="005A0226" w:rsidRPr="005A0226">
        <w:rPr>
          <w:rFonts w:ascii="Times New Roman" w:hAnsi="Times New Roman" w:cs="Times New Roman"/>
          <w:bCs/>
          <w:lang w:val="es-ES"/>
        </w:rPr>
        <w:t xml:space="preserve"> y </w:t>
      </w:r>
      <w:proofErr w:type="spellStart"/>
      <w:r w:rsidR="005A0226" w:rsidRPr="005A0226">
        <w:rPr>
          <w:rFonts w:ascii="Times New Roman" w:hAnsi="Times New Roman" w:cs="Times New Roman"/>
          <w:bCs/>
          <w:lang w:val="es-ES"/>
        </w:rPr>
        <w:t>Snyder</w:t>
      </w:r>
      <w:proofErr w:type="spellEnd"/>
      <w:r w:rsidR="005A0226" w:rsidRPr="005A0226">
        <w:rPr>
          <w:rFonts w:ascii="Times New Roman" w:hAnsi="Times New Roman" w:cs="Times New Roman"/>
          <w:bCs/>
          <w:lang w:val="es-ES"/>
        </w:rPr>
        <w:t>, 1999, p.7; Low, 2003, p.14)</w:t>
      </w:r>
      <w:r w:rsidR="00850318">
        <w:rPr>
          <w:rFonts w:ascii="Times New Roman" w:hAnsi="Times New Roman" w:cs="Times New Roman"/>
          <w:bCs/>
          <w:lang w:val="es-ES"/>
        </w:rPr>
        <w:t xml:space="preserve"> </w:t>
      </w:r>
      <w:r w:rsidR="00366004">
        <w:rPr>
          <w:rFonts w:ascii="Times New Roman" w:hAnsi="Times New Roman" w:cs="Times New Roman"/>
          <w:bCs/>
          <w:lang w:val="es-ES"/>
        </w:rPr>
        <w:t xml:space="preserve">citado por Méndez Sainz, (2004) </w:t>
      </w:r>
      <w:r w:rsidR="00850318">
        <w:rPr>
          <w:rFonts w:ascii="Times New Roman" w:hAnsi="Times New Roman" w:cs="Times New Roman"/>
          <w:bCs/>
          <w:lang w:val="es-ES"/>
        </w:rPr>
        <w:t xml:space="preserve">de acuerdo </w:t>
      </w:r>
      <w:del w:id="64" w:author="Autor">
        <w:r w:rsidR="00850318" w:rsidDel="000B120A">
          <w:rPr>
            <w:rFonts w:ascii="Times New Roman" w:hAnsi="Times New Roman" w:cs="Times New Roman"/>
            <w:bCs/>
            <w:lang w:val="es-ES"/>
          </w:rPr>
          <w:delText xml:space="preserve"> </w:delText>
        </w:r>
      </w:del>
      <w:r w:rsidR="00850318">
        <w:rPr>
          <w:rFonts w:ascii="Times New Roman" w:hAnsi="Times New Roman" w:cs="Times New Roman"/>
          <w:bCs/>
          <w:lang w:val="es-ES"/>
        </w:rPr>
        <w:t>su denominación en inglés</w:t>
      </w:r>
      <w:r w:rsidR="00CC4310">
        <w:rPr>
          <w:rFonts w:ascii="Times New Roman" w:hAnsi="Times New Roman" w:cs="Times New Roman"/>
          <w:bCs/>
          <w:lang w:val="es-ES"/>
        </w:rPr>
        <w:t>,</w:t>
      </w:r>
      <w:r w:rsidR="00995B60">
        <w:rPr>
          <w:rFonts w:ascii="Times New Roman" w:hAnsi="Times New Roman" w:cs="Times New Roman"/>
          <w:bCs/>
          <w:lang w:val="es-ES"/>
        </w:rPr>
        <w:t xml:space="preserve"> </w:t>
      </w:r>
      <w:r w:rsidR="00696D76">
        <w:rPr>
          <w:rFonts w:ascii="Times New Roman" w:hAnsi="Times New Roman" w:cs="Times New Roman"/>
          <w:bCs/>
          <w:lang w:val="es-ES"/>
        </w:rPr>
        <w:t xml:space="preserve">cuyo significado en español se podría traducir como </w:t>
      </w:r>
      <w:r w:rsidR="004D1C24">
        <w:rPr>
          <w:rFonts w:ascii="Times New Roman" w:hAnsi="Times New Roman" w:cs="Times New Roman"/>
          <w:bCs/>
          <w:lang w:val="es-ES"/>
        </w:rPr>
        <w:t>“comunidades porticadas”</w:t>
      </w:r>
      <w:r w:rsidR="006B02E9">
        <w:rPr>
          <w:rFonts w:ascii="Times New Roman" w:hAnsi="Times New Roman" w:cs="Times New Roman"/>
          <w:bCs/>
          <w:lang w:val="es-ES"/>
        </w:rPr>
        <w:t>; y que en cualquiera de</w:t>
      </w:r>
      <w:r w:rsidR="00571F56">
        <w:rPr>
          <w:rFonts w:ascii="Times New Roman" w:hAnsi="Times New Roman" w:cs="Times New Roman"/>
          <w:bCs/>
          <w:lang w:val="es-ES"/>
        </w:rPr>
        <w:t xml:space="preserve"> los casos,</w:t>
      </w:r>
      <w:r w:rsidR="009C4A33">
        <w:rPr>
          <w:rFonts w:ascii="Times New Roman" w:hAnsi="Times New Roman" w:cs="Times New Roman"/>
          <w:bCs/>
          <w:lang w:val="es-ES"/>
        </w:rPr>
        <w:t xml:space="preserve"> </w:t>
      </w:r>
      <w:r w:rsidR="00571F56">
        <w:rPr>
          <w:rFonts w:ascii="Times New Roman" w:hAnsi="Times New Roman" w:cs="Times New Roman"/>
          <w:bCs/>
          <w:lang w:val="es-ES"/>
        </w:rPr>
        <w:t>en los</w:t>
      </w:r>
      <w:r w:rsidR="009C4A33">
        <w:rPr>
          <w:rFonts w:ascii="Times New Roman" w:hAnsi="Times New Roman" w:cs="Times New Roman"/>
          <w:bCs/>
          <w:lang w:val="es-ES"/>
        </w:rPr>
        <w:t xml:space="preserve"> nombres</w:t>
      </w:r>
      <w:r w:rsidR="00571F56">
        <w:rPr>
          <w:rFonts w:ascii="Times New Roman" w:hAnsi="Times New Roman" w:cs="Times New Roman"/>
          <w:bCs/>
          <w:lang w:val="es-ES"/>
        </w:rPr>
        <w:t xml:space="preserve"> que se les asigna</w:t>
      </w:r>
      <w:r w:rsidR="009C4A33">
        <w:rPr>
          <w:rFonts w:ascii="Times New Roman" w:hAnsi="Times New Roman" w:cs="Times New Roman"/>
          <w:bCs/>
          <w:lang w:val="es-ES"/>
        </w:rPr>
        <w:t xml:space="preserve"> se advierte el propio espíritu </w:t>
      </w:r>
      <w:r w:rsidR="00573CE6">
        <w:rPr>
          <w:rFonts w:ascii="Times New Roman" w:hAnsi="Times New Roman" w:cs="Times New Roman"/>
          <w:bCs/>
          <w:lang w:val="es-ES"/>
        </w:rPr>
        <w:t>que dio pie a su origen</w:t>
      </w:r>
      <w:r w:rsidR="001E7A7B">
        <w:rPr>
          <w:rFonts w:ascii="Times New Roman" w:hAnsi="Times New Roman" w:cs="Times New Roman"/>
          <w:bCs/>
          <w:lang w:val="es-ES"/>
        </w:rPr>
        <w:t xml:space="preserve">, ya sea </w:t>
      </w:r>
      <w:r w:rsidR="00663AA6">
        <w:rPr>
          <w:rFonts w:ascii="Times New Roman" w:hAnsi="Times New Roman" w:cs="Times New Roman"/>
          <w:bCs/>
          <w:lang w:val="es-ES"/>
        </w:rPr>
        <w:t xml:space="preserve">por seguridad y protección, </w:t>
      </w:r>
      <w:r w:rsidR="00AF3410">
        <w:rPr>
          <w:rFonts w:ascii="Times New Roman" w:hAnsi="Times New Roman" w:cs="Times New Roman"/>
          <w:bCs/>
          <w:lang w:val="es-ES"/>
        </w:rPr>
        <w:t xml:space="preserve">aislarse de forma física de sus vecinos </w:t>
      </w:r>
      <w:r w:rsidR="005F34DC">
        <w:rPr>
          <w:rFonts w:ascii="Times New Roman" w:hAnsi="Times New Roman" w:cs="Times New Roman"/>
          <w:bCs/>
          <w:lang w:val="es-ES"/>
        </w:rPr>
        <w:t xml:space="preserve">inmediatos </w:t>
      </w:r>
      <w:r w:rsidR="00B73494">
        <w:rPr>
          <w:rFonts w:ascii="Times New Roman" w:hAnsi="Times New Roman" w:cs="Times New Roman"/>
          <w:bCs/>
          <w:lang w:val="es-ES"/>
        </w:rPr>
        <w:t xml:space="preserve">que no sean considerados parte de la comunidad </w:t>
      </w:r>
      <w:r w:rsidR="00011C02">
        <w:rPr>
          <w:rFonts w:ascii="Times New Roman" w:hAnsi="Times New Roman" w:cs="Times New Roman"/>
          <w:bCs/>
          <w:lang w:val="es-ES"/>
        </w:rPr>
        <w:t xml:space="preserve">y </w:t>
      </w:r>
      <w:r w:rsidR="00E1153F">
        <w:rPr>
          <w:rFonts w:ascii="Times New Roman" w:hAnsi="Times New Roman" w:cs="Times New Roman"/>
          <w:bCs/>
          <w:lang w:val="es-ES"/>
        </w:rPr>
        <w:t>en</w:t>
      </w:r>
      <w:r w:rsidR="00011C02">
        <w:rPr>
          <w:rFonts w:ascii="Times New Roman" w:hAnsi="Times New Roman" w:cs="Times New Roman"/>
          <w:bCs/>
          <w:lang w:val="es-ES"/>
        </w:rPr>
        <w:t>cerrarse en su propio núcleo mediante el control de tránsito y acceso</w:t>
      </w:r>
      <w:r w:rsidR="0023746E">
        <w:rPr>
          <w:rFonts w:ascii="Times New Roman" w:hAnsi="Times New Roman" w:cs="Times New Roman"/>
          <w:bCs/>
          <w:lang w:val="es-ES"/>
        </w:rPr>
        <w:t xml:space="preserve"> a los no avecindados al </w:t>
      </w:r>
      <w:r w:rsidR="00810485">
        <w:rPr>
          <w:rFonts w:ascii="Times New Roman" w:hAnsi="Times New Roman" w:cs="Times New Roman"/>
          <w:bCs/>
          <w:lang w:val="es-ES"/>
        </w:rPr>
        <w:t>conjunto habitacional</w:t>
      </w:r>
      <w:r w:rsidR="00011C02">
        <w:rPr>
          <w:rFonts w:ascii="Times New Roman" w:hAnsi="Times New Roman" w:cs="Times New Roman"/>
          <w:bCs/>
          <w:lang w:val="es-ES"/>
        </w:rPr>
        <w:t>.</w:t>
      </w:r>
    </w:p>
    <w:p w14:paraId="788E051D" w14:textId="7B6723AA" w:rsidR="00D55995" w:rsidRDefault="00D55995" w:rsidP="008911B2">
      <w:pPr>
        <w:spacing w:line="360" w:lineRule="auto"/>
        <w:jc w:val="both"/>
        <w:rPr>
          <w:rFonts w:ascii="Times New Roman" w:hAnsi="Times New Roman" w:cs="Times New Roman"/>
          <w:bCs/>
          <w:lang w:val="es-ES"/>
        </w:rPr>
      </w:pPr>
    </w:p>
    <w:p w14:paraId="6BD03AD8" w14:textId="7D376733" w:rsidR="0073041A" w:rsidRDefault="00B62746" w:rsidP="002D5C21">
      <w:pPr>
        <w:spacing w:line="360" w:lineRule="auto"/>
        <w:jc w:val="both"/>
        <w:rPr>
          <w:rFonts w:ascii="Times New Roman" w:hAnsi="Times New Roman" w:cs="Times New Roman"/>
          <w:bCs/>
          <w:lang w:val="es-ES"/>
        </w:rPr>
      </w:pPr>
      <w:r>
        <w:rPr>
          <w:rFonts w:ascii="Times New Roman" w:hAnsi="Times New Roman" w:cs="Times New Roman"/>
          <w:bCs/>
          <w:lang w:val="es-ES"/>
        </w:rPr>
        <w:t>En la publicación “</w:t>
      </w:r>
      <w:r w:rsidR="0073041A" w:rsidRPr="0073041A">
        <w:rPr>
          <w:rFonts w:ascii="Times New Roman" w:hAnsi="Times New Roman" w:cs="Times New Roman"/>
          <w:bCs/>
          <w:lang w:val="es-ES"/>
        </w:rPr>
        <w:t>Vecindarios defensivos latinoamericanos.</w:t>
      </w:r>
      <w:r w:rsidR="0073041A">
        <w:rPr>
          <w:rFonts w:ascii="Times New Roman" w:hAnsi="Times New Roman" w:cs="Times New Roman"/>
          <w:bCs/>
          <w:lang w:val="es-ES"/>
        </w:rPr>
        <w:t xml:space="preserve"> </w:t>
      </w:r>
      <w:r w:rsidR="0073041A" w:rsidRPr="0073041A">
        <w:rPr>
          <w:rFonts w:ascii="Times New Roman" w:hAnsi="Times New Roman" w:cs="Times New Roman"/>
          <w:bCs/>
          <w:lang w:val="es-ES"/>
        </w:rPr>
        <w:t>Los espacios prohibitorios de la</w:t>
      </w:r>
      <w:r w:rsidR="0073041A">
        <w:rPr>
          <w:rFonts w:ascii="Times New Roman" w:hAnsi="Times New Roman" w:cs="Times New Roman"/>
          <w:bCs/>
          <w:lang w:val="es-ES"/>
        </w:rPr>
        <w:t xml:space="preserve"> </w:t>
      </w:r>
      <w:r w:rsidR="0073041A" w:rsidRPr="0073041A">
        <w:rPr>
          <w:rFonts w:ascii="Times New Roman" w:hAnsi="Times New Roman" w:cs="Times New Roman"/>
          <w:bCs/>
          <w:lang w:val="es-ES"/>
        </w:rPr>
        <w:t>globalización</w:t>
      </w:r>
      <w:r>
        <w:rPr>
          <w:rFonts w:ascii="Times New Roman" w:hAnsi="Times New Roman" w:cs="Times New Roman"/>
          <w:bCs/>
          <w:lang w:val="es-ES"/>
        </w:rPr>
        <w:t xml:space="preserve">” </w:t>
      </w:r>
      <w:r w:rsidR="00A47794">
        <w:rPr>
          <w:rFonts w:ascii="Times New Roman" w:hAnsi="Times New Roman" w:cs="Times New Roman"/>
          <w:bCs/>
          <w:lang w:val="es-ES"/>
        </w:rPr>
        <w:t xml:space="preserve">Méndez Sainz (2004, p.1) </w:t>
      </w:r>
      <w:r w:rsidR="001231A0">
        <w:rPr>
          <w:rFonts w:ascii="Times New Roman" w:hAnsi="Times New Roman" w:cs="Times New Roman"/>
          <w:bCs/>
          <w:lang w:val="es-ES"/>
        </w:rPr>
        <w:t>afirma que “</w:t>
      </w:r>
      <w:r w:rsidR="001231A0" w:rsidRPr="001231A0">
        <w:rPr>
          <w:rFonts w:ascii="Times New Roman" w:hAnsi="Times New Roman" w:cs="Times New Roman"/>
          <w:bCs/>
          <w:lang w:val="es-ES"/>
        </w:rPr>
        <w:t>La ciudad actual es fragmentaria</w:t>
      </w:r>
      <w:r w:rsidR="00A553B7">
        <w:rPr>
          <w:rFonts w:ascii="Times New Roman" w:hAnsi="Times New Roman" w:cs="Times New Roman"/>
          <w:bCs/>
          <w:lang w:val="es-ES"/>
        </w:rPr>
        <w:t>”</w:t>
      </w:r>
      <w:r w:rsidR="00220B20">
        <w:rPr>
          <w:rFonts w:ascii="Times New Roman" w:hAnsi="Times New Roman" w:cs="Times New Roman"/>
          <w:bCs/>
          <w:lang w:val="es-ES"/>
        </w:rPr>
        <w:t xml:space="preserve">, y lo atribuye a la existencia de los </w:t>
      </w:r>
      <w:r w:rsidR="00BF47F4">
        <w:rPr>
          <w:rFonts w:ascii="Times New Roman" w:hAnsi="Times New Roman" w:cs="Times New Roman"/>
          <w:bCs/>
          <w:lang w:val="es-ES"/>
        </w:rPr>
        <w:t xml:space="preserve">fraccionamientos </w:t>
      </w:r>
      <w:r w:rsidR="006505D1">
        <w:rPr>
          <w:rFonts w:ascii="Times New Roman" w:hAnsi="Times New Roman" w:cs="Times New Roman"/>
          <w:bCs/>
          <w:lang w:val="es-ES"/>
        </w:rPr>
        <w:t>residenciales cerrados</w:t>
      </w:r>
      <w:r w:rsidR="00DC14AF">
        <w:rPr>
          <w:rFonts w:ascii="Times New Roman" w:hAnsi="Times New Roman" w:cs="Times New Roman"/>
          <w:bCs/>
          <w:lang w:val="es-ES"/>
        </w:rPr>
        <w:t>, objeto de estudio de este</w:t>
      </w:r>
      <w:r w:rsidR="00223702">
        <w:rPr>
          <w:rFonts w:ascii="Times New Roman" w:hAnsi="Times New Roman" w:cs="Times New Roman"/>
          <w:bCs/>
          <w:lang w:val="es-ES"/>
        </w:rPr>
        <w:t xml:space="preserve"> </w:t>
      </w:r>
      <w:r w:rsidR="00973EBF">
        <w:rPr>
          <w:rFonts w:ascii="Times New Roman" w:hAnsi="Times New Roman" w:cs="Times New Roman"/>
          <w:bCs/>
          <w:lang w:val="es-ES"/>
        </w:rPr>
        <w:t xml:space="preserve">trabajo, </w:t>
      </w:r>
      <w:r w:rsidR="00502846">
        <w:rPr>
          <w:rFonts w:ascii="Times New Roman" w:hAnsi="Times New Roman" w:cs="Times New Roman"/>
          <w:bCs/>
          <w:lang w:val="es-ES"/>
        </w:rPr>
        <w:t>refiriéndose a ellos</w:t>
      </w:r>
      <w:r w:rsidR="009D3659">
        <w:rPr>
          <w:rFonts w:ascii="Times New Roman" w:hAnsi="Times New Roman" w:cs="Times New Roman"/>
          <w:bCs/>
          <w:lang w:val="es-ES"/>
        </w:rPr>
        <w:t xml:space="preserve"> como “</w:t>
      </w:r>
      <w:r w:rsidR="002D5C21" w:rsidRPr="002D5C21">
        <w:rPr>
          <w:rFonts w:ascii="Times New Roman" w:hAnsi="Times New Roman" w:cs="Times New Roman"/>
          <w:bCs/>
          <w:lang w:val="es-ES"/>
        </w:rPr>
        <w:t>porciones con uso</w:t>
      </w:r>
      <w:r w:rsidR="00817ED4">
        <w:rPr>
          <w:rFonts w:ascii="Times New Roman" w:hAnsi="Times New Roman" w:cs="Times New Roman"/>
          <w:bCs/>
          <w:lang w:val="es-ES"/>
        </w:rPr>
        <w:t xml:space="preserve"> </w:t>
      </w:r>
      <w:r w:rsidR="002D5C21" w:rsidRPr="002D5C21">
        <w:rPr>
          <w:rFonts w:ascii="Times New Roman" w:hAnsi="Times New Roman" w:cs="Times New Roman"/>
          <w:bCs/>
          <w:lang w:val="es-ES"/>
        </w:rPr>
        <w:t>diferenciado y desarticuladas entre sí tanto en su</w:t>
      </w:r>
      <w:r w:rsidR="00817ED4">
        <w:rPr>
          <w:rFonts w:ascii="Times New Roman" w:hAnsi="Times New Roman" w:cs="Times New Roman"/>
          <w:bCs/>
          <w:lang w:val="es-ES"/>
        </w:rPr>
        <w:t xml:space="preserve"> </w:t>
      </w:r>
      <w:r w:rsidR="002D5C21" w:rsidRPr="002D5C21">
        <w:rPr>
          <w:rFonts w:ascii="Times New Roman" w:hAnsi="Times New Roman" w:cs="Times New Roman"/>
          <w:bCs/>
          <w:lang w:val="es-ES"/>
        </w:rPr>
        <w:t>funcionamiento como en su percepción visual</w:t>
      </w:r>
      <w:r w:rsidR="002E5F30">
        <w:rPr>
          <w:rFonts w:ascii="Times New Roman" w:hAnsi="Times New Roman" w:cs="Times New Roman"/>
          <w:bCs/>
          <w:lang w:val="es-ES"/>
        </w:rPr>
        <w:t>”</w:t>
      </w:r>
      <w:r w:rsidR="00120A8F">
        <w:rPr>
          <w:rFonts w:ascii="Times New Roman" w:hAnsi="Times New Roman" w:cs="Times New Roman"/>
          <w:bCs/>
          <w:lang w:val="es-ES"/>
        </w:rPr>
        <w:t xml:space="preserve"> </w:t>
      </w:r>
      <w:sdt>
        <w:sdtPr>
          <w:rPr>
            <w:rFonts w:ascii="Times New Roman" w:hAnsi="Times New Roman" w:cs="Times New Roman"/>
            <w:bCs/>
            <w:lang w:val="es-ES"/>
          </w:rPr>
          <w:id w:val="-2062094016"/>
          <w:citation/>
        </w:sdtPr>
        <w:sdtEndPr/>
        <w:sdtContent>
          <w:r w:rsidR="00120A8F">
            <w:rPr>
              <w:rFonts w:ascii="Times New Roman" w:hAnsi="Times New Roman" w:cs="Times New Roman"/>
              <w:bCs/>
              <w:lang w:val="es-ES"/>
            </w:rPr>
            <w:fldChar w:fldCharType="begin"/>
          </w:r>
          <w:r w:rsidR="00120A8F">
            <w:rPr>
              <w:rFonts w:ascii="Times New Roman" w:hAnsi="Times New Roman" w:cs="Times New Roman"/>
              <w:bCs/>
            </w:rPr>
            <w:instrText xml:space="preserve"> CITATION Mén04 \l 2058 </w:instrText>
          </w:r>
          <w:r w:rsidR="00120A8F">
            <w:rPr>
              <w:rFonts w:ascii="Times New Roman" w:hAnsi="Times New Roman" w:cs="Times New Roman"/>
              <w:bCs/>
              <w:lang w:val="es-ES"/>
            </w:rPr>
            <w:fldChar w:fldCharType="separate"/>
          </w:r>
          <w:r w:rsidR="00120A8F" w:rsidRPr="00120A8F">
            <w:rPr>
              <w:rFonts w:ascii="Times New Roman" w:hAnsi="Times New Roman" w:cs="Times New Roman"/>
              <w:noProof/>
            </w:rPr>
            <w:t>(Méndez Sainz, 2004)</w:t>
          </w:r>
          <w:r w:rsidR="00120A8F">
            <w:rPr>
              <w:rFonts w:ascii="Times New Roman" w:hAnsi="Times New Roman" w:cs="Times New Roman"/>
              <w:bCs/>
              <w:lang w:val="es-ES"/>
            </w:rPr>
            <w:fldChar w:fldCharType="end"/>
          </w:r>
        </w:sdtContent>
      </w:sdt>
      <w:r w:rsidR="00E152EF">
        <w:rPr>
          <w:rFonts w:ascii="Times New Roman" w:hAnsi="Times New Roman" w:cs="Times New Roman"/>
          <w:bCs/>
          <w:lang w:val="es-ES"/>
        </w:rPr>
        <w:t xml:space="preserve">. Al respecto, se pueden identificar </w:t>
      </w:r>
      <w:r w:rsidR="00F21379">
        <w:rPr>
          <w:rFonts w:ascii="Times New Roman" w:hAnsi="Times New Roman" w:cs="Times New Roman"/>
          <w:bCs/>
          <w:lang w:val="es-ES"/>
        </w:rPr>
        <w:t>tres as</w:t>
      </w:r>
      <w:r w:rsidR="003D350D">
        <w:rPr>
          <w:rFonts w:ascii="Times New Roman" w:hAnsi="Times New Roman" w:cs="Times New Roman"/>
          <w:bCs/>
          <w:lang w:val="es-ES"/>
        </w:rPr>
        <w:t xml:space="preserve">pectos principales a considerar </w:t>
      </w:r>
      <w:r w:rsidR="000618D5">
        <w:rPr>
          <w:rFonts w:ascii="Times New Roman" w:hAnsi="Times New Roman" w:cs="Times New Roman"/>
          <w:bCs/>
          <w:lang w:val="es-ES"/>
        </w:rPr>
        <w:t xml:space="preserve">para su comprensión, </w:t>
      </w:r>
      <w:r w:rsidR="000B16A7">
        <w:rPr>
          <w:rFonts w:ascii="Times New Roman" w:hAnsi="Times New Roman" w:cs="Times New Roman"/>
          <w:bCs/>
          <w:lang w:val="es-ES"/>
        </w:rPr>
        <w:t xml:space="preserve">la forma de </w:t>
      </w:r>
      <w:r w:rsidR="00E812FD">
        <w:rPr>
          <w:rFonts w:ascii="Times New Roman" w:hAnsi="Times New Roman" w:cs="Times New Roman"/>
          <w:bCs/>
          <w:lang w:val="es-ES"/>
        </w:rPr>
        <w:t>de</w:t>
      </w:r>
      <w:r w:rsidR="004D627E">
        <w:rPr>
          <w:rFonts w:ascii="Times New Roman" w:hAnsi="Times New Roman" w:cs="Times New Roman"/>
          <w:bCs/>
          <w:lang w:val="es-ES"/>
        </w:rPr>
        <w:t xml:space="preserve">finición </w:t>
      </w:r>
      <w:r w:rsidR="000B16A7">
        <w:rPr>
          <w:rFonts w:ascii="Times New Roman" w:hAnsi="Times New Roman" w:cs="Times New Roman"/>
          <w:bCs/>
          <w:lang w:val="es-ES"/>
        </w:rPr>
        <w:t>de</w:t>
      </w:r>
      <w:r w:rsidR="004D627E">
        <w:rPr>
          <w:rFonts w:ascii="Times New Roman" w:hAnsi="Times New Roman" w:cs="Times New Roman"/>
          <w:bCs/>
          <w:lang w:val="es-ES"/>
        </w:rPr>
        <w:t xml:space="preserve"> su </w:t>
      </w:r>
      <w:r w:rsidR="000B16A7">
        <w:rPr>
          <w:rFonts w:ascii="Times New Roman" w:hAnsi="Times New Roman" w:cs="Times New Roman"/>
          <w:bCs/>
          <w:lang w:val="es-ES"/>
        </w:rPr>
        <w:t>limi</w:t>
      </w:r>
      <w:r w:rsidR="004D627E">
        <w:rPr>
          <w:rFonts w:ascii="Times New Roman" w:hAnsi="Times New Roman" w:cs="Times New Roman"/>
          <w:bCs/>
          <w:lang w:val="es-ES"/>
        </w:rPr>
        <w:t>tes</w:t>
      </w:r>
      <w:r w:rsidR="000B16A7">
        <w:rPr>
          <w:rFonts w:ascii="Times New Roman" w:hAnsi="Times New Roman" w:cs="Times New Roman"/>
          <w:bCs/>
          <w:lang w:val="es-ES"/>
        </w:rPr>
        <w:t xml:space="preserve">, </w:t>
      </w:r>
      <w:r w:rsidR="00757CE7">
        <w:rPr>
          <w:rFonts w:ascii="Times New Roman" w:hAnsi="Times New Roman" w:cs="Times New Roman"/>
          <w:bCs/>
          <w:lang w:val="es-ES"/>
        </w:rPr>
        <w:t>su relación con la</w:t>
      </w:r>
      <w:r w:rsidR="00672EEB">
        <w:rPr>
          <w:rFonts w:ascii="Times New Roman" w:hAnsi="Times New Roman" w:cs="Times New Roman"/>
          <w:bCs/>
          <w:lang w:val="es-ES"/>
        </w:rPr>
        <w:t>s dinámicas de la</w:t>
      </w:r>
      <w:r w:rsidR="00757CE7">
        <w:rPr>
          <w:rFonts w:ascii="Times New Roman" w:hAnsi="Times New Roman" w:cs="Times New Roman"/>
          <w:bCs/>
          <w:lang w:val="es-ES"/>
        </w:rPr>
        <w:t xml:space="preserve"> ciudad</w:t>
      </w:r>
      <w:r w:rsidR="002D4456">
        <w:rPr>
          <w:rFonts w:ascii="Times New Roman" w:hAnsi="Times New Roman" w:cs="Times New Roman"/>
          <w:bCs/>
          <w:lang w:val="es-ES"/>
        </w:rPr>
        <w:t>,</w:t>
      </w:r>
      <w:r w:rsidR="00757CE7">
        <w:rPr>
          <w:rFonts w:ascii="Times New Roman" w:hAnsi="Times New Roman" w:cs="Times New Roman"/>
          <w:bCs/>
          <w:lang w:val="es-ES"/>
        </w:rPr>
        <w:t xml:space="preserve"> y su</w:t>
      </w:r>
      <w:r w:rsidR="004D627E">
        <w:rPr>
          <w:rFonts w:ascii="Times New Roman" w:hAnsi="Times New Roman" w:cs="Times New Roman"/>
          <w:bCs/>
          <w:lang w:val="es-ES"/>
        </w:rPr>
        <w:t xml:space="preserve"> </w:t>
      </w:r>
      <w:r w:rsidR="00CC7F4A">
        <w:rPr>
          <w:rFonts w:ascii="Times New Roman" w:hAnsi="Times New Roman" w:cs="Times New Roman"/>
          <w:bCs/>
          <w:lang w:val="es-ES"/>
        </w:rPr>
        <w:t>lenguaje</w:t>
      </w:r>
      <w:r w:rsidR="00304FB8">
        <w:rPr>
          <w:rFonts w:ascii="Times New Roman" w:hAnsi="Times New Roman" w:cs="Times New Roman"/>
          <w:bCs/>
          <w:lang w:val="es-ES"/>
        </w:rPr>
        <w:t xml:space="preserve"> </w:t>
      </w:r>
      <w:r w:rsidR="00AE56F1">
        <w:rPr>
          <w:rFonts w:ascii="Times New Roman" w:hAnsi="Times New Roman" w:cs="Times New Roman"/>
          <w:bCs/>
          <w:lang w:val="es-ES"/>
        </w:rPr>
        <w:t xml:space="preserve">diferenciado </w:t>
      </w:r>
      <w:r w:rsidR="00304FB8">
        <w:rPr>
          <w:rFonts w:ascii="Times New Roman" w:hAnsi="Times New Roman" w:cs="Times New Roman"/>
          <w:bCs/>
          <w:lang w:val="es-ES"/>
        </w:rPr>
        <w:t>compositivo y</w:t>
      </w:r>
      <w:r w:rsidR="00CC7F4A">
        <w:rPr>
          <w:rFonts w:ascii="Times New Roman" w:hAnsi="Times New Roman" w:cs="Times New Roman"/>
          <w:bCs/>
          <w:lang w:val="es-ES"/>
        </w:rPr>
        <w:t xml:space="preserve"> visual</w:t>
      </w:r>
      <w:r w:rsidR="00AE56F1">
        <w:rPr>
          <w:rFonts w:ascii="Times New Roman" w:hAnsi="Times New Roman" w:cs="Times New Roman"/>
          <w:bCs/>
          <w:lang w:val="es-ES"/>
        </w:rPr>
        <w:t>.</w:t>
      </w:r>
    </w:p>
    <w:p w14:paraId="59871A9D" w14:textId="77777777" w:rsidR="0073041A" w:rsidRDefault="0073041A" w:rsidP="0073041A">
      <w:pPr>
        <w:spacing w:line="360" w:lineRule="auto"/>
        <w:jc w:val="both"/>
        <w:rPr>
          <w:rFonts w:ascii="Times New Roman" w:hAnsi="Times New Roman" w:cs="Times New Roman"/>
          <w:bCs/>
          <w:lang w:val="es-ES"/>
        </w:rPr>
      </w:pPr>
    </w:p>
    <w:p w14:paraId="3ED033F5" w14:textId="7A832666" w:rsidR="00D55995" w:rsidRDefault="00E454AD" w:rsidP="0073041A">
      <w:pPr>
        <w:spacing w:line="360" w:lineRule="auto"/>
        <w:jc w:val="both"/>
        <w:rPr>
          <w:rFonts w:ascii="Times New Roman" w:hAnsi="Times New Roman" w:cs="Times New Roman"/>
          <w:bCs/>
          <w:lang w:val="es-ES"/>
        </w:rPr>
      </w:pPr>
      <w:r>
        <w:rPr>
          <w:rFonts w:ascii="Times New Roman" w:hAnsi="Times New Roman" w:cs="Times New Roman"/>
          <w:bCs/>
          <w:lang w:val="es-ES"/>
        </w:rPr>
        <w:t>En el mismo orden de ideas</w:t>
      </w:r>
      <w:r w:rsidR="00695CF4">
        <w:rPr>
          <w:rFonts w:ascii="Times New Roman" w:hAnsi="Times New Roman" w:cs="Times New Roman"/>
          <w:bCs/>
          <w:lang w:val="es-ES"/>
        </w:rPr>
        <w:t>,</w:t>
      </w:r>
      <w:r w:rsidR="00886D5D">
        <w:rPr>
          <w:rFonts w:ascii="Times New Roman" w:hAnsi="Times New Roman" w:cs="Times New Roman"/>
          <w:bCs/>
          <w:lang w:val="es-ES"/>
        </w:rPr>
        <w:t xml:space="preserve"> </w:t>
      </w:r>
      <w:r w:rsidR="00E952B4">
        <w:rPr>
          <w:rFonts w:ascii="Times New Roman" w:hAnsi="Times New Roman" w:cs="Times New Roman"/>
          <w:bCs/>
          <w:lang w:val="es-ES"/>
        </w:rPr>
        <w:t>Méndez</w:t>
      </w:r>
      <w:r w:rsidR="009661CF">
        <w:rPr>
          <w:rFonts w:ascii="Times New Roman" w:hAnsi="Times New Roman" w:cs="Times New Roman"/>
          <w:bCs/>
          <w:lang w:val="es-ES"/>
        </w:rPr>
        <w:t xml:space="preserve"> Sa</w:t>
      </w:r>
      <w:r w:rsidR="00695CF4">
        <w:rPr>
          <w:rFonts w:ascii="Times New Roman" w:hAnsi="Times New Roman" w:cs="Times New Roman"/>
          <w:bCs/>
          <w:lang w:val="es-ES"/>
        </w:rPr>
        <w:t>i</w:t>
      </w:r>
      <w:r w:rsidR="009661CF">
        <w:rPr>
          <w:rFonts w:ascii="Times New Roman" w:hAnsi="Times New Roman" w:cs="Times New Roman"/>
          <w:bCs/>
          <w:lang w:val="es-ES"/>
        </w:rPr>
        <w:t>nz (2004</w:t>
      </w:r>
      <w:r w:rsidR="003952EA">
        <w:rPr>
          <w:rFonts w:ascii="Times New Roman" w:hAnsi="Times New Roman" w:cs="Times New Roman"/>
          <w:bCs/>
          <w:lang w:val="es-ES"/>
        </w:rPr>
        <w:t>, p.1</w:t>
      </w:r>
      <w:r w:rsidR="009661CF">
        <w:rPr>
          <w:rFonts w:ascii="Times New Roman" w:hAnsi="Times New Roman" w:cs="Times New Roman"/>
          <w:bCs/>
          <w:lang w:val="es-ES"/>
        </w:rPr>
        <w:t>)</w:t>
      </w:r>
      <w:r w:rsidR="00695CF4">
        <w:rPr>
          <w:rFonts w:ascii="Times New Roman" w:hAnsi="Times New Roman" w:cs="Times New Roman"/>
          <w:bCs/>
          <w:lang w:val="es-ES"/>
        </w:rPr>
        <w:t xml:space="preserve"> </w:t>
      </w:r>
      <w:r w:rsidR="006E44AE">
        <w:rPr>
          <w:rFonts w:ascii="Times New Roman" w:hAnsi="Times New Roman" w:cs="Times New Roman"/>
          <w:bCs/>
          <w:lang w:val="es-ES"/>
        </w:rPr>
        <w:t>agrega</w:t>
      </w:r>
      <w:r w:rsidR="00695CF4">
        <w:rPr>
          <w:rFonts w:ascii="Times New Roman" w:hAnsi="Times New Roman" w:cs="Times New Roman"/>
          <w:bCs/>
          <w:lang w:val="es-ES"/>
        </w:rPr>
        <w:t xml:space="preserve"> que </w:t>
      </w:r>
      <w:r w:rsidR="00D43D8B">
        <w:rPr>
          <w:rFonts w:ascii="Times New Roman" w:hAnsi="Times New Roman" w:cs="Times New Roman"/>
          <w:bCs/>
          <w:lang w:val="es-ES"/>
        </w:rPr>
        <w:t>l</w:t>
      </w:r>
      <w:r w:rsidR="00695CF4" w:rsidRPr="00695CF4">
        <w:rPr>
          <w:rFonts w:ascii="Times New Roman" w:hAnsi="Times New Roman" w:cs="Times New Roman"/>
          <w:bCs/>
          <w:lang w:val="es-ES"/>
        </w:rPr>
        <w:t xml:space="preserve">os </w:t>
      </w:r>
      <w:r w:rsidR="00841A51">
        <w:rPr>
          <w:rFonts w:ascii="Times New Roman" w:hAnsi="Times New Roman" w:cs="Times New Roman"/>
          <w:bCs/>
          <w:lang w:val="es-ES"/>
        </w:rPr>
        <w:t>“</w:t>
      </w:r>
      <w:r w:rsidR="00695CF4" w:rsidRPr="00695CF4">
        <w:rPr>
          <w:rFonts w:ascii="Times New Roman" w:hAnsi="Times New Roman" w:cs="Times New Roman"/>
          <w:bCs/>
          <w:lang w:val="es-ES"/>
        </w:rPr>
        <w:t>vecindarios defensivos</w:t>
      </w:r>
      <w:r w:rsidR="00841A51">
        <w:rPr>
          <w:rFonts w:ascii="Times New Roman" w:hAnsi="Times New Roman" w:cs="Times New Roman"/>
          <w:bCs/>
          <w:lang w:val="es-ES"/>
        </w:rPr>
        <w:t>”</w:t>
      </w:r>
      <w:r w:rsidR="00695CF4" w:rsidRPr="00695CF4">
        <w:rPr>
          <w:rFonts w:ascii="Times New Roman" w:hAnsi="Times New Roman" w:cs="Times New Roman"/>
          <w:bCs/>
          <w:lang w:val="es-ES"/>
        </w:rPr>
        <w:t>, no son una fórmula novedosa</w:t>
      </w:r>
      <w:r w:rsidR="00841A51">
        <w:rPr>
          <w:rFonts w:ascii="Times New Roman" w:hAnsi="Times New Roman" w:cs="Times New Roman"/>
          <w:bCs/>
          <w:lang w:val="es-ES"/>
        </w:rPr>
        <w:t xml:space="preserve"> </w:t>
      </w:r>
      <w:r w:rsidR="00B31CEB">
        <w:rPr>
          <w:rFonts w:ascii="Times New Roman" w:hAnsi="Times New Roman" w:cs="Times New Roman"/>
          <w:bCs/>
          <w:lang w:val="es-ES"/>
        </w:rPr>
        <w:t>más,</w:t>
      </w:r>
      <w:r w:rsidR="00841A51">
        <w:rPr>
          <w:rFonts w:ascii="Times New Roman" w:hAnsi="Times New Roman" w:cs="Times New Roman"/>
          <w:bCs/>
          <w:lang w:val="es-ES"/>
        </w:rPr>
        <w:t xml:space="preserve"> sin embargo,</w:t>
      </w:r>
      <w:r w:rsidR="00695CF4" w:rsidRPr="00695CF4">
        <w:rPr>
          <w:rFonts w:ascii="Times New Roman" w:hAnsi="Times New Roman" w:cs="Times New Roman"/>
          <w:bCs/>
          <w:lang w:val="es-ES"/>
        </w:rPr>
        <w:t xml:space="preserve"> </w:t>
      </w:r>
      <w:r w:rsidR="001176F0">
        <w:rPr>
          <w:rFonts w:ascii="Times New Roman" w:hAnsi="Times New Roman" w:cs="Times New Roman"/>
          <w:bCs/>
          <w:lang w:val="es-ES"/>
        </w:rPr>
        <w:t>“</w:t>
      </w:r>
      <w:r w:rsidR="00841A51">
        <w:rPr>
          <w:rFonts w:ascii="Times New Roman" w:hAnsi="Times New Roman" w:cs="Times New Roman"/>
          <w:bCs/>
          <w:lang w:val="es-ES"/>
        </w:rPr>
        <w:t>s</w:t>
      </w:r>
      <w:r w:rsidR="00695CF4" w:rsidRPr="00695CF4">
        <w:rPr>
          <w:rFonts w:ascii="Times New Roman" w:hAnsi="Times New Roman" w:cs="Times New Roman"/>
          <w:bCs/>
          <w:lang w:val="es-ES"/>
        </w:rPr>
        <w:t>í lo es la tendencia a predominar en cuanto forma planeada de construir la ciudad</w:t>
      </w:r>
      <w:r w:rsidR="001176F0">
        <w:rPr>
          <w:rFonts w:ascii="Times New Roman" w:hAnsi="Times New Roman" w:cs="Times New Roman"/>
          <w:bCs/>
          <w:lang w:val="es-ES"/>
        </w:rPr>
        <w:t>”</w:t>
      </w:r>
      <w:r w:rsidR="003E7435">
        <w:rPr>
          <w:rFonts w:ascii="Times New Roman" w:hAnsi="Times New Roman" w:cs="Times New Roman"/>
          <w:bCs/>
          <w:lang w:val="es-ES"/>
        </w:rPr>
        <w:t xml:space="preserve">, es decir que su </w:t>
      </w:r>
      <w:r w:rsidR="007F58A3">
        <w:rPr>
          <w:rFonts w:ascii="Times New Roman" w:hAnsi="Times New Roman" w:cs="Times New Roman"/>
          <w:bCs/>
          <w:lang w:val="es-ES"/>
        </w:rPr>
        <w:t xml:space="preserve">propia existencia en parte es promovida desde el </w:t>
      </w:r>
      <w:r w:rsidR="00706FC9">
        <w:rPr>
          <w:rFonts w:ascii="Times New Roman" w:hAnsi="Times New Roman" w:cs="Times New Roman"/>
          <w:bCs/>
          <w:lang w:val="es-ES"/>
        </w:rPr>
        <w:t xml:space="preserve">ámbito de </w:t>
      </w:r>
      <w:r w:rsidR="00606679">
        <w:rPr>
          <w:rFonts w:ascii="Times New Roman" w:hAnsi="Times New Roman" w:cs="Times New Roman"/>
          <w:bCs/>
          <w:lang w:val="es-ES"/>
        </w:rPr>
        <w:t>quienes regulan y administran el crecimiento</w:t>
      </w:r>
      <w:r w:rsidR="00CE0133">
        <w:rPr>
          <w:rFonts w:ascii="Times New Roman" w:hAnsi="Times New Roman" w:cs="Times New Roman"/>
          <w:bCs/>
          <w:lang w:val="es-ES"/>
        </w:rPr>
        <w:t xml:space="preserve"> de las ciudades</w:t>
      </w:r>
      <w:r w:rsidR="006415AB">
        <w:rPr>
          <w:rFonts w:ascii="Times New Roman" w:hAnsi="Times New Roman" w:cs="Times New Roman"/>
          <w:bCs/>
          <w:lang w:val="es-ES"/>
        </w:rPr>
        <w:t>.</w:t>
      </w:r>
      <w:r w:rsidR="008F64C1">
        <w:rPr>
          <w:rFonts w:ascii="Times New Roman" w:hAnsi="Times New Roman" w:cs="Times New Roman"/>
          <w:bCs/>
          <w:lang w:val="es-ES"/>
        </w:rPr>
        <w:t xml:space="preserve"> </w:t>
      </w:r>
      <w:r w:rsidR="00C110A6">
        <w:rPr>
          <w:rFonts w:ascii="Times New Roman" w:hAnsi="Times New Roman" w:cs="Times New Roman"/>
          <w:bCs/>
          <w:lang w:val="es-ES"/>
        </w:rPr>
        <w:t>Posteriormente</w:t>
      </w:r>
      <w:r w:rsidR="006301CE">
        <w:rPr>
          <w:rFonts w:ascii="Times New Roman" w:hAnsi="Times New Roman" w:cs="Times New Roman"/>
          <w:bCs/>
          <w:lang w:val="es-ES"/>
        </w:rPr>
        <w:t>,</w:t>
      </w:r>
      <w:r w:rsidR="00D81696">
        <w:rPr>
          <w:rFonts w:ascii="Times New Roman" w:hAnsi="Times New Roman" w:cs="Times New Roman"/>
          <w:bCs/>
          <w:lang w:val="es-ES"/>
        </w:rPr>
        <w:t xml:space="preserve"> </w:t>
      </w:r>
      <w:r w:rsidR="009207E0">
        <w:rPr>
          <w:rFonts w:ascii="Times New Roman" w:hAnsi="Times New Roman" w:cs="Times New Roman"/>
          <w:bCs/>
          <w:lang w:val="es-ES"/>
        </w:rPr>
        <w:t>afirma</w:t>
      </w:r>
      <w:r w:rsidR="002A1F8A">
        <w:rPr>
          <w:rFonts w:ascii="Times New Roman" w:hAnsi="Times New Roman" w:cs="Times New Roman"/>
          <w:bCs/>
          <w:lang w:val="es-ES"/>
        </w:rPr>
        <w:t xml:space="preserve"> que</w:t>
      </w:r>
      <w:r w:rsidR="00E952B4" w:rsidRPr="00E952B4">
        <w:rPr>
          <w:rFonts w:ascii="Times New Roman" w:hAnsi="Times New Roman" w:cs="Times New Roman"/>
          <w:bCs/>
          <w:lang w:val="es-ES"/>
        </w:rPr>
        <w:t xml:space="preserve"> </w:t>
      </w:r>
      <w:r w:rsidR="003F7416">
        <w:rPr>
          <w:rFonts w:ascii="Times New Roman" w:hAnsi="Times New Roman" w:cs="Times New Roman"/>
          <w:bCs/>
          <w:lang w:val="es-ES"/>
        </w:rPr>
        <w:t>“</w:t>
      </w:r>
      <w:r w:rsidR="00B94835">
        <w:rPr>
          <w:rFonts w:ascii="Times New Roman" w:hAnsi="Times New Roman" w:cs="Times New Roman"/>
          <w:bCs/>
          <w:lang w:val="es-ES"/>
        </w:rPr>
        <w:t xml:space="preserve">en </w:t>
      </w:r>
      <w:r w:rsidR="00E952B4" w:rsidRPr="00E952B4">
        <w:rPr>
          <w:rFonts w:ascii="Times New Roman" w:hAnsi="Times New Roman" w:cs="Times New Roman"/>
          <w:bCs/>
          <w:lang w:val="es-ES"/>
        </w:rPr>
        <w:t>el México de las ciudades medias y de las zonas metropolitanas de las décadas recientes es cada vez más relevante el fenómeno del cierre de los conjuntos habitacionales</w:t>
      </w:r>
      <w:r w:rsidR="00046207">
        <w:rPr>
          <w:rFonts w:ascii="Times New Roman" w:hAnsi="Times New Roman" w:cs="Times New Roman"/>
          <w:bCs/>
          <w:lang w:val="es-ES"/>
        </w:rPr>
        <w:t>”</w:t>
      </w:r>
      <w:r w:rsidR="00EB4890">
        <w:rPr>
          <w:rFonts w:ascii="Times New Roman" w:hAnsi="Times New Roman" w:cs="Times New Roman"/>
          <w:bCs/>
          <w:lang w:val="es-ES"/>
        </w:rPr>
        <w:t xml:space="preserve"> </w:t>
      </w:r>
      <w:r w:rsidR="00EB4890" w:rsidRPr="001F557A">
        <w:rPr>
          <w:rFonts w:ascii="Times New Roman" w:hAnsi="Times New Roman" w:cs="Times New Roman"/>
          <w:bCs/>
          <w:lang w:val="es-ES"/>
        </w:rPr>
        <w:t>(Méndez Sáinz, 2004)</w:t>
      </w:r>
      <w:r w:rsidR="001D302B">
        <w:rPr>
          <w:rFonts w:ascii="Times New Roman" w:hAnsi="Times New Roman" w:cs="Times New Roman"/>
          <w:bCs/>
          <w:lang w:val="es-ES"/>
        </w:rPr>
        <w:t xml:space="preserve">. </w:t>
      </w:r>
      <w:r w:rsidR="008F64C1">
        <w:rPr>
          <w:rFonts w:ascii="Times New Roman" w:hAnsi="Times New Roman" w:cs="Times New Roman"/>
          <w:bCs/>
          <w:lang w:val="es-ES"/>
        </w:rPr>
        <w:t>Lo anterior nos de</w:t>
      </w:r>
      <w:r w:rsidR="00720B30">
        <w:rPr>
          <w:rFonts w:ascii="Times New Roman" w:hAnsi="Times New Roman" w:cs="Times New Roman"/>
          <w:bCs/>
          <w:lang w:val="es-ES"/>
        </w:rPr>
        <w:t xml:space="preserve">ja ver </w:t>
      </w:r>
      <w:r w:rsidR="00F15F2E">
        <w:rPr>
          <w:rFonts w:ascii="Times New Roman" w:hAnsi="Times New Roman" w:cs="Times New Roman"/>
          <w:bCs/>
          <w:lang w:val="es-ES"/>
        </w:rPr>
        <w:t xml:space="preserve">este fenómeno como una tendencia o patrón recurrente </w:t>
      </w:r>
      <w:r w:rsidR="00FD42CE">
        <w:rPr>
          <w:rFonts w:ascii="Times New Roman" w:hAnsi="Times New Roman" w:cs="Times New Roman"/>
          <w:bCs/>
          <w:lang w:val="es-ES"/>
        </w:rPr>
        <w:t xml:space="preserve">que está ganando territorio </w:t>
      </w:r>
      <w:r w:rsidR="001B7175">
        <w:rPr>
          <w:rFonts w:ascii="Times New Roman" w:hAnsi="Times New Roman" w:cs="Times New Roman"/>
          <w:bCs/>
          <w:lang w:val="es-ES"/>
        </w:rPr>
        <w:t xml:space="preserve">en las ciudades contemporáneas, prevaleciendo sobre otras formas </w:t>
      </w:r>
      <w:r w:rsidR="004308B9">
        <w:rPr>
          <w:rFonts w:ascii="Times New Roman" w:hAnsi="Times New Roman" w:cs="Times New Roman"/>
          <w:bCs/>
          <w:lang w:val="es-ES"/>
        </w:rPr>
        <w:t>de satisfacer la demanda de vivienda</w:t>
      </w:r>
      <w:r w:rsidR="006301CE">
        <w:rPr>
          <w:rFonts w:ascii="Times New Roman" w:hAnsi="Times New Roman" w:cs="Times New Roman"/>
          <w:bCs/>
          <w:lang w:val="es-ES"/>
        </w:rPr>
        <w:t xml:space="preserve"> como es el caso de la zona </w:t>
      </w:r>
      <w:r w:rsidR="00E54D0E">
        <w:rPr>
          <w:rFonts w:ascii="Times New Roman" w:hAnsi="Times New Roman" w:cs="Times New Roman"/>
          <w:bCs/>
          <w:lang w:val="es-ES"/>
        </w:rPr>
        <w:t>Metropolitana de Aguascalientes</w:t>
      </w:r>
      <w:r w:rsidR="004308B9">
        <w:rPr>
          <w:rFonts w:ascii="Times New Roman" w:hAnsi="Times New Roman" w:cs="Times New Roman"/>
          <w:bCs/>
          <w:lang w:val="es-ES"/>
        </w:rPr>
        <w:t>.</w:t>
      </w:r>
      <w:del w:id="65" w:author="Autor">
        <w:r w:rsidR="00EB4890" w:rsidDel="000B120A">
          <w:rPr>
            <w:rFonts w:ascii="Times New Roman" w:hAnsi="Times New Roman" w:cs="Times New Roman"/>
            <w:bCs/>
            <w:lang w:val="es-ES"/>
          </w:rPr>
          <w:delText xml:space="preserve"> </w:delText>
        </w:r>
        <w:r w:rsidR="00E952B4" w:rsidDel="000B120A">
          <w:rPr>
            <w:rFonts w:ascii="Times New Roman" w:hAnsi="Times New Roman" w:cs="Times New Roman"/>
            <w:bCs/>
            <w:lang w:val="es-ES"/>
          </w:rPr>
          <w:delText xml:space="preserve"> </w:delText>
        </w:r>
      </w:del>
    </w:p>
    <w:p w14:paraId="0D8BE8A1" w14:textId="169997D1" w:rsidR="003810C0" w:rsidRPr="00800AF8" w:rsidRDefault="003810C0" w:rsidP="008911B2">
      <w:pPr>
        <w:spacing w:line="360" w:lineRule="auto"/>
        <w:jc w:val="both"/>
        <w:rPr>
          <w:rFonts w:ascii="Times New Roman" w:hAnsi="Times New Roman" w:cs="Times New Roman"/>
          <w:bCs/>
          <w:lang w:val="es-ES"/>
        </w:rPr>
      </w:pPr>
    </w:p>
    <w:p w14:paraId="1D61E5F3" w14:textId="135CC3FD" w:rsidR="00A41385" w:rsidRDefault="00B872C1" w:rsidP="003105D9">
      <w:pPr>
        <w:spacing w:line="360" w:lineRule="auto"/>
        <w:jc w:val="both"/>
        <w:rPr>
          <w:rFonts w:ascii="Times New Roman" w:hAnsi="Times New Roman" w:cs="Times New Roman"/>
          <w:bCs/>
          <w:lang w:val="es-ES"/>
        </w:rPr>
      </w:pPr>
      <w:r w:rsidRPr="00800AF8">
        <w:rPr>
          <w:rFonts w:ascii="Times New Roman" w:hAnsi="Times New Roman" w:cs="Times New Roman"/>
          <w:bCs/>
          <w:lang w:val="es-ES"/>
        </w:rPr>
        <w:t>Otro</w:t>
      </w:r>
      <w:r w:rsidR="00A13612">
        <w:rPr>
          <w:rFonts w:ascii="Times New Roman" w:hAnsi="Times New Roman" w:cs="Times New Roman"/>
          <w:bCs/>
          <w:lang w:val="es-ES"/>
        </w:rPr>
        <w:t>s</w:t>
      </w:r>
      <w:r w:rsidRPr="00800AF8">
        <w:rPr>
          <w:rFonts w:ascii="Times New Roman" w:hAnsi="Times New Roman" w:cs="Times New Roman"/>
          <w:bCs/>
          <w:lang w:val="es-ES"/>
        </w:rPr>
        <w:t xml:space="preserve"> aspecto </w:t>
      </w:r>
      <w:r w:rsidR="00CD6862">
        <w:rPr>
          <w:rFonts w:ascii="Times New Roman" w:hAnsi="Times New Roman" w:cs="Times New Roman"/>
          <w:bCs/>
          <w:lang w:val="es-ES"/>
        </w:rPr>
        <w:t>en adhesión</w:t>
      </w:r>
      <w:r w:rsidRPr="00800AF8">
        <w:rPr>
          <w:rFonts w:ascii="Times New Roman" w:hAnsi="Times New Roman" w:cs="Times New Roman"/>
          <w:bCs/>
          <w:lang w:val="es-ES"/>
        </w:rPr>
        <w:t xml:space="preserve"> </w:t>
      </w:r>
      <w:r w:rsidR="00800AF8">
        <w:rPr>
          <w:rFonts w:ascii="Times New Roman" w:hAnsi="Times New Roman" w:cs="Times New Roman"/>
          <w:bCs/>
          <w:lang w:val="es-ES"/>
        </w:rPr>
        <w:t xml:space="preserve">a los descritos </w:t>
      </w:r>
      <w:r w:rsidR="000B3CA0">
        <w:rPr>
          <w:rFonts w:ascii="Times New Roman" w:hAnsi="Times New Roman" w:cs="Times New Roman"/>
          <w:bCs/>
          <w:lang w:val="es-ES"/>
        </w:rPr>
        <w:t xml:space="preserve">en los párrafos anteriores, </w:t>
      </w:r>
      <w:r w:rsidR="00800AF8">
        <w:rPr>
          <w:rFonts w:ascii="Times New Roman" w:hAnsi="Times New Roman" w:cs="Times New Roman"/>
          <w:bCs/>
          <w:lang w:val="es-ES"/>
        </w:rPr>
        <w:t xml:space="preserve">es el </w:t>
      </w:r>
      <w:r w:rsidR="00703C60">
        <w:rPr>
          <w:rFonts w:ascii="Times New Roman" w:hAnsi="Times New Roman" w:cs="Times New Roman"/>
          <w:bCs/>
          <w:lang w:val="es-ES"/>
        </w:rPr>
        <w:t xml:space="preserve">de </w:t>
      </w:r>
      <w:r w:rsidR="00A13612">
        <w:rPr>
          <w:rFonts w:ascii="Times New Roman" w:hAnsi="Times New Roman" w:cs="Times New Roman"/>
          <w:bCs/>
          <w:lang w:val="es-ES"/>
        </w:rPr>
        <w:t>la exclusión</w:t>
      </w:r>
      <w:r w:rsidR="00431736">
        <w:rPr>
          <w:rFonts w:ascii="Times New Roman" w:hAnsi="Times New Roman" w:cs="Times New Roman"/>
          <w:bCs/>
          <w:lang w:val="es-ES"/>
        </w:rPr>
        <w:t xml:space="preserve"> social</w:t>
      </w:r>
      <w:r w:rsidR="00505A70">
        <w:rPr>
          <w:rFonts w:ascii="Times New Roman" w:hAnsi="Times New Roman" w:cs="Times New Roman"/>
          <w:bCs/>
          <w:lang w:val="es-ES"/>
        </w:rPr>
        <w:t xml:space="preserve"> que se da en los fraccionamientos cerrados</w:t>
      </w:r>
      <w:r w:rsidR="00367E13">
        <w:rPr>
          <w:rFonts w:ascii="Times New Roman" w:hAnsi="Times New Roman" w:cs="Times New Roman"/>
          <w:bCs/>
          <w:lang w:val="es-ES"/>
        </w:rPr>
        <w:t xml:space="preserve"> denominada </w:t>
      </w:r>
      <w:r w:rsidR="00E90266">
        <w:rPr>
          <w:rFonts w:ascii="Times New Roman" w:hAnsi="Times New Roman" w:cs="Times New Roman"/>
          <w:bCs/>
          <w:lang w:val="es-ES"/>
        </w:rPr>
        <w:t>“</w:t>
      </w:r>
      <w:r w:rsidR="00367E13">
        <w:rPr>
          <w:rFonts w:ascii="Times New Roman" w:hAnsi="Times New Roman" w:cs="Times New Roman"/>
          <w:bCs/>
          <w:lang w:val="es-ES"/>
        </w:rPr>
        <w:t>de primer grado</w:t>
      </w:r>
      <w:r w:rsidR="000B3CA0">
        <w:rPr>
          <w:rFonts w:ascii="Times New Roman" w:hAnsi="Times New Roman" w:cs="Times New Roman"/>
          <w:bCs/>
          <w:lang w:val="es-ES"/>
        </w:rPr>
        <w:t>”</w:t>
      </w:r>
      <w:r w:rsidR="00367E13">
        <w:rPr>
          <w:rFonts w:ascii="Times New Roman" w:hAnsi="Times New Roman" w:cs="Times New Roman"/>
          <w:bCs/>
          <w:lang w:val="es-ES"/>
        </w:rPr>
        <w:t xml:space="preserve"> por</w:t>
      </w:r>
      <w:r w:rsidR="00E90266">
        <w:rPr>
          <w:rFonts w:ascii="Times New Roman" w:hAnsi="Times New Roman" w:cs="Times New Roman"/>
          <w:bCs/>
          <w:lang w:val="es-ES"/>
        </w:rPr>
        <w:t xml:space="preserve"> Rosas Molina (2010</w:t>
      </w:r>
      <w:r w:rsidR="006F3747">
        <w:rPr>
          <w:rFonts w:ascii="Times New Roman" w:hAnsi="Times New Roman" w:cs="Times New Roman"/>
          <w:bCs/>
          <w:lang w:val="es-ES"/>
        </w:rPr>
        <w:t>, p.137</w:t>
      </w:r>
      <w:r w:rsidR="00E90266">
        <w:rPr>
          <w:rFonts w:ascii="Times New Roman" w:hAnsi="Times New Roman" w:cs="Times New Roman"/>
          <w:bCs/>
          <w:lang w:val="es-ES"/>
        </w:rPr>
        <w:t>)</w:t>
      </w:r>
      <w:r w:rsidR="00443370">
        <w:rPr>
          <w:rFonts w:ascii="Times New Roman" w:hAnsi="Times New Roman" w:cs="Times New Roman"/>
          <w:bCs/>
          <w:lang w:val="es-ES"/>
        </w:rPr>
        <w:t xml:space="preserve"> </w:t>
      </w:r>
      <w:r w:rsidR="00817203">
        <w:rPr>
          <w:rFonts w:ascii="Times New Roman" w:hAnsi="Times New Roman" w:cs="Times New Roman"/>
          <w:bCs/>
          <w:lang w:val="es-ES"/>
        </w:rPr>
        <w:t>y que,</w:t>
      </w:r>
      <w:r w:rsidR="00377817">
        <w:rPr>
          <w:rFonts w:ascii="Times New Roman" w:hAnsi="Times New Roman" w:cs="Times New Roman"/>
          <w:bCs/>
          <w:lang w:val="es-ES"/>
        </w:rPr>
        <w:t xml:space="preserve"> en palabras del mismo autor,</w:t>
      </w:r>
      <w:r w:rsidR="00027904">
        <w:rPr>
          <w:rFonts w:ascii="Times New Roman" w:hAnsi="Times New Roman" w:cs="Times New Roman"/>
          <w:bCs/>
          <w:lang w:val="es-ES"/>
        </w:rPr>
        <w:t xml:space="preserve"> </w:t>
      </w:r>
      <w:r w:rsidR="00B46458">
        <w:rPr>
          <w:rFonts w:ascii="Times New Roman" w:hAnsi="Times New Roman" w:cs="Times New Roman"/>
          <w:bCs/>
          <w:lang w:val="es-ES"/>
        </w:rPr>
        <w:t>“</w:t>
      </w:r>
      <w:r w:rsidR="00443370">
        <w:rPr>
          <w:rFonts w:ascii="Times New Roman" w:hAnsi="Times New Roman" w:cs="Times New Roman"/>
          <w:bCs/>
          <w:lang w:val="es-ES"/>
        </w:rPr>
        <w:t>se present</w:t>
      </w:r>
      <w:r w:rsidR="00B46458">
        <w:rPr>
          <w:rFonts w:ascii="Times New Roman" w:hAnsi="Times New Roman" w:cs="Times New Roman"/>
          <w:bCs/>
          <w:lang w:val="es-ES"/>
        </w:rPr>
        <w:t>a</w:t>
      </w:r>
      <w:r w:rsidR="00443370">
        <w:rPr>
          <w:rFonts w:ascii="Times New Roman" w:hAnsi="Times New Roman" w:cs="Times New Roman"/>
          <w:bCs/>
          <w:lang w:val="es-ES"/>
        </w:rPr>
        <w:t xml:space="preserve"> </w:t>
      </w:r>
      <w:r w:rsidR="00B46458">
        <w:rPr>
          <w:rFonts w:ascii="Times New Roman" w:hAnsi="Times New Roman" w:cs="Times New Roman"/>
          <w:bCs/>
          <w:lang w:val="es-ES"/>
        </w:rPr>
        <w:t>al momento de separarse de los demás</w:t>
      </w:r>
      <w:r w:rsidR="00101BAA">
        <w:rPr>
          <w:rFonts w:ascii="Times New Roman" w:hAnsi="Times New Roman" w:cs="Times New Roman"/>
          <w:bCs/>
          <w:lang w:val="es-ES"/>
        </w:rPr>
        <w:t xml:space="preserve"> e intentar diferenciarse social y espacialmente</w:t>
      </w:r>
      <w:r w:rsidR="0065050D">
        <w:rPr>
          <w:rFonts w:ascii="Times New Roman" w:hAnsi="Times New Roman" w:cs="Times New Roman"/>
          <w:bCs/>
          <w:lang w:val="es-ES"/>
        </w:rPr>
        <w:t xml:space="preserve"> de los pobres o marginales</w:t>
      </w:r>
      <w:r w:rsidR="00027904">
        <w:rPr>
          <w:rFonts w:ascii="Times New Roman" w:hAnsi="Times New Roman" w:cs="Times New Roman"/>
          <w:bCs/>
          <w:lang w:val="es-ES"/>
        </w:rPr>
        <w:t xml:space="preserve">; </w:t>
      </w:r>
      <w:r w:rsidR="00B81000">
        <w:rPr>
          <w:rFonts w:ascii="Times New Roman" w:hAnsi="Times New Roman" w:cs="Times New Roman"/>
          <w:bCs/>
          <w:lang w:val="es-ES"/>
        </w:rPr>
        <w:t>en la búsqueda de cierto estatus, diferenciarse de los demás</w:t>
      </w:r>
      <w:r w:rsidR="00556CDA">
        <w:rPr>
          <w:rFonts w:ascii="Times New Roman" w:hAnsi="Times New Roman" w:cs="Times New Roman"/>
          <w:bCs/>
          <w:lang w:val="es-ES"/>
        </w:rPr>
        <w:t xml:space="preserve"> o bien, tener cierto grado de seguridad por medio de la barda o la cerca”</w:t>
      </w:r>
      <w:r w:rsidR="0091693A">
        <w:rPr>
          <w:rFonts w:ascii="Times New Roman" w:hAnsi="Times New Roman" w:cs="Times New Roman"/>
          <w:bCs/>
          <w:lang w:val="es-ES"/>
        </w:rPr>
        <w:t>.</w:t>
      </w:r>
      <w:r w:rsidR="00C36D73">
        <w:rPr>
          <w:rFonts w:ascii="Times New Roman" w:hAnsi="Times New Roman" w:cs="Times New Roman"/>
          <w:bCs/>
          <w:lang w:val="es-ES"/>
        </w:rPr>
        <w:t xml:space="preserve"> Así </w:t>
      </w:r>
      <w:r w:rsidR="00942F39">
        <w:rPr>
          <w:rFonts w:ascii="Times New Roman" w:hAnsi="Times New Roman" w:cs="Times New Roman"/>
          <w:bCs/>
          <w:lang w:val="es-ES"/>
        </w:rPr>
        <w:t>pues,</w:t>
      </w:r>
      <w:r w:rsidR="00C36D73">
        <w:rPr>
          <w:rFonts w:ascii="Times New Roman" w:hAnsi="Times New Roman" w:cs="Times New Roman"/>
          <w:bCs/>
          <w:lang w:val="es-ES"/>
        </w:rPr>
        <w:t xml:space="preserve"> </w:t>
      </w:r>
      <w:r w:rsidR="00A228C3">
        <w:rPr>
          <w:rFonts w:ascii="Times New Roman" w:hAnsi="Times New Roman" w:cs="Times New Roman"/>
          <w:bCs/>
          <w:lang w:val="es-ES"/>
        </w:rPr>
        <w:t xml:space="preserve">en esta </w:t>
      </w:r>
      <w:r w:rsidR="00570BF6">
        <w:rPr>
          <w:rFonts w:ascii="Times New Roman" w:hAnsi="Times New Roman" w:cs="Times New Roman"/>
          <w:bCs/>
          <w:lang w:val="es-ES"/>
        </w:rPr>
        <w:t xml:space="preserve">aproximación al fenómeno, se presenta </w:t>
      </w:r>
      <w:r w:rsidR="00617538">
        <w:rPr>
          <w:rFonts w:ascii="Times New Roman" w:hAnsi="Times New Roman" w:cs="Times New Roman"/>
          <w:bCs/>
          <w:lang w:val="es-ES"/>
        </w:rPr>
        <w:t xml:space="preserve">la </w:t>
      </w:r>
      <w:r w:rsidR="00AE54E7">
        <w:rPr>
          <w:rFonts w:ascii="Times New Roman" w:hAnsi="Times New Roman" w:cs="Times New Roman"/>
          <w:bCs/>
          <w:lang w:val="es-ES"/>
        </w:rPr>
        <w:t>problemática</w:t>
      </w:r>
      <w:r w:rsidR="00617538">
        <w:rPr>
          <w:rFonts w:ascii="Times New Roman" w:hAnsi="Times New Roman" w:cs="Times New Roman"/>
          <w:bCs/>
          <w:lang w:val="es-ES"/>
        </w:rPr>
        <w:t xml:space="preserve"> referida más bien a la dimensión social sin dejar de lado la</w:t>
      </w:r>
      <w:r w:rsidR="00AE54E7">
        <w:rPr>
          <w:rFonts w:ascii="Times New Roman" w:hAnsi="Times New Roman" w:cs="Times New Roman"/>
          <w:bCs/>
          <w:lang w:val="es-ES"/>
        </w:rPr>
        <w:t xml:space="preserve"> dimensión</w:t>
      </w:r>
      <w:r w:rsidR="00617538">
        <w:rPr>
          <w:rFonts w:ascii="Times New Roman" w:hAnsi="Times New Roman" w:cs="Times New Roman"/>
          <w:bCs/>
          <w:lang w:val="es-ES"/>
        </w:rPr>
        <w:t xml:space="preserve"> </w:t>
      </w:r>
      <w:r w:rsidR="00AE54E7">
        <w:rPr>
          <w:rFonts w:ascii="Times New Roman" w:hAnsi="Times New Roman" w:cs="Times New Roman"/>
          <w:bCs/>
          <w:lang w:val="es-ES"/>
        </w:rPr>
        <w:t xml:space="preserve">físico espacial que caracteriza a </w:t>
      </w:r>
      <w:r w:rsidR="004E0492">
        <w:rPr>
          <w:rFonts w:ascii="Times New Roman" w:hAnsi="Times New Roman" w:cs="Times New Roman"/>
          <w:bCs/>
          <w:lang w:val="es-ES"/>
        </w:rPr>
        <w:t>los fraccionamientos cerrados.</w:t>
      </w:r>
    </w:p>
    <w:p w14:paraId="2494765A" w14:textId="77777777" w:rsidR="00DD739D" w:rsidRPr="00800AF8" w:rsidRDefault="00DD739D" w:rsidP="008911B2">
      <w:pPr>
        <w:spacing w:line="360" w:lineRule="auto"/>
        <w:jc w:val="both"/>
        <w:rPr>
          <w:rFonts w:ascii="Times New Roman" w:hAnsi="Times New Roman" w:cs="Times New Roman"/>
          <w:bCs/>
          <w:lang w:val="es-ES"/>
        </w:rPr>
      </w:pPr>
    </w:p>
    <w:p w14:paraId="18DA1DC8" w14:textId="678E8D85" w:rsidR="0053343A" w:rsidRPr="003B5FD3" w:rsidRDefault="003B5FD3" w:rsidP="003F32BF">
      <w:pPr>
        <w:spacing w:line="360" w:lineRule="auto"/>
        <w:rPr>
          <w:rFonts w:ascii="Times New Roman" w:hAnsi="Times New Roman" w:cs="Times New Roman"/>
          <w:b/>
          <w:lang w:val="es-ES"/>
        </w:rPr>
      </w:pPr>
      <w:r w:rsidRPr="003B5FD3">
        <w:rPr>
          <w:rFonts w:ascii="Times New Roman" w:hAnsi="Times New Roman" w:cs="Times New Roman"/>
          <w:b/>
          <w:lang w:val="es-ES"/>
        </w:rPr>
        <w:t>Metodología</w:t>
      </w:r>
    </w:p>
    <w:p w14:paraId="62D824E5" w14:textId="0AD889A6" w:rsidR="003B5FD3" w:rsidRDefault="003B5FD3" w:rsidP="003F32BF">
      <w:pPr>
        <w:spacing w:line="360" w:lineRule="auto"/>
        <w:rPr>
          <w:rFonts w:ascii="Times New Roman" w:hAnsi="Times New Roman" w:cs="Times New Roman"/>
          <w:b/>
          <w:lang w:val="es-ES"/>
        </w:rPr>
      </w:pPr>
    </w:p>
    <w:p w14:paraId="4700F58A" w14:textId="42A6F514" w:rsidR="00165584" w:rsidRDefault="00DE6BAD" w:rsidP="00316710">
      <w:pPr>
        <w:spacing w:line="360" w:lineRule="auto"/>
        <w:jc w:val="both"/>
        <w:rPr>
          <w:rFonts w:ascii="Times New Roman" w:hAnsi="Times New Roman" w:cs="Times New Roman"/>
          <w:bCs/>
          <w:lang w:val="es-ES"/>
        </w:rPr>
      </w:pPr>
      <w:r>
        <w:rPr>
          <w:rFonts w:ascii="Times New Roman" w:hAnsi="Times New Roman" w:cs="Times New Roman"/>
          <w:bCs/>
          <w:lang w:val="es-ES"/>
        </w:rPr>
        <w:t>La presente investigación es de tipo</w:t>
      </w:r>
      <w:r w:rsidR="00DD4EF0">
        <w:rPr>
          <w:rFonts w:ascii="Times New Roman" w:hAnsi="Times New Roman" w:cs="Times New Roman"/>
          <w:bCs/>
          <w:lang w:val="es-ES"/>
        </w:rPr>
        <w:t xml:space="preserve"> mixto </w:t>
      </w:r>
      <w:r w:rsidRPr="00FF503B">
        <w:rPr>
          <w:rFonts w:ascii="Times New Roman" w:hAnsi="Times New Roman" w:cs="Times New Roman"/>
          <w:bCs/>
          <w:color w:val="000000" w:themeColor="text1"/>
          <w:lang w:val="es-ES"/>
        </w:rPr>
        <w:t>cuantitativo</w:t>
      </w:r>
      <w:r w:rsidR="00AE5C07">
        <w:rPr>
          <w:rFonts w:ascii="Times New Roman" w:hAnsi="Times New Roman" w:cs="Times New Roman"/>
          <w:bCs/>
          <w:color w:val="000000" w:themeColor="text1"/>
          <w:lang w:val="es-ES"/>
        </w:rPr>
        <w:t xml:space="preserve"> -</w:t>
      </w:r>
      <w:r w:rsidRPr="00FF503B">
        <w:rPr>
          <w:rFonts w:ascii="Times New Roman" w:hAnsi="Times New Roman" w:cs="Times New Roman"/>
          <w:bCs/>
          <w:color w:val="000000" w:themeColor="text1"/>
          <w:lang w:val="es-ES"/>
        </w:rPr>
        <w:t xml:space="preserve"> </w:t>
      </w:r>
      <w:r w:rsidR="00AE5C07" w:rsidRPr="00FF503B">
        <w:rPr>
          <w:rFonts w:ascii="Times New Roman" w:hAnsi="Times New Roman" w:cs="Times New Roman"/>
          <w:bCs/>
          <w:color w:val="000000" w:themeColor="text1"/>
          <w:lang w:val="es-ES"/>
        </w:rPr>
        <w:t>cualitativo</w:t>
      </w:r>
      <w:r w:rsidR="00AE5C07" w:rsidRPr="00F342F3">
        <w:rPr>
          <w:rFonts w:ascii="Times New Roman" w:hAnsi="Times New Roman" w:cs="Times New Roman"/>
          <w:bCs/>
          <w:lang w:val="es-ES"/>
        </w:rPr>
        <w:t xml:space="preserve"> </w:t>
      </w:r>
      <w:r w:rsidR="00F342F3" w:rsidRPr="00F342F3">
        <w:rPr>
          <w:rFonts w:ascii="Times New Roman" w:hAnsi="Times New Roman" w:cs="Times New Roman"/>
          <w:bCs/>
          <w:lang w:val="es-ES"/>
        </w:rPr>
        <w:t>en el hecho de abordar características físico-espaciales</w:t>
      </w:r>
      <w:r w:rsidR="003D4190">
        <w:rPr>
          <w:rFonts w:ascii="Times New Roman" w:hAnsi="Times New Roman" w:cs="Times New Roman"/>
          <w:bCs/>
          <w:lang w:val="es-ES"/>
        </w:rPr>
        <w:t>-formales</w:t>
      </w:r>
      <w:r w:rsidR="00F342F3">
        <w:rPr>
          <w:rFonts w:ascii="Times New Roman" w:hAnsi="Times New Roman" w:cs="Times New Roman"/>
          <w:bCs/>
          <w:lang w:val="es-ES"/>
        </w:rPr>
        <w:t xml:space="preserve"> </w:t>
      </w:r>
      <w:r w:rsidR="00A352B9">
        <w:rPr>
          <w:rFonts w:ascii="Times New Roman" w:hAnsi="Times New Roman" w:cs="Times New Roman"/>
          <w:bCs/>
          <w:lang w:val="es-ES"/>
        </w:rPr>
        <w:t>del objeto de estudio con relación a la ciudad</w:t>
      </w:r>
      <w:r w:rsidR="003D4190">
        <w:rPr>
          <w:rFonts w:ascii="Times New Roman" w:hAnsi="Times New Roman" w:cs="Times New Roman"/>
          <w:bCs/>
          <w:lang w:val="es-ES"/>
        </w:rPr>
        <w:t xml:space="preserve"> y </w:t>
      </w:r>
      <w:r w:rsidR="001C323A">
        <w:rPr>
          <w:rFonts w:ascii="Times New Roman" w:hAnsi="Times New Roman" w:cs="Times New Roman"/>
          <w:bCs/>
          <w:lang w:val="es-ES"/>
        </w:rPr>
        <w:t>la población que hace uso de este</w:t>
      </w:r>
      <w:r w:rsidR="00A352B9">
        <w:rPr>
          <w:rFonts w:ascii="Times New Roman" w:hAnsi="Times New Roman" w:cs="Times New Roman"/>
          <w:bCs/>
          <w:lang w:val="es-ES"/>
        </w:rPr>
        <w:t xml:space="preserve">; </w:t>
      </w:r>
      <w:r w:rsidR="001C323A">
        <w:rPr>
          <w:rFonts w:ascii="Times New Roman" w:hAnsi="Times New Roman" w:cs="Times New Roman"/>
          <w:bCs/>
          <w:lang w:val="es-ES"/>
        </w:rPr>
        <w:t xml:space="preserve">se </w:t>
      </w:r>
      <w:r w:rsidR="00A114B5" w:rsidRPr="00A114B5">
        <w:rPr>
          <w:rFonts w:ascii="Times New Roman" w:hAnsi="Times New Roman" w:cs="Times New Roman"/>
          <w:bCs/>
          <w:lang w:val="es-ES"/>
        </w:rPr>
        <w:t>aborda el problema desde el punto de vista empírico con base en la observación y análisis</w:t>
      </w:r>
      <w:r w:rsidR="00A352B9">
        <w:rPr>
          <w:rFonts w:ascii="Times New Roman" w:hAnsi="Times New Roman" w:cs="Times New Roman"/>
          <w:bCs/>
          <w:lang w:val="es-ES"/>
        </w:rPr>
        <w:t xml:space="preserve"> </w:t>
      </w:r>
      <w:r w:rsidR="00865DBD">
        <w:rPr>
          <w:rFonts w:ascii="Times New Roman" w:hAnsi="Times New Roman" w:cs="Times New Roman"/>
          <w:bCs/>
          <w:lang w:val="es-ES"/>
        </w:rPr>
        <w:t xml:space="preserve">de </w:t>
      </w:r>
      <w:r w:rsidR="001B7E01">
        <w:rPr>
          <w:rFonts w:ascii="Times New Roman" w:hAnsi="Times New Roman" w:cs="Times New Roman"/>
          <w:bCs/>
          <w:lang w:val="es-ES"/>
        </w:rPr>
        <w:t>los conjuntos habitacionales cerrados</w:t>
      </w:r>
      <w:r w:rsidR="00B86D80">
        <w:rPr>
          <w:rFonts w:ascii="Times New Roman" w:hAnsi="Times New Roman" w:cs="Times New Roman"/>
          <w:bCs/>
          <w:lang w:val="es-ES"/>
        </w:rPr>
        <w:t xml:space="preserve"> y sus habitantes</w:t>
      </w:r>
      <w:r w:rsidR="001B7E01">
        <w:rPr>
          <w:rFonts w:ascii="Times New Roman" w:hAnsi="Times New Roman" w:cs="Times New Roman"/>
          <w:bCs/>
          <w:lang w:val="es-ES"/>
        </w:rPr>
        <w:t xml:space="preserve"> de manera </w:t>
      </w:r>
      <w:r w:rsidR="00B90581" w:rsidRPr="00B90581">
        <w:rPr>
          <w:rFonts w:ascii="Times New Roman" w:hAnsi="Times New Roman" w:cs="Times New Roman"/>
          <w:bCs/>
          <w:lang w:val="es-ES"/>
        </w:rPr>
        <w:t>sincrónica, la cual no contiene referencias temporales o de factores sucesivos</w:t>
      </w:r>
      <w:r w:rsidR="00BA453E">
        <w:rPr>
          <w:rFonts w:ascii="Times New Roman" w:hAnsi="Times New Roman" w:cs="Times New Roman"/>
          <w:bCs/>
          <w:lang w:val="es-ES"/>
        </w:rPr>
        <w:t xml:space="preserve">. </w:t>
      </w:r>
      <w:r w:rsidR="00165584" w:rsidRPr="00165584">
        <w:rPr>
          <w:rFonts w:ascii="Times New Roman" w:hAnsi="Times New Roman" w:cs="Times New Roman"/>
          <w:bCs/>
          <w:lang w:val="es-ES"/>
        </w:rPr>
        <w:t xml:space="preserve">Para poder </w:t>
      </w:r>
      <w:r w:rsidR="00165584">
        <w:rPr>
          <w:rFonts w:ascii="Times New Roman" w:hAnsi="Times New Roman" w:cs="Times New Roman"/>
          <w:bCs/>
          <w:lang w:val="es-ES"/>
        </w:rPr>
        <w:t xml:space="preserve">dar respuesta a la pregunta de investigación este trabajo se </w:t>
      </w:r>
      <w:r w:rsidR="00E17FBC">
        <w:rPr>
          <w:rFonts w:ascii="Times New Roman" w:hAnsi="Times New Roman" w:cs="Times New Roman"/>
          <w:bCs/>
          <w:lang w:val="es-ES"/>
        </w:rPr>
        <w:t xml:space="preserve">circunscribe </w:t>
      </w:r>
      <w:r w:rsidR="00316710">
        <w:rPr>
          <w:rFonts w:ascii="Times New Roman" w:hAnsi="Times New Roman" w:cs="Times New Roman"/>
          <w:bCs/>
          <w:lang w:val="es-ES"/>
        </w:rPr>
        <w:t xml:space="preserve">en </w:t>
      </w:r>
      <w:r w:rsidR="00E17FBC">
        <w:rPr>
          <w:rFonts w:ascii="Times New Roman" w:hAnsi="Times New Roman" w:cs="Times New Roman"/>
          <w:bCs/>
          <w:lang w:val="es-ES"/>
        </w:rPr>
        <w:t>el método analítico</w:t>
      </w:r>
      <w:r w:rsidR="007B4584">
        <w:rPr>
          <w:rFonts w:ascii="Times New Roman" w:hAnsi="Times New Roman" w:cs="Times New Roman"/>
          <w:bCs/>
          <w:lang w:val="es-ES"/>
        </w:rPr>
        <w:t xml:space="preserve"> </w:t>
      </w:r>
      <w:r w:rsidR="00316710" w:rsidRPr="00316710">
        <w:rPr>
          <w:rFonts w:ascii="Times New Roman" w:hAnsi="Times New Roman" w:cs="Times New Roman"/>
          <w:bCs/>
          <w:lang w:val="es-ES"/>
        </w:rPr>
        <w:t xml:space="preserve">que consiste en </w:t>
      </w:r>
      <w:r w:rsidR="0053767E">
        <w:rPr>
          <w:rFonts w:ascii="Times New Roman" w:hAnsi="Times New Roman" w:cs="Times New Roman"/>
          <w:bCs/>
          <w:lang w:val="es-ES"/>
        </w:rPr>
        <w:t>“</w:t>
      </w:r>
      <w:r w:rsidR="00316710" w:rsidRPr="00316710">
        <w:rPr>
          <w:rFonts w:ascii="Times New Roman" w:hAnsi="Times New Roman" w:cs="Times New Roman"/>
          <w:bCs/>
          <w:lang w:val="es-ES"/>
        </w:rPr>
        <w:t>la desmembración de un todo,</w:t>
      </w:r>
      <w:r w:rsidR="00316710">
        <w:rPr>
          <w:rFonts w:ascii="Times New Roman" w:hAnsi="Times New Roman" w:cs="Times New Roman"/>
          <w:bCs/>
          <w:lang w:val="es-ES"/>
        </w:rPr>
        <w:t xml:space="preserve"> </w:t>
      </w:r>
      <w:r w:rsidR="00316710" w:rsidRPr="00316710">
        <w:rPr>
          <w:rFonts w:ascii="Times New Roman" w:hAnsi="Times New Roman" w:cs="Times New Roman"/>
          <w:bCs/>
          <w:lang w:val="es-ES"/>
        </w:rPr>
        <w:t>descomponiéndolo en sus elementos para observar las causas, la naturaleza y los efectos</w:t>
      </w:r>
      <w:r w:rsidR="0053767E">
        <w:rPr>
          <w:rFonts w:ascii="Times New Roman" w:hAnsi="Times New Roman" w:cs="Times New Roman"/>
          <w:bCs/>
          <w:lang w:val="es-ES"/>
        </w:rPr>
        <w:t>”</w:t>
      </w:r>
      <w:r w:rsidR="00316710" w:rsidRPr="00316710">
        <w:rPr>
          <w:rFonts w:ascii="Times New Roman" w:hAnsi="Times New Roman" w:cs="Times New Roman"/>
          <w:bCs/>
          <w:lang w:val="es-ES"/>
        </w:rPr>
        <w:t xml:space="preserve"> (</w:t>
      </w:r>
      <w:r w:rsidR="0053767E" w:rsidRPr="00316710">
        <w:rPr>
          <w:rFonts w:ascii="Times New Roman" w:hAnsi="Times New Roman" w:cs="Times New Roman"/>
          <w:bCs/>
          <w:lang w:val="es-ES"/>
        </w:rPr>
        <w:t>Ortiz</w:t>
      </w:r>
      <w:r w:rsidR="00316710" w:rsidRPr="00316710">
        <w:rPr>
          <w:rFonts w:ascii="Times New Roman" w:hAnsi="Times New Roman" w:cs="Times New Roman"/>
          <w:bCs/>
          <w:lang w:val="es-ES"/>
        </w:rPr>
        <w:t xml:space="preserve"> Uribe, 2006, p. 64).</w:t>
      </w:r>
    </w:p>
    <w:p w14:paraId="759CCF5D" w14:textId="77777777" w:rsidR="007579F4" w:rsidRDefault="007579F4" w:rsidP="007579F4">
      <w:pPr>
        <w:spacing w:line="360" w:lineRule="auto"/>
        <w:jc w:val="both"/>
        <w:rPr>
          <w:rFonts w:ascii="Times New Roman" w:hAnsi="Times New Roman" w:cs="Times New Roman"/>
          <w:bCs/>
          <w:lang w:val="es-ES"/>
        </w:rPr>
      </w:pPr>
    </w:p>
    <w:p w14:paraId="5D892BF8" w14:textId="3D085A39" w:rsidR="007579F4" w:rsidRPr="007579F4" w:rsidRDefault="007579F4" w:rsidP="007579F4">
      <w:pPr>
        <w:spacing w:line="360" w:lineRule="auto"/>
        <w:jc w:val="both"/>
        <w:rPr>
          <w:rFonts w:ascii="Times New Roman" w:hAnsi="Times New Roman" w:cs="Times New Roman"/>
          <w:bCs/>
          <w:lang w:val="es-ES"/>
        </w:rPr>
      </w:pPr>
      <w:r w:rsidRPr="007579F4">
        <w:rPr>
          <w:rFonts w:ascii="Times New Roman" w:hAnsi="Times New Roman" w:cs="Times New Roman"/>
          <w:bCs/>
          <w:lang w:val="es-ES"/>
        </w:rPr>
        <w:t xml:space="preserve">Las técnicas </w:t>
      </w:r>
      <w:r>
        <w:rPr>
          <w:rFonts w:ascii="Times New Roman" w:hAnsi="Times New Roman" w:cs="Times New Roman"/>
          <w:bCs/>
          <w:lang w:val="es-ES"/>
        </w:rPr>
        <w:t xml:space="preserve">utilizadas </w:t>
      </w:r>
      <w:r w:rsidRPr="007579F4">
        <w:rPr>
          <w:rFonts w:ascii="Times New Roman" w:hAnsi="Times New Roman" w:cs="Times New Roman"/>
          <w:bCs/>
          <w:lang w:val="es-ES"/>
        </w:rPr>
        <w:t>para recoger, procesar y analizar la información obten</w:t>
      </w:r>
      <w:r>
        <w:rPr>
          <w:rFonts w:ascii="Times New Roman" w:hAnsi="Times New Roman" w:cs="Times New Roman"/>
          <w:bCs/>
          <w:lang w:val="es-ES"/>
        </w:rPr>
        <w:t>ida</w:t>
      </w:r>
      <w:r w:rsidRPr="007579F4">
        <w:rPr>
          <w:rFonts w:ascii="Times New Roman" w:hAnsi="Times New Roman" w:cs="Times New Roman"/>
          <w:bCs/>
          <w:lang w:val="es-ES"/>
        </w:rPr>
        <w:t xml:space="preserve"> de las unidades seleccionadas</w:t>
      </w:r>
      <w:r w:rsidR="00FA656F">
        <w:rPr>
          <w:rFonts w:ascii="Times New Roman" w:hAnsi="Times New Roman" w:cs="Times New Roman"/>
          <w:bCs/>
          <w:lang w:val="es-ES"/>
        </w:rPr>
        <w:t xml:space="preserve"> </w:t>
      </w:r>
      <w:r w:rsidRPr="007579F4">
        <w:rPr>
          <w:rFonts w:ascii="Times New Roman" w:hAnsi="Times New Roman" w:cs="Times New Roman"/>
          <w:bCs/>
          <w:lang w:val="es-ES"/>
        </w:rPr>
        <w:t>se</w:t>
      </w:r>
      <w:r w:rsidR="00FA656F">
        <w:rPr>
          <w:rFonts w:ascii="Times New Roman" w:hAnsi="Times New Roman" w:cs="Times New Roman"/>
          <w:bCs/>
          <w:lang w:val="es-ES"/>
        </w:rPr>
        <w:t xml:space="preserve"> dieron</w:t>
      </w:r>
      <w:r w:rsidRPr="007579F4">
        <w:rPr>
          <w:rFonts w:ascii="Times New Roman" w:hAnsi="Times New Roman" w:cs="Times New Roman"/>
          <w:bCs/>
          <w:lang w:val="es-ES"/>
        </w:rPr>
        <w:t xml:space="preserve"> a partir de:</w:t>
      </w:r>
    </w:p>
    <w:p w14:paraId="7268B104" w14:textId="00272F6C" w:rsidR="007579F4" w:rsidRPr="00293AB8" w:rsidRDefault="00FA656F" w:rsidP="00293AB8">
      <w:pPr>
        <w:pStyle w:val="Prrafodelista"/>
        <w:numPr>
          <w:ilvl w:val="0"/>
          <w:numId w:val="4"/>
        </w:numPr>
        <w:spacing w:line="360" w:lineRule="auto"/>
        <w:jc w:val="both"/>
        <w:rPr>
          <w:rFonts w:ascii="Times New Roman" w:hAnsi="Times New Roman" w:cs="Times New Roman"/>
          <w:bCs/>
          <w:lang w:val="es-ES"/>
        </w:rPr>
      </w:pPr>
      <w:r w:rsidRPr="00293AB8">
        <w:rPr>
          <w:rFonts w:ascii="Times New Roman" w:hAnsi="Times New Roman" w:cs="Times New Roman"/>
          <w:bCs/>
          <w:lang w:val="es-ES"/>
        </w:rPr>
        <w:t>A</w:t>
      </w:r>
      <w:r w:rsidR="007579F4" w:rsidRPr="00293AB8">
        <w:rPr>
          <w:rFonts w:ascii="Times New Roman" w:hAnsi="Times New Roman" w:cs="Times New Roman"/>
          <w:bCs/>
          <w:lang w:val="es-ES"/>
        </w:rPr>
        <w:t>nálisis documental (planos, fotografía aérea, imágenes satelitales</w:t>
      </w:r>
      <w:r w:rsidR="00D3095C">
        <w:rPr>
          <w:rFonts w:ascii="Times New Roman" w:hAnsi="Times New Roman" w:cs="Times New Roman"/>
          <w:bCs/>
          <w:lang w:val="es-ES"/>
        </w:rPr>
        <w:t>, cartografía</w:t>
      </w:r>
      <w:r w:rsidR="00290E32">
        <w:rPr>
          <w:rFonts w:ascii="Times New Roman" w:hAnsi="Times New Roman" w:cs="Times New Roman"/>
          <w:bCs/>
          <w:lang w:val="es-ES"/>
        </w:rPr>
        <w:t>, etc.</w:t>
      </w:r>
      <w:r w:rsidR="007579F4" w:rsidRPr="00293AB8">
        <w:rPr>
          <w:rFonts w:ascii="Times New Roman" w:hAnsi="Times New Roman" w:cs="Times New Roman"/>
          <w:bCs/>
          <w:lang w:val="es-ES"/>
        </w:rPr>
        <w:t xml:space="preserve">) sobre los </w:t>
      </w:r>
      <w:r w:rsidR="00AE6BF2" w:rsidRPr="00293AB8">
        <w:rPr>
          <w:rFonts w:ascii="Times New Roman" w:hAnsi="Times New Roman" w:cs="Times New Roman"/>
          <w:bCs/>
          <w:lang w:val="es-ES"/>
        </w:rPr>
        <w:t>conjunto</w:t>
      </w:r>
      <w:r w:rsidR="007579F4" w:rsidRPr="00293AB8">
        <w:rPr>
          <w:rFonts w:ascii="Times New Roman" w:hAnsi="Times New Roman" w:cs="Times New Roman"/>
          <w:bCs/>
          <w:lang w:val="es-ES"/>
        </w:rPr>
        <w:t>s urbanos y áreas de la ciudad en donde se localizan</w:t>
      </w:r>
      <w:r w:rsidR="00A958BC" w:rsidRPr="00293AB8">
        <w:rPr>
          <w:rFonts w:ascii="Times New Roman" w:hAnsi="Times New Roman" w:cs="Times New Roman"/>
          <w:bCs/>
          <w:lang w:val="es-ES"/>
        </w:rPr>
        <w:t xml:space="preserve"> actualmente</w:t>
      </w:r>
      <w:r w:rsidR="007579F4" w:rsidRPr="00293AB8">
        <w:rPr>
          <w:rFonts w:ascii="Times New Roman" w:hAnsi="Times New Roman" w:cs="Times New Roman"/>
          <w:bCs/>
          <w:lang w:val="es-ES"/>
        </w:rPr>
        <w:t>.</w:t>
      </w:r>
    </w:p>
    <w:p w14:paraId="3D41C502" w14:textId="6203E83A" w:rsidR="00293AB8" w:rsidRPr="00293AB8" w:rsidRDefault="00293AB8" w:rsidP="00293AB8">
      <w:pPr>
        <w:pStyle w:val="Prrafodelista"/>
        <w:numPr>
          <w:ilvl w:val="0"/>
          <w:numId w:val="4"/>
        </w:numPr>
        <w:spacing w:line="360" w:lineRule="auto"/>
        <w:jc w:val="both"/>
        <w:rPr>
          <w:rFonts w:ascii="Times New Roman" w:hAnsi="Times New Roman" w:cs="Times New Roman"/>
          <w:bCs/>
          <w:lang w:val="es-ES"/>
        </w:rPr>
      </w:pPr>
      <w:r>
        <w:rPr>
          <w:rFonts w:ascii="Times New Roman" w:hAnsi="Times New Roman" w:cs="Times New Roman"/>
          <w:bCs/>
          <w:lang w:val="es-ES"/>
        </w:rPr>
        <w:t>Análisis</w:t>
      </w:r>
      <w:r w:rsidR="00241CBF">
        <w:rPr>
          <w:rFonts w:ascii="Times New Roman" w:hAnsi="Times New Roman" w:cs="Times New Roman"/>
          <w:bCs/>
          <w:lang w:val="es-ES"/>
        </w:rPr>
        <w:t xml:space="preserve"> de datos,</w:t>
      </w:r>
      <w:r>
        <w:rPr>
          <w:rFonts w:ascii="Times New Roman" w:hAnsi="Times New Roman" w:cs="Times New Roman"/>
          <w:bCs/>
          <w:lang w:val="es-ES"/>
        </w:rPr>
        <w:t xml:space="preserve"> </w:t>
      </w:r>
      <w:r w:rsidR="00290E32">
        <w:rPr>
          <w:rFonts w:ascii="Times New Roman" w:hAnsi="Times New Roman" w:cs="Times New Roman"/>
          <w:bCs/>
          <w:lang w:val="es-ES"/>
        </w:rPr>
        <w:t xml:space="preserve">geográfico y espacial </w:t>
      </w:r>
      <w:r w:rsidR="004807D8">
        <w:rPr>
          <w:rFonts w:ascii="Times New Roman" w:hAnsi="Times New Roman" w:cs="Times New Roman"/>
          <w:bCs/>
          <w:lang w:val="es-ES"/>
        </w:rPr>
        <w:t xml:space="preserve">en formato </w:t>
      </w:r>
      <w:r w:rsidR="00AB60D2">
        <w:rPr>
          <w:rFonts w:ascii="Times New Roman" w:hAnsi="Times New Roman" w:cs="Times New Roman"/>
          <w:bCs/>
          <w:lang w:val="es-ES"/>
        </w:rPr>
        <w:t xml:space="preserve">digital </w:t>
      </w:r>
      <w:r w:rsidR="00290E32">
        <w:rPr>
          <w:rFonts w:ascii="Times New Roman" w:hAnsi="Times New Roman" w:cs="Times New Roman"/>
          <w:bCs/>
          <w:lang w:val="es-ES"/>
        </w:rPr>
        <w:t>en software especializado</w:t>
      </w:r>
      <w:r w:rsidR="00AB60D2">
        <w:rPr>
          <w:rFonts w:ascii="Times New Roman" w:hAnsi="Times New Roman" w:cs="Times New Roman"/>
          <w:bCs/>
          <w:lang w:val="es-ES"/>
        </w:rPr>
        <w:t xml:space="preserve"> (GIS)</w:t>
      </w:r>
      <w:r w:rsidR="00661927">
        <w:rPr>
          <w:rFonts w:ascii="Times New Roman" w:hAnsi="Times New Roman" w:cs="Times New Roman"/>
          <w:bCs/>
          <w:lang w:val="es-ES"/>
        </w:rPr>
        <w:t>.</w:t>
      </w:r>
    </w:p>
    <w:p w14:paraId="3F061315" w14:textId="405354A0" w:rsidR="007579F4" w:rsidRDefault="007579F4" w:rsidP="003F32BF">
      <w:pPr>
        <w:spacing w:line="360" w:lineRule="auto"/>
        <w:rPr>
          <w:rFonts w:ascii="Times New Roman" w:hAnsi="Times New Roman" w:cs="Times New Roman"/>
          <w:b/>
          <w:lang w:val="es-ES"/>
        </w:rPr>
      </w:pPr>
    </w:p>
    <w:p w14:paraId="57E25291" w14:textId="5EF4F726" w:rsidR="00D72F2B" w:rsidRDefault="00DB2010" w:rsidP="003F32BF">
      <w:pPr>
        <w:spacing w:line="360" w:lineRule="auto"/>
        <w:rPr>
          <w:rFonts w:ascii="Times New Roman" w:hAnsi="Times New Roman" w:cs="Times New Roman"/>
          <w:b/>
          <w:lang w:val="es-ES"/>
        </w:rPr>
      </w:pPr>
      <w:r w:rsidRPr="00DB2010">
        <w:rPr>
          <w:rFonts w:ascii="Times New Roman" w:hAnsi="Times New Roman" w:cs="Times New Roman"/>
          <w:b/>
          <w:lang w:val="es-ES"/>
        </w:rPr>
        <w:t>Selección de las áreas de estudio.</w:t>
      </w:r>
    </w:p>
    <w:p w14:paraId="014A1BE8" w14:textId="427759BA" w:rsidR="00AF404A" w:rsidRDefault="00AF404A" w:rsidP="003F32BF">
      <w:pPr>
        <w:spacing w:line="360" w:lineRule="auto"/>
        <w:rPr>
          <w:rFonts w:ascii="Times New Roman" w:hAnsi="Times New Roman" w:cs="Times New Roman"/>
          <w:b/>
          <w:lang w:val="es-ES"/>
        </w:rPr>
      </w:pPr>
    </w:p>
    <w:p w14:paraId="77BA044A" w14:textId="3B7B8EFB" w:rsidR="00AF404A" w:rsidRPr="00C04503" w:rsidRDefault="00C04503" w:rsidP="00BA6826">
      <w:pPr>
        <w:spacing w:line="360" w:lineRule="auto"/>
        <w:jc w:val="both"/>
        <w:rPr>
          <w:rFonts w:ascii="Times New Roman" w:hAnsi="Times New Roman" w:cs="Times New Roman"/>
          <w:bCs/>
          <w:lang w:val="es-ES"/>
        </w:rPr>
      </w:pPr>
      <w:r w:rsidRPr="00C04503">
        <w:rPr>
          <w:rFonts w:ascii="Times New Roman" w:hAnsi="Times New Roman" w:cs="Times New Roman"/>
          <w:bCs/>
          <w:lang w:val="es-ES"/>
        </w:rPr>
        <w:t xml:space="preserve">La selección de las unidades de análisis se </w:t>
      </w:r>
      <w:r>
        <w:rPr>
          <w:rFonts w:ascii="Times New Roman" w:hAnsi="Times New Roman" w:cs="Times New Roman"/>
          <w:bCs/>
          <w:lang w:val="es-ES"/>
        </w:rPr>
        <w:t xml:space="preserve">estableció </w:t>
      </w:r>
      <w:r w:rsidR="001248F3">
        <w:rPr>
          <w:rFonts w:ascii="Times New Roman" w:hAnsi="Times New Roman" w:cs="Times New Roman"/>
          <w:bCs/>
          <w:lang w:val="es-ES"/>
        </w:rPr>
        <w:t xml:space="preserve">dentro </w:t>
      </w:r>
      <w:r>
        <w:rPr>
          <w:rFonts w:ascii="Times New Roman" w:hAnsi="Times New Roman" w:cs="Times New Roman"/>
          <w:bCs/>
          <w:lang w:val="es-ES"/>
        </w:rPr>
        <w:t xml:space="preserve">de </w:t>
      </w:r>
      <w:r w:rsidR="00BC12C7">
        <w:rPr>
          <w:rFonts w:ascii="Times New Roman" w:hAnsi="Times New Roman" w:cs="Times New Roman"/>
          <w:bCs/>
          <w:lang w:val="es-ES"/>
        </w:rPr>
        <w:t>la zona metropolitana de Aguascalientes,</w:t>
      </w:r>
      <w:r w:rsidR="001248F3">
        <w:rPr>
          <w:rFonts w:ascii="Times New Roman" w:hAnsi="Times New Roman" w:cs="Times New Roman"/>
          <w:bCs/>
          <w:lang w:val="es-ES"/>
        </w:rPr>
        <w:t xml:space="preserve"> </w:t>
      </w:r>
      <w:r w:rsidR="00BC12C7">
        <w:rPr>
          <w:rFonts w:ascii="Times New Roman" w:hAnsi="Times New Roman" w:cs="Times New Roman"/>
          <w:bCs/>
          <w:lang w:val="es-ES"/>
        </w:rPr>
        <w:t xml:space="preserve">que es en donde se concentra </w:t>
      </w:r>
      <w:r w:rsidR="001248F3">
        <w:rPr>
          <w:rFonts w:ascii="Times New Roman" w:hAnsi="Times New Roman" w:cs="Times New Roman"/>
          <w:bCs/>
          <w:lang w:val="es-ES"/>
        </w:rPr>
        <w:t xml:space="preserve">la </w:t>
      </w:r>
      <w:r w:rsidR="00EE6134">
        <w:rPr>
          <w:rFonts w:ascii="Times New Roman" w:hAnsi="Times New Roman" w:cs="Times New Roman"/>
          <w:bCs/>
          <w:lang w:val="es-ES"/>
        </w:rPr>
        <w:t xml:space="preserve">mayor cantidad de la </w:t>
      </w:r>
      <w:r w:rsidR="00D75612">
        <w:rPr>
          <w:rFonts w:ascii="Times New Roman" w:hAnsi="Times New Roman" w:cs="Times New Roman"/>
          <w:bCs/>
          <w:lang w:val="es-ES"/>
        </w:rPr>
        <w:t xml:space="preserve">población estatal </w:t>
      </w:r>
      <w:r w:rsidR="00580514">
        <w:rPr>
          <w:rFonts w:ascii="Times New Roman" w:hAnsi="Times New Roman" w:cs="Times New Roman"/>
          <w:bCs/>
          <w:lang w:val="es-ES"/>
        </w:rPr>
        <w:t xml:space="preserve">(el 79.5% de acuerdo con el </w:t>
      </w:r>
      <w:r w:rsidR="009A3D84">
        <w:rPr>
          <w:rFonts w:ascii="Times New Roman" w:hAnsi="Times New Roman" w:cs="Times New Roman"/>
          <w:bCs/>
          <w:lang w:val="es-ES"/>
        </w:rPr>
        <w:t xml:space="preserve">Plan Estatal de Desarrollo 2016-2022) </w:t>
      </w:r>
      <w:r w:rsidR="00EE6134">
        <w:rPr>
          <w:rFonts w:ascii="Times New Roman" w:hAnsi="Times New Roman" w:cs="Times New Roman"/>
          <w:bCs/>
          <w:lang w:val="es-ES"/>
        </w:rPr>
        <w:t>y</w:t>
      </w:r>
      <w:r w:rsidR="00F421AA">
        <w:rPr>
          <w:rFonts w:ascii="Times New Roman" w:hAnsi="Times New Roman" w:cs="Times New Roman"/>
          <w:bCs/>
          <w:lang w:val="es-ES"/>
        </w:rPr>
        <w:t>,</w:t>
      </w:r>
      <w:r w:rsidR="00EE6134">
        <w:rPr>
          <w:rFonts w:ascii="Times New Roman" w:hAnsi="Times New Roman" w:cs="Times New Roman"/>
          <w:bCs/>
          <w:lang w:val="es-ES"/>
        </w:rPr>
        <w:t xml:space="preserve"> </w:t>
      </w:r>
      <w:r w:rsidR="000C4FAD">
        <w:rPr>
          <w:rFonts w:ascii="Times New Roman" w:hAnsi="Times New Roman" w:cs="Times New Roman"/>
          <w:bCs/>
          <w:lang w:val="es-ES"/>
        </w:rPr>
        <w:t>por</w:t>
      </w:r>
      <w:r w:rsidR="00562584">
        <w:rPr>
          <w:rFonts w:ascii="Times New Roman" w:hAnsi="Times New Roman" w:cs="Times New Roman"/>
          <w:bCs/>
          <w:lang w:val="es-ES"/>
        </w:rPr>
        <w:t xml:space="preserve"> en</w:t>
      </w:r>
      <w:r w:rsidR="00E65CDA">
        <w:rPr>
          <w:rFonts w:ascii="Times New Roman" w:hAnsi="Times New Roman" w:cs="Times New Roman"/>
          <w:bCs/>
          <w:lang w:val="es-ES"/>
        </w:rPr>
        <w:t>de, en</w:t>
      </w:r>
      <w:r w:rsidR="00562584">
        <w:rPr>
          <w:rFonts w:ascii="Times New Roman" w:hAnsi="Times New Roman" w:cs="Times New Roman"/>
          <w:bCs/>
          <w:lang w:val="es-ES"/>
        </w:rPr>
        <w:t xml:space="preserve"> donde </w:t>
      </w:r>
      <w:r w:rsidR="00E65CDA">
        <w:rPr>
          <w:rFonts w:ascii="Times New Roman" w:hAnsi="Times New Roman" w:cs="Times New Roman"/>
          <w:bCs/>
          <w:lang w:val="es-ES"/>
        </w:rPr>
        <w:t>se observa</w:t>
      </w:r>
      <w:r w:rsidR="00D103BF">
        <w:rPr>
          <w:rFonts w:ascii="Times New Roman" w:hAnsi="Times New Roman" w:cs="Times New Roman"/>
          <w:bCs/>
          <w:lang w:val="es-ES"/>
        </w:rPr>
        <w:t xml:space="preserve"> un acelerado crecimiento </w:t>
      </w:r>
      <w:r w:rsidR="00987952">
        <w:rPr>
          <w:rFonts w:ascii="Times New Roman" w:hAnsi="Times New Roman" w:cs="Times New Roman"/>
          <w:bCs/>
          <w:lang w:val="es-ES"/>
        </w:rPr>
        <w:t xml:space="preserve">de la superficie </w:t>
      </w:r>
      <w:r w:rsidR="00D103BF">
        <w:rPr>
          <w:rFonts w:ascii="Times New Roman" w:hAnsi="Times New Roman" w:cs="Times New Roman"/>
          <w:bCs/>
          <w:lang w:val="es-ES"/>
        </w:rPr>
        <w:t>urban</w:t>
      </w:r>
      <w:r w:rsidR="00987952">
        <w:rPr>
          <w:rFonts w:ascii="Times New Roman" w:hAnsi="Times New Roman" w:cs="Times New Roman"/>
          <w:bCs/>
          <w:lang w:val="es-ES"/>
        </w:rPr>
        <w:t>a</w:t>
      </w:r>
      <w:r w:rsidR="00D103BF">
        <w:rPr>
          <w:rFonts w:ascii="Times New Roman" w:hAnsi="Times New Roman" w:cs="Times New Roman"/>
          <w:bCs/>
          <w:lang w:val="es-ES"/>
        </w:rPr>
        <w:t xml:space="preserve"> </w:t>
      </w:r>
      <w:r w:rsidR="00987952">
        <w:rPr>
          <w:rFonts w:ascii="Times New Roman" w:hAnsi="Times New Roman" w:cs="Times New Roman"/>
          <w:bCs/>
          <w:lang w:val="es-ES"/>
        </w:rPr>
        <w:t>y mayor cantidad de desarrollos habitacionales por año.</w:t>
      </w:r>
    </w:p>
    <w:p w14:paraId="54AFB109" w14:textId="77777777" w:rsidR="00AB3DE8" w:rsidRDefault="00AB3DE8" w:rsidP="003F32BF">
      <w:pPr>
        <w:spacing w:line="360" w:lineRule="auto"/>
        <w:rPr>
          <w:rFonts w:ascii="Times New Roman" w:hAnsi="Times New Roman" w:cs="Times New Roman"/>
          <w:bCs/>
          <w:lang w:val="es-ES"/>
        </w:rPr>
      </w:pPr>
    </w:p>
    <w:p w14:paraId="7349F019" w14:textId="4F2149EE" w:rsidR="00AF404A" w:rsidRDefault="004146D6" w:rsidP="0014151A">
      <w:pPr>
        <w:spacing w:line="360" w:lineRule="auto"/>
        <w:jc w:val="both"/>
        <w:rPr>
          <w:rFonts w:ascii="Times New Roman" w:hAnsi="Times New Roman" w:cs="Times New Roman"/>
          <w:b/>
          <w:lang w:val="es-ES"/>
        </w:rPr>
      </w:pPr>
      <w:r>
        <w:rPr>
          <w:rFonts w:ascii="Times New Roman" w:hAnsi="Times New Roman" w:cs="Times New Roman"/>
          <w:bCs/>
          <w:lang w:val="es-ES"/>
        </w:rPr>
        <w:t xml:space="preserve">La zona </w:t>
      </w:r>
      <w:r w:rsidR="00AF7ECA">
        <w:rPr>
          <w:rFonts w:ascii="Times New Roman" w:hAnsi="Times New Roman" w:cs="Times New Roman"/>
          <w:bCs/>
          <w:lang w:val="es-ES"/>
        </w:rPr>
        <w:t>Metropolitana de Aguascalientes se compone de tres municipios</w:t>
      </w:r>
      <w:r w:rsidR="008A1DF4">
        <w:rPr>
          <w:rFonts w:ascii="Times New Roman" w:hAnsi="Times New Roman" w:cs="Times New Roman"/>
          <w:bCs/>
          <w:lang w:val="es-ES"/>
        </w:rPr>
        <w:t>: Aguascalientes</w:t>
      </w:r>
      <w:r w:rsidR="00AF7ECA">
        <w:rPr>
          <w:rFonts w:ascii="Times New Roman" w:hAnsi="Times New Roman" w:cs="Times New Roman"/>
          <w:bCs/>
          <w:lang w:val="es-ES"/>
        </w:rPr>
        <w:t>, San Francisco de los Romo</w:t>
      </w:r>
      <w:r w:rsidR="008A1DF4">
        <w:rPr>
          <w:rFonts w:ascii="Times New Roman" w:hAnsi="Times New Roman" w:cs="Times New Roman"/>
          <w:bCs/>
          <w:lang w:val="es-ES"/>
        </w:rPr>
        <w:t xml:space="preserve"> y Jesús María</w:t>
      </w:r>
      <w:r w:rsidR="00996F3F">
        <w:rPr>
          <w:rFonts w:ascii="Times New Roman" w:hAnsi="Times New Roman" w:cs="Times New Roman"/>
          <w:bCs/>
          <w:lang w:val="es-ES"/>
        </w:rPr>
        <w:t xml:space="preserve">, cuenta con una </w:t>
      </w:r>
      <w:r w:rsidR="00FF1AE0">
        <w:rPr>
          <w:rFonts w:ascii="Times New Roman" w:hAnsi="Times New Roman" w:cs="Times New Roman"/>
          <w:bCs/>
          <w:lang w:val="es-ES"/>
        </w:rPr>
        <w:t xml:space="preserve">superficie de </w:t>
      </w:r>
      <w:r w:rsidR="00521FF5">
        <w:rPr>
          <w:rFonts w:ascii="Times New Roman" w:hAnsi="Times New Roman" w:cs="Times New Roman"/>
          <w:bCs/>
          <w:lang w:val="es-ES"/>
        </w:rPr>
        <w:t xml:space="preserve">1,901 kilómetros cuadrados </w:t>
      </w:r>
      <w:r w:rsidR="00E61745">
        <w:rPr>
          <w:rFonts w:ascii="Times New Roman" w:hAnsi="Times New Roman" w:cs="Times New Roman"/>
          <w:bCs/>
          <w:lang w:val="es-ES"/>
        </w:rPr>
        <w:t xml:space="preserve">y una población de 1,044,049 </w:t>
      </w:r>
      <w:r w:rsidR="00317A62">
        <w:rPr>
          <w:rFonts w:ascii="Times New Roman" w:hAnsi="Times New Roman" w:cs="Times New Roman"/>
          <w:bCs/>
          <w:lang w:val="es-ES"/>
        </w:rPr>
        <w:t xml:space="preserve">habitantes de acuerdo con el INEGI (2015) </w:t>
      </w:r>
      <w:r w:rsidR="0014151A">
        <w:rPr>
          <w:rFonts w:ascii="Times New Roman" w:hAnsi="Times New Roman" w:cs="Times New Roman"/>
          <w:bCs/>
          <w:lang w:val="es-ES"/>
        </w:rPr>
        <w:t xml:space="preserve">citado por </w:t>
      </w:r>
      <w:r w:rsidR="00317A62">
        <w:rPr>
          <w:rFonts w:ascii="Times New Roman" w:hAnsi="Times New Roman" w:cs="Times New Roman"/>
          <w:bCs/>
          <w:lang w:val="es-ES"/>
        </w:rPr>
        <w:t>Gobierno de Aguascalientes (</w:t>
      </w:r>
      <w:r w:rsidR="0014151A">
        <w:rPr>
          <w:rFonts w:ascii="Times New Roman" w:hAnsi="Times New Roman" w:cs="Times New Roman"/>
          <w:bCs/>
          <w:lang w:val="es-ES"/>
        </w:rPr>
        <w:t>2017, pág. 163).</w:t>
      </w:r>
    </w:p>
    <w:p w14:paraId="3297A54D" w14:textId="77777777" w:rsidR="008A1DF4" w:rsidRDefault="008A1DF4" w:rsidP="003F32BF">
      <w:pPr>
        <w:spacing w:line="360" w:lineRule="auto"/>
        <w:rPr>
          <w:rFonts w:ascii="Times New Roman" w:hAnsi="Times New Roman" w:cs="Times New Roman"/>
          <w:b/>
          <w:lang w:val="es-ES"/>
        </w:rPr>
      </w:pPr>
    </w:p>
    <w:p w14:paraId="1CA091C0" w14:textId="26AF6A8F" w:rsidR="00A60E74" w:rsidRDefault="008A4EF7" w:rsidP="003F32BF">
      <w:pPr>
        <w:spacing w:line="360" w:lineRule="auto"/>
        <w:rPr>
          <w:rFonts w:ascii="Times New Roman" w:hAnsi="Times New Roman" w:cs="Times New Roman"/>
          <w:b/>
          <w:lang w:val="es-ES"/>
        </w:rPr>
      </w:pPr>
      <w:r>
        <w:rPr>
          <w:rFonts w:ascii="Times New Roman" w:hAnsi="Times New Roman" w:cs="Times New Roman"/>
          <w:b/>
          <w:lang w:val="es-ES"/>
        </w:rPr>
        <w:t xml:space="preserve">Los Condominios </w:t>
      </w:r>
      <w:r w:rsidR="00336DF6">
        <w:rPr>
          <w:rFonts w:ascii="Times New Roman" w:hAnsi="Times New Roman" w:cs="Times New Roman"/>
          <w:b/>
          <w:lang w:val="es-ES"/>
        </w:rPr>
        <w:t>Habitacionales Horizontales en la Zona Metropolitana en Aguascalientes.</w:t>
      </w:r>
    </w:p>
    <w:p w14:paraId="75752A07" w14:textId="77777777" w:rsidR="007A4EE1" w:rsidRDefault="007A4EE1" w:rsidP="003F32BF">
      <w:pPr>
        <w:spacing w:line="360" w:lineRule="auto"/>
        <w:rPr>
          <w:rFonts w:ascii="Times New Roman" w:hAnsi="Times New Roman" w:cs="Times New Roman"/>
          <w:b/>
          <w:lang w:val="es-ES"/>
        </w:rPr>
      </w:pPr>
    </w:p>
    <w:p w14:paraId="3E1711B6" w14:textId="08681BF4" w:rsidR="00932B63" w:rsidRDefault="008A4EF7" w:rsidP="00932B63">
      <w:pPr>
        <w:spacing w:line="360" w:lineRule="auto"/>
        <w:jc w:val="both"/>
        <w:rPr>
          <w:rFonts w:ascii="Times New Roman" w:hAnsi="Times New Roman" w:cs="Times New Roman"/>
          <w:bCs/>
          <w:lang w:val="es-ES"/>
        </w:rPr>
      </w:pPr>
      <w:r>
        <w:rPr>
          <w:rFonts w:ascii="Times New Roman" w:hAnsi="Times New Roman" w:cs="Times New Roman"/>
          <w:bCs/>
          <w:lang w:val="es-ES"/>
        </w:rPr>
        <w:t>A continuación</w:t>
      </w:r>
      <w:r w:rsidR="007A4EE1" w:rsidRPr="007A4EE1">
        <w:rPr>
          <w:rFonts w:ascii="Times New Roman" w:hAnsi="Times New Roman" w:cs="Times New Roman"/>
          <w:bCs/>
          <w:lang w:val="es-ES"/>
        </w:rPr>
        <w:t xml:space="preserve"> </w:t>
      </w:r>
      <w:r w:rsidR="007A4EE1">
        <w:rPr>
          <w:rFonts w:ascii="Times New Roman" w:hAnsi="Times New Roman" w:cs="Times New Roman"/>
          <w:bCs/>
          <w:lang w:val="es-ES"/>
        </w:rPr>
        <w:t xml:space="preserve">que se </w:t>
      </w:r>
      <w:r w:rsidR="00926608">
        <w:rPr>
          <w:rFonts w:ascii="Times New Roman" w:hAnsi="Times New Roman" w:cs="Times New Roman"/>
          <w:bCs/>
          <w:lang w:val="es-ES"/>
        </w:rPr>
        <w:t>presenta</w:t>
      </w:r>
      <w:r w:rsidR="00336DF6">
        <w:rPr>
          <w:rFonts w:ascii="Times New Roman" w:hAnsi="Times New Roman" w:cs="Times New Roman"/>
          <w:bCs/>
          <w:lang w:val="es-ES"/>
        </w:rPr>
        <w:t>n</w:t>
      </w:r>
      <w:r w:rsidR="002C20E1">
        <w:rPr>
          <w:rFonts w:ascii="Times New Roman" w:hAnsi="Times New Roman" w:cs="Times New Roman"/>
          <w:bCs/>
          <w:lang w:val="es-ES"/>
        </w:rPr>
        <w:t xml:space="preserve"> los hallazgos observados</w:t>
      </w:r>
      <w:r w:rsidR="00CF22DB">
        <w:rPr>
          <w:rFonts w:ascii="Times New Roman" w:hAnsi="Times New Roman" w:cs="Times New Roman"/>
          <w:bCs/>
          <w:lang w:val="es-ES"/>
        </w:rPr>
        <w:t xml:space="preserve"> a partir del análisis </w:t>
      </w:r>
      <w:r w:rsidR="00911882">
        <w:rPr>
          <w:rFonts w:ascii="Times New Roman" w:hAnsi="Times New Roman" w:cs="Times New Roman"/>
          <w:bCs/>
          <w:lang w:val="es-ES"/>
        </w:rPr>
        <w:t xml:space="preserve">del objeto de estudio desde </w:t>
      </w:r>
      <w:r w:rsidR="00844B82">
        <w:rPr>
          <w:rFonts w:ascii="Times New Roman" w:hAnsi="Times New Roman" w:cs="Times New Roman"/>
          <w:bCs/>
          <w:lang w:val="es-ES"/>
        </w:rPr>
        <w:t>tres</w:t>
      </w:r>
      <w:r w:rsidR="00911882">
        <w:rPr>
          <w:rFonts w:ascii="Times New Roman" w:hAnsi="Times New Roman" w:cs="Times New Roman"/>
          <w:bCs/>
          <w:lang w:val="es-ES"/>
        </w:rPr>
        <w:t xml:space="preserve"> </w:t>
      </w:r>
      <w:r w:rsidR="0070530A">
        <w:rPr>
          <w:rFonts w:ascii="Times New Roman" w:hAnsi="Times New Roman" w:cs="Times New Roman"/>
          <w:bCs/>
          <w:lang w:val="es-ES"/>
        </w:rPr>
        <w:t xml:space="preserve">dimensiones generales, </w:t>
      </w:r>
      <w:r w:rsidR="00932B63">
        <w:rPr>
          <w:rFonts w:ascii="Times New Roman" w:hAnsi="Times New Roman" w:cs="Times New Roman"/>
          <w:bCs/>
          <w:lang w:val="es-ES"/>
        </w:rPr>
        <w:t>el físico espacial</w:t>
      </w:r>
      <w:r w:rsidR="00D55FAC">
        <w:rPr>
          <w:rFonts w:ascii="Times New Roman" w:hAnsi="Times New Roman" w:cs="Times New Roman"/>
          <w:bCs/>
          <w:lang w:val="es-ES"/>
        </w:rPr>
        <w:t xml:space="preserve"> a partir </w:t>
      </w:r>
      <w:r w:rsidR="009B77C7">
        <w:rPr>
          <w:rFonts w:ascii="Times New Roman" w:hAnsi="Times New Roman" w:cs="Times New Roman"/>
          <w:bCs/>
          <w:lang w:val="es-ES"/>
        </w:rPr>
        <w:t xml:space="preserve">de variables tales como la localización </w:t>
      </w:r>
      <w:r w:rsidR="000B2F79">
        <w:rPr>
          <w:rFonts w:ascii="Times New Roman" w:hAnsi="Times New Roman" w:cs="Times New Roman"/>
          <w:bCs/>
          <w:lang w:val="es-ES"/>
        </w:rPr>
        <w:t xml:space="preserve">y cantidad </w:t>
      </w:r>
      <w:r w:rsidR="007452B6">
        <w:rPr>
          <w:rFonts w:ascii="Times New Roman" w:hAnsi="Times New Roman" w:cs="Times New Roman"/>
          <w:bCs/>
          <w:lang w:val="es-ES"/>
        </w:rPr>
        <w:t>de los condominios</w:t>
      </w:r>
      <w:r w:rsidR="00DB3E17">
        <w:rPr>
          <w:rFonts w:ascii="Times New Roman" w:hAnsi="Times New Roman" w:cs="Times New Roman"/>
          <w:bCs/>
          <w:lang w:val="es-ES"/>
        </w:rPr>
        <w:t>, superficie que ocupan</w:t>
      </w:r>
      <w:r w:rsidR="009F47BC">
        <w:rPr>
          <w:rFonts w:ascii="Times New Roman" w:hAnsi="Times New Roman" w:cs="Times New Roman"/>
          <w:bCs/>
          <w:lang w:val="es-ES"/>
        </w:rPr>
        <w:t xml:space="preserve"> dentro de la ciudad</w:t>
      </w:r>
      <w:r w:rsidR="005218B6">
        <w:rPr>
          <w:rFonts w:ascii="Times New Roman" w:hAnsi="Times New Roman" w:cs="Times New Roman"/>
          <w:bCs/>
          <w:lang w:val="es-ES"/>
        </w:rPr>
        <w:t xml:space="preserve"> y</w:t>
      </w:r>
      <w:r w:rsidR="009F47BC">
        <w:rPr>
          <w:rFonts w:ascii="Times New Roman" w:hAnsi="Times New Roman" w:cs="Times New Roman"/>
          <w:bCs/>
          <w:lang w:val="es-ES"/>
        </w:rPr>
        <w:t xml:space="preserve"> </w:t>
      </w:r>
      <w:r w:rsidR="0018597B">
        <w:rPr>
          <w:rFonts w:ascii="Times New Roman" w:hAnsi="Times New Roman" w:cs="Times New Roman"/>
          <w:bCs/>
          <w:lang w:val="es-ES"/>
        </w:rPr>
        <w:t>finalmente</w:t>
      </w:r>
      <w:r w:rsidR="008F57A9">
        <w:rPr>
          <w:rFonts w:ascii="Times New Roman" w:hAnsi="Times New Roman" w:cs="Times New Roman"/>
          <w:bCs/>
          <w:lang w:val="es-ES"/>
        </w:rPr>
        <w:t xml:space="preserve">, </w:t>
      </w:r>
      <w:r w:rsidR="00B42A17">
        <w:rPr>
          <w:rFonts w:ascii="Times New Roman" w:hAnsi="Times New Roman" w:cs="Times New Roman"/>
          <w:bCs/>
          <w:lang w:val="es-ES"/>
        </w:rPr>
        <w:t>la</w:t>
      </w:r>
      <w:r w:rsidR="008433B0">
        <w:rPr>
          <w:rFonts w:ascii="Times New Roman" w:hAnsi="Times New Roman" w:cs="Times New Roman"/>
          <w:bCs/>
          <w:lang w:val="es-ES"/>
        </w:rPr>
        <w:t xml:space="preserve"> articulación </w:t>
      </w:r>
      <w:r w:rsidR="00DA3FC2">
        <w:rPr>
          <w:rFonts w:ascii="Times New Roman" w:hAnsi="Times New Roman" w:cs="Times New Roman"/>
          <w:bCs/>
          <w:lang w:val="es-ES"/>
        </w:rPr>
        <w:t>con el contexto</w:t>
      </w:r>
      <w:r w:rsidR="00D94801">
        <w:rPr>
          <w:rFonts w:ascii="Times New Roman" w:hAnsi="Times New Roman" w:cs="Times New Roman"/>
          <w:bCs/>
          <w:lang w:val="es-ES"/>
        </w:rPr>
        <w:t xml:space="preserve"> </w:t>
      </w:r>
      <w:r w:rsidR="00D94801" w:rsidRPr="00D94801">
        <w:rPr>
          <w:rFonts w:ascii="Times New Roman" w:hAnsi="Times New Roman" w:cs="Times New Roman"/>
          <w:bCs/>
          <w:lang w:val="es-ES"/>
        </w:rPr>
        <w:t>en donde se describe</w:t>
      </w:r>
      <w:r w:rsidR="0039412A">
        <w:rPr>
          <w:rFonts w:ascii="Times New Roman" w:hAnsi="Times New Roman" w:cs="Times New Roman"/>
          <w:bCs/>
          <w:lang w:val="es-ES"/>
        </w:rPr>
        <w:t xml:space="preserve"> la relación de los </w:t>
      </w:r>
      <w:r w:rsidR="008D5B63">
        <w:rPr>
          <w:rFonts w:ascii="Times New Roman" w:hAnsi="Times New Roman" w:cs="Times New Roman"/>
          <w:bCs/>
          <w:lang w:val="es-ES"/>
        </w:rPr>
        <w:t xml:space="preserve">conjuntos habitacionales con la estructura </w:t>
      </w:r>
      <w:r w:rsidR="003534D4">
        <w:rPr>
          <w:rFonts w:ascii="Times New Roman" w:hAnsi="Times New Roman" w:cs="Times New Roman"/>
          <w:bCs/>
          <w:lang w:val="es-ES"/>
        </w:rPr>
        <w:t>vial</w:t>
      </w:r>
      <w:r w:rsidR="0070137F">
        <w:rPr>
          <w:rFonts w:ascii="Times New Roman" w:hAnsi="Times New Roman" w:cs="Times New Roman"/>
          <w:bCs/>
          <w:lang w:val="es-ES"/>
        </w:rPr>
        <w:t>.</w:t>
      </w:r>
    </w:p>
    <w:p w14:paraId="6BB77D77" w14:textId="77777777" w:rsidR="00D859C3" w:rsidRDefault="00D859C3" w:rsidP="00932B63">
      <w:pPr>
        <w:spacing w:line="360" w:lineRule="auto"/>
        <w:jc w:val="both"/>
        <w:rPr>
          <w:rFonts w:ascii="Times New Roman" w:hAnsi="Times New Roman" w:cs="Times New Roman"/>
          <w:bCs/>
          <w:lang w:val="es-ES"/>
        </w:rPr>
      </w:pPr>
    </w:p>
    <w:p w14:paraId="59CA86AC" w14:textId="326DF7C2" w:rsidR="00567132" w:rsidRDefault="00EB5112" w:rsidP="00932B63">
      <w:pPr>
        <w:spacing w:line="360" w:lineRule="auto"/>
        <w:jc w:val="both"/>
        <w:rPr>
          <w:rFonts w:ascii="Times New Roman" w:hAnsi="Times New Roman" w:cs="Times New Roman"/>
          <w:bCs/>
          <w:lang w:val="es-ES"/>
        </w:rPr>
      </w:pPr>
      <w:r>
        <w:rPr>
          <w:rFonts w:ascii="Times New Roman" w:hAnsi="Times New Roman" w:cs="Times New Roman"/>
          <w:bCs/>
          <w:lang w:val="es-ES"/>
        </w:rPr>
        <w:t>Un segundo a</w:t>
      </w:r>
      <w:r w:rsidR="00BF0C3E">
        <w:rPr>
          <w:rFonts w:ascii="Times New Roman" w:hAnsi="Times New Roman" w:cs="Times New Roman"/>
          <w:bCs/>
          <w:lang w:val="es-ES"/>
        </w:rPr>
        <w:t xml:space="preserve">specto analizado es el referente a la dimensión </w:t>
      </w:r>
      <w:r w:rsidR="00DA3FC2">
        <w:rPr>
          <w:rFonts w:ascii="Times New Roman" w:hAnsi="Times New Roman" w:cs="Times New Roman"/>
          <w:bCs/>
          <w:lang w:val="es-ES"/>
        </w:rPr>
        <w:t>morfológico-</w:t>
      </w:r>
      <w:r w:rsidR="00BF0C3E">
        <w:rPr>
          <w:rFonts w:ascii="Times New Roman" w:hAnsi="Times New Roman" w:cs="Times New Roman"/>
          <w:bCs/>
          <w:lang w:val="es-ES"/>
        </w:rPr>
        <w:t xml:space="preserve">perceptual </w:t>
      </w:r>
      <w:r w:rsidR="00B918B5">
        <w:rPr>
          <w:rFonts w:ascii="Times New Roman" w:hAnsi="Times New Roman" w:cs="Times New Roman"/>
          <w:bCs/>
          <w:lang w:val="es-ES"/>
        </w:rPr>
        <w:t xml:space="preserve">en donde se describe </w:t>
      </w:r>
      <w:r w:rsidR="00DE2235">
        <w:rPr>
          <w:rFonts w:ascii="Times New Roman" w:hAnsi="Times New Roman" w:cs="Times New Roman"/>
          <w:bCs/>
          <w:lang w:val="es-ES"/>
        </w:rPr>
        <w:t xml:space="preserve">el </w:t>
      </w:r>
      <w:r w:rsidR="00B523B0">
        <w:rPr>
          <w:rFonts w:ascii="Times New Roman" w:hAnsi="Times New Roman" w:cs="Times New Roman"/>
          <w:bCs/>
          <w:lang w:val="es-ES"/>
        </w:rPr>
        <w:t>impacto</w:t>
      </w:r>
      <w:r w:rsidR="0070137F">
        <w:rPr>
          <w:rFonts w:ascii="Times New Roman" w:hAnsi="Times New Roman" w:cs="Times New Roman"/>
          <w:bCs/>
          <w:lang w:val="es-ES"/>
        </w:rPr>
        <w:t xml:space="preserve"> de</w:t>
      </w:r>
      <w:r w:rsidR="007D1C60">
        <w:rPr>
          <w:rFonts w:ascii="Times New Roman" w:hAnsi="Times New Roman" w:cs="Times New Roman"/>
          <w:bCs/>
          <w:lang w:val="es-ES"/>
        </w:rPr>
        <w:t xml:space="preserve"> la implementación de</w:t>
      </w:r>
      <w:r w:rsidR="0070137F">
        <w:rPr>
          <w:rFonts w:ascii="Times New Roman" w:hAnsi="Times New Roman" w:cs="Times New Roman"/>
          <w:bCs/>
          <w:lang w:val="es-ES"/>
        </w:rPr>
        <w:t xml:space="preserve"> las cercas perimetrales</w:t>
      </w:r>
      <w:r w:rsidR="00D859C3">
        <w:rPr>
          <w:rFonts w:ascii="Times New Roman" w:hAnsi="Times New Roman" w:cs="Times New Roman"/>
          <w:bCs/>
          <w:lang w:val="es-ES"/>
        </w:rPr>
        <w:t>,</w:t>
      </w:r>
      <w:r w:rsidR="0070137F">
        <w:rPr>
          <w:rFonts w:ascii="Times New Roman" w:hAnsi="Times New Roman" w:cs="Times New Roman"/>
          <w:bCs/>
          <w:lang w:val="es-ES"/>
        </w:rPr>
        <w:t xml:space="preserve"> </w:t>
      </w:r>
      <w:r w:rsidR="00B523B0">
        <w:rPr>
          <w:rFonts w:ascii="Times New Roman" w:hAnsi="Times New Roman" w:cs="Times New Roman"/>
          <w:bCs/>
          <w:lang w:val="es-ES"/>
        </w:rPr>
        <w:t xml:space="preserve">su </w:t>
      </w:r>
      <w:r w:rsidR="00A66B4B">
        <w:rPr>
          <w:rFonts w:ascii="Times New Roman" w:hAnsi="Times New Roman" w:cs="Times New Roman"/>
          <w:bCs/>
          <w:lang w:val="es-ES"/>
        </w:rPr>
        <w:t xml:space="preserve">tipología y materiales </w:t>
      </w:r>
      <w:r w:rsidR="00C86478">
        <w:rPr>
          <w:rFonts w:ascii="Times New Roman" w:hAnsi="Times New Roman" w:cs="Times New Roman"/>
          <w:bCs/>
          <w:lang w:val="es-ES"/>
        </w:rPr>
        <w:t>utilizados al exterior de los condomin</w:t>
      </w:r>
      <w:r w:rsidR="00AE2A33">
        <w:rPr>
          <w:rFonts w:ascii="Times New Roman" w:hAnsi="Times New Roman" w:cs="Times New Roman"/>
          <w:bCs/>
          <w:lang w:val="es-ES"/>
        </w:rPr>
        <w:t>ios</w:t>
      </w:r>
      <w:r w:rsidR="00567132">
        <w:rPr>
          <w:rFonts w:ascii="Times New Roman" w:hAnsi="Times New Roman" w:cs="Times New Roman"/>
          <w:bCs/>
          <w:lang w:val="es-ES"/>
        </w:rPr>
        <w:t>.</w:t>
      </w:r>
    </w:p>
    <w:p w14:paraId="0C9E0D83" w14:textId="54D06549" w:rsidR="0038171B" w:rsidRDefault="0070137F" w:rsidP="00932B63">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 </w:t>
      </w:r>
    </w:p>
    <w:p w14:paraId="56125C7B" w14:textId="4B1BE643" w:rsidR="00A60E74" w:rsidRPr="007A4EE1" w:rsidRDefault="002B29E2" w:rsidP="001857FB">
      <w:pPr>
        <w:spacing w:line="360" w:lineRule="auto"/>
        <w:jc w:val="both"/>
        <w:rPr>
          <w:rFonts w:ascii="Times New Roman" w:hAnsi="Times New Roman" w:cs="Times New Roman"/>
          <w:bCs/>
          <w:lang w:val="es-ES"/>
        </w:rPr>
      </w:pPr>
      <w:del w:id="66" w:author="Autor">
        <w:r w:rsidDel="0060237D">
          <w:rPr>
            <w:rFonts w:ascii="Times New Roman" w:hAnsi="Times New Roman" w:cs="Times New Roman"/>
            <w:bCs/>
            <w:lang w:val="es-ES"/>
          </w:rPr>
          <w:lastRenderedPageBreak/>
          <w:delText xml:space="preserve"> </w:delText>
        </w:r>
      </w:del>
      <w:r w:rsidR="00126FAD">
        <w:rPr>
          <w:rFonts w:ascii="Times New Roman" w:hAnsi="Times New Roman" w:cs="Times New Roman"/>
          <w:bCs/>
          <w:lang w:val="es-ES"/>
        </w:rPr>
        <w:t>En l</w:t>
      </w:r>
      <w:r w:rsidR="007C0093">
        <w:rPr>
          <w:rFonts w:ascii="Times New Roman" w:hAnsi="Times New Roman" w:cs="Times New Roman"/>
          <w:bCs/>
          <w:lang w:val="es-ES"/>
        </w:rPr>
        <w:t>a tercer</w:t>
      </w:r>
      <w:r w:rsidR="00A56C92">
        <w:rPr>
          <w:rFonts w:ascii="Times New Roman" w:hAnsi="Times New Roman" w:cs="Times New Roman"/>
          <w:bCs/>
          <w:lang w:val="es-ES"/>
        </w:rPr>
        <w:t>a</w:t>
      </w:r>
      <w:r w:rsidR="007C0093">
        <w:rPr>
          <w:rFonts w:ascii="Times New Roman" w:hAnsi="Times New Roman" w:cs="Times New Roman"/>
          <w:bCs/>
          <w:lang w:val="es-ES"/>
        </w:rPr>
        <w:t xml:space="preserve"> dimensión analizad</w:t>
      </w:r>
      <w:r w:rsidR="006A00F9">
        <w:rPr>
          <w:rFonts w:ascii="Times New Roman" w:hAnsi="Times New Roman" w:cs="Times New Roman"/>
          <w:bCs/>
          <w:lang w:val="es-ES"/>
        </w:rPr>
        <w:t xml:space="preserve">a, la social se </w:t>
      </w:r>
      <w:r w:rsidR="001857FB">
        <w:rPr>
          <w:rFonts w:ascii="Times New Roman" w:hAnsi="Times New Roman" w:cs="Times New Roman"/>
          <w:bCs/>
          <w:lang w:val="es-ES"/>
        </w:rPr>
        <w:t>identifica</w:t>
      </w:r>
      <w:r w:rsidR="006A00F9">
        <w:rPr>
          <w:rFonts w:ascii="Times New Roman" w:hAnsi="Times New Roman" w:cs="Times New Roman"/>
          <w:bCs/>
          <w:lang w:val="es-ES"/>
        </w:rPr>
        <w:t xml:space="preserve"> el </w:t>
      </w:r>
      <w:r w:rsidR="006A00F9" w:rsidRPr="00FA5846">
        <w:rPr>
          <w:rFonts w:ascii="Times New Roman" w:hAnsi="Times New Roman" w:cs="Times New Roman"/>
          <w:bCs/>
          <w:lang w:val="es-ES"/>
        </w:rPr>
        <w:t xml:space="preserve">sector socioeconómico </w:t>
      </w:r>
      <w:r w:rsidR="006A00F9">
        <w:rPr>
          <w:rFonts w:ascii="Times New Roman" w:hAnsi="Times New Roman" w:cs="Times New Roman"/>
          <w:bCs/>
          <w:lang w:val="es-ES"/>
        </w:rPr>
        <w:t xml:space="preserve">en donde se </w:t>
      </w:r>
      <w:r w:rsidR="00104907">
        <w:rPr>
          <w:rFonts w:ascii="Times New Roman" w:hAnsi="Times New Roman" w:cs="Times New Roman"/>
          <w:bCs/>
          <w:lang w:val="es-ES"/>
        </w:rPr>
        <w:t>da con</w:t>
      </w:r>
      <w:r w:rsidR="001857FB">
        <w:rPr>
          <w:rFonts w:ascii="Times New Roman" w:hAnsi="Times New Roman" w:cs="Times New Roman"/>
          <w:bCs/>
          <w:lang w:val="es-ES"/>
        </w:rPr>
        <w:t xml:space="preserve"> </w:t>
      </w:r>
      <w:r w:rsidR="00104907">
        <w:rPr>
          <w:rFonts w:ascii="Times New Roman" w:hAnsi="Times New Roman" w:cs="Times New Roman"/>
          <w:bCs/>
          <w:lang w:val="es-ES"/>
        </w:rPr>
        <w:t xml:space="preserve">mayor frecuencia este </w:t>
      </w:r>
      <w:r w:rsidR="00B918B5">
        <w:rPr>
          <w:rFonts w:ascii="Times New Roman" w:hAnsi="Times New Roman" w:cs="Times New Roman"/>
          <w:bCs/>
          <w:lang w:val="es-ES"/>
        </w:rPr>
        <w:t>patrón de fraccionamientos cerrados</w:t>
      </w:r>
      <w:r w:rsidR="001857FB">
        <w:rPr>
          <w:rFonts w:ascii="Times New Roman" w:hAnsi="Times New Roman" w:cs="Times New Roman"/>
          <w:bCs/>
          <w:lang w:val="es-ES"/>
        </w:rPr>
        <w:t>.</w:t>
      </w:r>
    </w:p>
    <w:p w14:paraId="140332FD" w14:textId="77777777" w:rsidR="007A4EE1" w:rsidRDefault="007A4EE1" w:rsidP="003F32BF">
      <w:pPr>
        <w:spacing w:line="360" w:lineRule="auto"/>
        <w:rPr>
          <w:rFonts w:ascii="Times New Roman" w:hAnsi="Times New Roman" w:cs="Times New Roman"/>
          <w:b/>
          <w:lang w:val="es-ES"/>
        </w:rPr>
      </w:pPr>
    </w:p>
    <w:p w14:paraId="08534B21" w14:textId="45503064" w:rsidR="003B5FD3" w:rsidRPr="00EF61F4" w:rsidRDefault="00AB0C66" w:rsidP="003F32BF">
      <w:pPr>
        <w:spacing w:line="360" w:lineRule="auto"/>
        <w:rPr>
          <w:rFonts w:ascii="Times New Roman" w:hAnsi="Times New Roman" w:cs="Times New Roman"/>
          <w:b/>
          <w:i/>
          <w:iCs/>
          <w:sz w:val="22"/>
          <w:szCs w:val="22"/>
          <w:lang w:val="es-ES"/>
        </w:rPr>
      </w:pPr>
      <w:r w:rsidRPr="00EF61F4">
        <w:rPr>
          <w:rFonts w:ascii="Times New Roman" w:hAnsi="Times New Roman" w:cs="Times New Roman"/>
          <w:b/>
          <w:i/>
          <w:iCs/>
          <w:sz w:val="22"/>
          <w:szCs w:val="22"/>
          <w:lang w:val="es-ES"/>
        </w:rPr>
        <w:t xml:space="preserve">Los primeros </w:t>
      </w:r>
      <w:r w:rsidR="00E006A3" w:rsidRPr="00EF61F4">
        <w:rPr>
          <w:rFonts w:ascii="Times New Roman" w:hAnsi="Times New Roman" w:cs="Times New Roman"/>
          <w:b/>
          <w:i/>
          <w:iCs/>
          <w:sz w:val="22"/>
          <w:szCs w:val="22"/>
          <w:lang w:val="es-ES"/>
        </w:rPr>
        <w:t xml:space="preserve">desarrollos condominales y </w:t>
      </w:r>
      <w:r w:rsidR="0000364C" w:rsidRPr="00EF61F4">
        <w:rPr>
          <w:rFonts w:ascii="Times New Roman" w:hAnsi="Times New Roman" w:cs="Times New Roman"/>
          <w:b/>
          <w:i/>
          <w:iCs/>
          <w:sz w:val="22"/>
          <w:szCs w:val="22"/>
          <w:lang w:val="es-ES"/>
        </w:rPr>
        <w:t>la</w:t>
      </w:r>
      <w:r w:rsidR="00E006A3" w:rsidRPr="00EF61F4">
        <w:rPr>
          <w:rFonts w:ascii="Times New Roman" w:hAnsi="Times New Roman" w:cs="Times New Roman"/>
          <w:b/>
          <w:i/>
          <w:iCs/>
          <w:sz w:val="22"/>
          <w:szCs w:val="22"/>
          <w:lang w:val="es-ES"/>
        </w:rPr>
        <w:t xml:space="preserve"> conquista </w:t>
      </w:r>
      <w:r w:rsidR="0000364C" w:rsidRPr="00EF61F4">
        <w:rPr>
          <w:rFonts w:ascii="Times New Roman" w:hAnsi="Times New Roman" w:cs="Times New Roman"/>
          <w:b/>
          <w:i/>
          <w:iCs/>
          <w:sz w:val="22"/>
          <w:szCs w:val="22"/>
          <w:lang w:val="es-ES"/>
        </w:rPr>
        <w:t>de</w:t>
      </w:r>
      <w:r w:rsidR="00A25461" w:rsidRPr="00EF61F4">
        <w:rPr>
          <w:rFonts w:ascii="Times New Roman" w:hAnsi="Times New Roman" w:cs="Times New Roman"/>
          <w:b/>
          <w:i/>
          <w:iCs/>
          <w:sz w:val="22"/>
          <w:szCs w:val="22"/>
          <w:lang w:val="es-ES"/>
        </w:rPr>
        <w:t xml:space="preserve"> los límites urbanizables.</w:t>
      </w:r>
    </w:p>
    <w:p w14:paraId="305D5860" w14:textId="081431DF" w:rsidR="005B36C1" w:rsidRDefault="005B36C1" w:rsidP="003F32BF">
      <w:pPr>
        <w:spacing w:line="360" w:lineRule="auto"/>
        <w:rPr>
          <w:rFonts w:ascii="Times New Roman" w:hAnsi="Times New Roman" w:cs="Times New Roman"/>
          <w:b/>
          <w:lang w:val="es-ES"/>
        </w:rPr>
      </w:pPr>
    </w:p>
    <w:p w14:paraId="3814B45E" w14:textId="7FC55C7D" w:rsidR="000354DA" w:rsidRDefault="005B36C1" w:rsidP="00760C8B">
      <w:pPr>
        <w:spacing w:line="360" w:lineRule="auto"/>
        <w:jc w:val="both"/>
        <w:rPr>
          <w:rFonts w:ascii="Times New Roman" w:hAnsi="Times New Roman" w:cs="Times New Roman"/>
          <w:bCs/>
          <w:lang w:val="es-ES"/>
        </w:rPr>
      </w:pPr>
      <w:r w:rsidRPr="005B36C1">
        <w:rPr>
          <w:rFonts w:ascii="Times New Roman" w:hAnsi="Times New Roman" w:cs="Times New Roman"/>
          <w:bCs/>
          <w:lang w:val="es-ES"/>
        </w:rPr>
        <w:t>En un principio</w:t>
      </w:r>
      <w:r>
        <w:rPr>
          <w:rFonts w:ascii="Times New Roman" w:hAnsi="Times New Roman" w:cs="Times New Roman"/>
          <w:bCs/>
          <w:lang w:val="es-ES"/>
        </w:rPr>
        <w:t xml:space="preserve">, la localización de los primeros desarrollos </w:t>
      </w:r>
      <w:r w:rsidR="00E34052">
        <w:rPr>
          <w:rFonts w:ascii="Times New Roman" w:hAnsi="Times New Roman" w:cs="Times New Roman"/>
          <w:bCs/>
          <w:lang w:val="es-ES"/>
        </w:rPr>
        <w:t xml:space="preserve">habitacionales emergidos bajo </w:t>
      </w:r>
      <w:r w:rsidR="00752DBE">
        <w:rPr>
          <w:rFonts w:ascii="Times New Roman" w:hAnsi="Times New Roman" w:cs="Times New Roman"/>
          <w:bCs/>
          <w:lang w:val="es-ES"/>
        </w:rPr>
        <w:t xml:space="preserve">el régimen de </w:t>
      </w:r>
      <w:r w:rsidR="00847226">
        <w:rPr>
          <w:rFonts w:ascii="Times New Roman" w:hAnsi="Times New Roman" w:cs="Times New Roman"/>
          <w:bCs/>
          <w:lang w:val="es-ES"/>
        </w:rPr>
        <w:t>propiedad en condominio</w:t>
      </w:r>
      <w:r w:rsidR="00F75F0D">
        <w:rPr>
          <w:rFonts w:ascii="Times New Roman" w:hAnsi="Times New Roman" w:cs="Times New Roman"/>
          <w:bCs/>
          <w:lang w:val="es-ES"/>
        </w:rPr>
        <w:t xml:space="preserve"> hacia </w:t>
      </w:r>
      <w:r w:rsidR="00847226">
        <w:rPr>
          <w:rFonts w:ascii="Times New Roman" w:hAnsi="Times New Roman" w:cs="Times New Roman"/>
          <w:bCs/>
          <w:lang w:val="es-ES"/>
        </w:rPr>
        <w:t>la década de los años 80</w:t>
      </w:r>
      <w:del w:id="67" w:author="Autor">
        <w:r w:rsidR="00651E4A" w:rsidDel="0060237D">
          <w:rPr>
            <w:rFonts w:ascii="Times New Roman" w:hAnsi="Times New Roman" w:cs="Times New Roman"/>
            <w:bCs/>
            <w:lang w:val="es-ES"/>
          </w:rPr>
          <w:delText>´S</w:delText>
        </w:r>
      </w:del>
      <w:r w:rsidR="00651E4A">
        <w:rPr>
          <w:rFonts w:ascii="Times New Roman" w:hAnsi="Times New Roman" w:cs="Times New Roman"/>
          <w:bCs/>
          <w:lang w:val="es-ES"/>
        </w:rPr>
        <w:t xml:space="preserve"> del siglo pasado</w:t>
      </w:r>
      <w:r w:rsidR="00FF6BAC">
        <w:rPr>
          <w:rFonts w:ascii="Times New Roman" w:hAnsi="Times New Roman" w:cs="Times New Roman"/>
          <w:bCs/>
          <w:lang w:val="es-ES"/>
        </w:rPr>
        <w:t>,</w:t>
      </w:r>
      <w:r w:rsidR="00D056E2">
        <w:rPr>
          <w:rFonts w:ascii="Times New Roman" w:hAnsi="Times New Roman" w:cs="Times New Roman"/>
          <w:bCs/>
          <w:lang w:val="es-ES"/>
        </w:rPr>
        <w:t xml:space="preserve"> se dio </w:t>
      </w:r>
      <w:r w:rsidR="0039491D">
        <w:rPr>
          <w:rFonts w:ascii="Times New Roman" w:hAnsi="Times New Roman" w:cs="Times New Roman"/>
          <w:bCs/>
          <w:lang w:val="es-ES"/>
        </w:rPr>
        <w:t>adyacente a la zona urbana consolidada</w:t>
      </w:r>
      <w:r w:rsidR="0034709E">
        <w:rPr>
          <w:rFonts w:ascii="Times New Roman" w:hAnsi="Times New Roman" w:cs="Times New Roman"/>
          <w:bCs/>
          <w:lang w:val="es-ES"/>
        </w:rPr>
        <w:t xml:space="preserve"> de la ciudad de Aguascalientes</w:t>
      </w:r>
      <w:r w:rsidR="0039491D">
        <w:rPr>
          <w:rFonts w:ascii="Times New Roman" w:hAnsi="Times New Roman" w:cs="Times New Roman"/>
          <w:bCs/>
          <w:lang w:val="es-ES"/>
        </w:rPr>
        <w:t xml:space="preserve"> y al interior de </w:t>
      </w:r>
      <w:r w:rsidR="00760C8B">
        <w:rPr>
          <w:rFonts w:ascii="Times New Roman" w:hAnsi="Times New Roman" w:cs="Times New Roman"/>
          <w:bCs/>
          <w:lang w:val="es-ES"/>
        </w:rPr>
        <w:t>esta</w:t>
      </w:r>
      <w:r w:rsidR="001A2B74">
        <w:rPr>
          <w:rFonts w:ascii="Times New Roman" w:hAnsi="Times New Roman" w:cs="Times New Roman"/>
          <w:bCs/>
          <w:lang w:val="es-ES"/>
        </w:rPr>
        <w:t>, ocupando grandes lotes baldíos aun sin desarrollar</w:t>
      </w:r>
      <w:r w:rsidR="004E3050">
        <w:rPr>
          <w:rFonts w:ascii="Times New Roman" w:hAnsi="Times New Roman" w:cs="Times New Roman"/>
          <w:bCs/>
          <w:lang w:val="es-ES"/>
        </w:rPr>
        <w:t xml:space="preserve">, dentro del perímetro definido por la </w:t>
      </w:r>
      <w:r w:rsidR="006A7AD5">
        <w:rPr>
          <w:rFonts w:ascii="Times New Roman" w:hAnsi="Times New Roman" w:cs="Times New Roman"/>
          <w:bCs/>
          <w:lang w:val="es-ES"/>
        </w:rPr>
        <w:t xml:space="preserve">Av. De la Convención de 1914 </w:t>
      </w:r>
      <w:r w:rsidR="00BD1DA1">
        <w:rPr>
          <w:rFonts w:ascii="Times New Roman" w:hAnsi="Times New Roman" w:cs="Times New Roman"/>
          <w:bCs/>
          <w:lang w:val="es-ES"/>
        </w:rPr>
        <w:t xml:space="preserve">mejor </w:t>
      </w:r>
      <w:r w:rsidR="006A7AD5">
        <w:rPr>
          <w:rFonts w:ascii="Times New Roman" w:hAnsi="Times New Roman" w:cs="Times New Roman"/>
          <w:bCs/>
          <w:lang w:val="es-ES"/>
        </w:rPr>
        <w:t>conocida en la localidad</w:t>
      </w:r>
      <w:r w:rsidR="00BD1DA1">
        <w:rPr>
          <w:rFonts w:ascii="Times New Roman" w:hAnsi="Times New Roman" w:cs="Times New Roman"/>
          <w:bCs/>
          <w:lang w:val="es-ES"/>
        </w:rPr>
        <w:t xml:space="preserve"> como Primer Anillo de Circunvalación;</w:t>
      </w:r>
      <w:r w:rsidR="00FF6BAC">
        <w:rPr>
          <w:rFonts w:ascii="Times New Roman" w:hAnsi="Times New Roman" w:cs="Times New Roman"/>
          <w:bCs/>
          <w:lang w:val="es-ES"/>
        </w:rPr>
        <w:t xml:space="preserve"> destacando </w:t>
      </w:r>
      <w:r w:rsidR="00A34D91">
        <w:rPr>
          <w:rFonts w:ascii="Times New Roman" w:hAnsi="Times New Roman" w:cs="Times New Roman"/>
          <w:bCs/>
          <w:lang w:val="es-ES"/>
        </w:rPr>
        <w:t>entre ellos el Condominio Habitacional Residencial denominado “Pulgas Pandas”</w:t>
      </w:r>
      <w:r w:rsidR="00475C4A">
        <w:rPr>
          <w:rFonts w:ascii="Times New Roman" w:hAnsi="Times New Roman" w:cs="Times New Roman"/>
          <w:bCs/>
          <w:lang w:val="es-ES"/>
        </w:rPr>
        <w:t xml:space="preserve">, por sus dimensiones </w:t>
      </w:r>
      <w:r w:rsidR="00AF4612">
        <w:rPr>
          <w:rFonts w:ascii="Times New Roman" w:hAnsi="Times New Roman" w:cs="Times New Roman"/>
          <w:bCs/>
          <w:lang w:val="es-ES"/>
        </w:rPr>
        <w:t xml:space="preserve">y por ofrecer en su interior un campo de golf y un club deportivo </w:t>
      </w:r>
      <w:r w:rsidR="00DD7C70">
        <w:rPr>
          <w:rFonts w:ascii="Times New Roman" w:hAnsi="Times New Roman" w:cs="Times New Roman"/>
          <w:bCs/>
          <w:lang w:val="es-ES"/>
        </w:rPr>
        <w:t>con derecho de utilización por parte de los condóminos.</w:t>
      </w:r>
    </w:p>
    <w:p w14:paraId="517A2F41" w14:textId="77777777" w:rsidR="00D17F8C" w:rsidRDefault="00D17F8C" w:rsidP="00760C8B">
      <w:pPr>
        <w:spacing w:line="360" w:lineRule="auto"/>
        <w:jc w:val="both"/>
        <w:rPr>
          <w:rFonts w:ascii="Times New Roman" w:hAnsi="Times New Roman" w:cs="Times New Roman"/>
          <w:bCs/>
          <w:lang w:val="es-ES"/>
        </w:rPr>
      </w:pPr>
    </w:p>
    <w:p w14:paraId="09C9E712" w14:textId="17CD8DB8" w:rsidR="005B36C1" w:rsidRDefault="0080492C" w:rsidP="00760C8B">
      <w:pPr>
        <w:spacing w:line="360" w:lineRule="auto"/>
        <w:jc w:val="both"/>
        <w:rPr>
          <w:rFonts w:ascii="Times New Roman" w:hAnsi="Times New Roman" w:cs="Times New Roman"/>
          <w:bCs/>
          <w:lang w:val="es-ES"/>
        </w:rPr>
      </w:pPr>
      <w:r>
        <w:rPr>
          <w:rFonts w:ascii="Times New Roman" w:hAnsi="Times New Roman" w:cs="Times New Roman"/>
          <w:bCs/>
          <w:lang w:val="es-ES"/>
        </w:rPr>
        <w:t>Con el paso de los años, los condominio</w:t>
      </w:r>
      <w:r w:rsidR="00A70954">
        <w:rPr>
          <w:rFonts w:ascii="Times New Roman" w:hAnsi="Times New Roman" w:cs="Times New Roman"/>
          <w:bCs/>
          <w:lang w:val="es-ES"/>
        </w:rPr>
        <w:t xml:space="preserve">s, al irse agotando </w:t>
      </w:r>
      <w:r w:rsidR="0065343F">
        <w:rPr>
          <w:rFonts w:ascii="Times New Roman" w:hAnsi="Times New Roman" w:cs="Times New Roman"/>
          <w:bCs/>
          <w:lang w:val="es-ES"/>
        </w:rPr>
        <w:t>la oferta de terrenos de grandes dimensiones que por su</w:t>
      </w:r>
      <w:r w:rsidR="00E33A71">
        <w:rPr>
          <w:rFonts w:ascii="Times New Roman" w:hAnsi="Times New Roman" w:cs="Times New Roman"/>
          <w:bCs/>
          <w:lang w:val="es-ES"/>
        </w:rPr>
        <w:t xml:space="preserve"> propia naturaleza exige</w:t>
      </w:r>
      <w:r w:rsidR="006561FA">
        <w:rPr>
          <w:rFonts w:ascii="Times New Roman" w:hAnsi="Times New Roman" w:cs="Times New Roman"/>
          <w:bCs/>
          <w:lang w:val="es-ES"/>
        </w:rPr>
        <w:t>n</w:t>
      </w:r>
      <w:r w:rsidR="00F81DE7">
        <w:rPr>
          <w:rFonts w:ascii="Times New Roman" w:hAnsi="Times New Roman" w:cs="Times New Roman"/>
          <w:bCs/>
          <w:lang w:val="es-ES"/>
        </w:rPr>
        <w:t>,</w:t>
      </w:r>
      <w:r w:rsidR="00C22B29">
        <w:rPr>
          <w:rFonts w:ascii="Times New Roman" w:hAnsi="Times New Roman" w:cs="Times New Roman"/>
          <w:bCs/>
          <w:lang w:val="es-ES"/>
        </w:rPr>
        <w:t xml:space="preserve"> </w:t>
      </w:r>
      <w:r w:rsidR="00C864B6">
        <w:rPr>
          <w:rFonts w:ascii="Times New Roman" w:hAnsi="Times New Roman" w:cs="Times New Roman"/>
          <w:bCs/>
          <w:lang w:val="es-ES"/>
        </w:rPr>
        <w:t>(</w:t>
      </w:r>
      <w:r w:rsidR="00C22B29">
        <w:rPr>
          <w:rFonts w:ascii="Times New Roman" w:hAnsi="Times New Roman" w:cs="Times New Roman"/>
          <w:bCs/>
          <w:lang w:val="es-ES"/>
        </w:rPr>
        <w:t>a diferencia de los fraccionamientos habitacionales</w:t>
      </w:r>
      <w:r w:rsidR="008F69C6">
        <w:rPr>
          <w:rFonts w:ascii="Times New Roman" w:hAnsi="Times New Roman" w:cs="Times New Roman"/>
          <w:bCs/>
          <w:lang w:val="es-ES"/>
        </w:rPr>
        <w:t xml:space="preserve"> abiertos,</w:t>
      </w:r>
      <w:r w:rsidR="00C22B29">
        <w:rPr>
          <w:rFonts w:ascii="Times New Roman" w:hAnsi="Times New Roman" w:cs="Times New Roman"/>
          <w:bCs/>
          <w:lang w:val="es-ES"/>
        </w:rPr>
        <w:t xml:space="preserve"> estos no pueden </w:t>
      </w:r>
      <w:r w:rsidR="00314A44">
        <w:rPr>
          <w:rFonts w:ascii="Times New Roman" w:hAnsi="Times New Roman" w:cs="Times New Roman"/>
          <w:bCs/>
          <w:lang w:val="es-ES"/>
        </w:rPr>
        <w:t xml:space="preserve">subdividirse al </w:t>
      </w:r>
      <w:r w:rsidR="00C22B29">
        <w:rPr>
          <w:rFonts w:ascii="Times New Roman" w:hAnsi="Times New Roman" w:cs="Times New Roman"/>
          <w:bCs/>
          <w:lang w:val="es-ES"/>
        </w:rPr>
        <w:t xml:space="preserve">ser atravesados por vialidades </w:t>
      </w:r>
      <w:r w:rsidR="00214435">
        <w:rPr>
          <w:rFonts w:ascii="Times New Roman" w:hAnsi="Times New Roman" w:cs="Times New Roman"/>
          <w:bCs/>
          <w:lang w:val="es-ES"/>
        </w:rPr>
        <w:t xml:space="preserve">públicas </w:t>
      </w:r>
      <w:r w:rsidR="006561FA">
        <w:rPr>
          <w:rFonts w:ascii="Times New Roman" w:hAnsi="Times New Roman" w:cs="Times New Roman"/>
          <w:bCs/>
          <w:lang w:val="es-ES"/>
        </w:rPr>
        <w:t>con la finalidad</w:t>
      </w:r>
      <w:r w:rsidR="00214435">
        <w:rPr>
          <w:rFonts w:ascii="Times New Roman" w:hAnsi="Times New Roman" w:cs="Times New Roman"/>
          <w:bCs/>
          <w:lang w:val="es-ES"/>
        </w:rPr>
        <w:t xml:space="preserve"> de no perder la privacidad y la pr</w:t>
      </w:r>
      <w:r w:rsidR="00163279">
        <w:rPr>
          <w:rFonts w:ascii="Times New Roman" w:hAnsi="Times New Roman" w:cs="Times New Roman"/>
          <w:bCs/>
          <w:lang w:val="es-ES"/>
        </w:rPr>
        <w:t>etendida seguridad al interior</w:t>
      </w:r>
      <w:r w:rsidR="00C864B6">
        <w:rPr>
          <w:rFonts w:ascii="Times New Roman" w:hAnsi="Times New Roman" w:cs="Times New Roman"/>
          <w:bCs/>
          <w:lang w:val="es-ES"/>
        </w:rPr>
        <w:t xml:space="preserve">) </w:t>
      </w:r>
      <w:r w:rsidR="000D1B2F">
        <w:rPr>
          <w:rFonts w:ascii="Times New Roman" w:hAnsi="Times New Roman" w:cs="Times New Roman"/>
          <w:bCs/>
          <w:lang w:val="es-ES"/>
        </w:rPr>
        <w:t>se fueron ubicando en la periferia de la ciudad</w:t>
      </w:r>
      <w:r w:rsidR="00F77575">
        <w:rPr>
          <w:rFonts w:ascii="Times New Roman" w:hAnsi="Times New Roman" w:cs="Times New Roman"/>
          <w:bCs/>
          <w:lang w:val="es-ES"/>
        </w:rPr>
        <w:t xml:space="preserve"> de Aguascalientes</w:t>
      </w:r>
      <w:r w:rsidR="00B23D66">
        <w:rPr>
          <w:rFonts w:ascii="Times New Roman" w:hAnsi="Times New Roman" w:cs="Times New Roman"/>
          <w:bCs/>
          <w:lang w:val="es-ES"/>
        </w:rPr>
        <w:t>,</w:t>
      </w:r>
      <w:r w:rsidR="006B727B">
        <w:rPr>
          <w:rFonts w:ascii="Times New Roman" w:hAnsi="Times New Roman" w:cs="Times New Roman"/>
          <w:bCs/>
          <w:lang w:val="es-ES"/>
        </w:rPr>
        <w:t xml:space="preserve"> </w:t>
      </w:r>
      <w:r w:rsidR="006433B2">
        <w:rPr>
          <w:rFonts w:ascii="Times New Roman" w:hAnsi="Times New Roman" w:cs="Times New Roman"/>
          <w:bCs/>
          <w:lang w:val="es-ES"/>
        </w:rPr>
        <w:t>algunos dentro del lí</w:t>
      </w:r>
      <w:r w:rsidR="008D6D3E">
        <w:rPr>
          <w:rFonts w:ascii="Times New Roman" w:hAnsi="Times New Roman" w:cs="Times New Roman"/>
          <w:bCs/>
          <w:lang w:val="es-ES"/>
        </w:rPr>
        <w:t>m</w:t>
      </w:r>
      <w:r w:rsidR="006433B2">
        <w:rPr>
          <w:rFonts w:ascii="Times New Roman" w:hAnsi="Times New Roman" w:cs="Times New Roman"/>
          <w:bCs/>
          <w:lang w:val="es-ES"/>
        </w:rPr>
        <w:t>ite de crecimiento definido por el Programa de Desarrollo Urbano</w:t>
      </w:r>
      <w:r w:rsidR="00B61550">
        <w:rPr>
          <w:rFonts w:ascii="Times New Roman" w:hAnsi="Times New Roman" w:cs="Times New Roman"/>
          <w:bCs/>
          <w:lang w:val="es-ES"/>
        </w:rPr>
        <w:t xml:space="preserve"> vigente</w:t>
      </w:r>
      <w:r w:rsidR="004B3FE1">
        <w:rPr>
          <w:rFonts w:ascii="Times New Roman" w:hAnsi="Times New Roman" w:cs="Times New Roman"/>
          <w:bCs/>
          <w:lang w:val="es-ES"/>
        </w:rPr>
        <w:t xml:space="preserve"> (marcado en amarillo</w:t>
      </w:r>
      <w:r w:rsidR="0018178A">
        <w:rPr>
          <w:rFonts w:ascii="Times New Roman" w:hAnsi="Times New Roman" w:cs="Times New Roman"/>
          <w:bCs/>
          <w:lang w:val="es-ES"/>
        </w:rPr>
        <w:t xml:space="preserve"> y desarrollos condominales en rojo</w:t>
      </w:r>
      <w:r w:rsidR="00BF3B07">
        <w:rPr>
          <w:rFonts w:ascii="Times New Roman" w:hAnsi="Times New Roman" w:cs="Times New Roman"/>
          <w:bCs/>
          <w:lang w:val="es-ES"/>
        </w:rPr>
        <w:t xml:space="preserve"> en la imagen inferior</w:t>
      </w:r>
      <w:r w:rsidR="004B3FE1">
        <w:rPr>
          <w:rFonts w:ascii="Times New Roman" w:hAnsi="Times New Roman" w:cs="Times New Roman"/>
          <w:bCs/>
          <w:lang w:val="es-ES"/>
        </w:rPr>
        <w:t>)</w:t>
      </w:r>
      <w:r w:rsidR="00B23D66">
        <w:rPr>
          <w:rFonts w:ascii="Times New Roman" w:hAnsi="Times New Roman" w:cs="Times New Roman"/>
          <w:bCs/>
          <w:lang w:val="es-ES"/>
        </w:rPr>
        <w:t xml:space="preserve"> y otros </w:t>
      </w:r>
      <w:r w:rsidR="004A46F4">
        <w:rPr>
          <w:rFonts w:ascii="Times New Roman" w:hAnsi="Times New Roman" w:cs="Times New Roman"/>
          <w:bCs/>
          <w:lang w:val="es-ES"/>
        </w:rPr>
        <w:t>más</w:t>
      </w:r>
      <w:r w:rsidR="00B23D66">
        <w:rPr>
          <w:rFonts w:ascii="Times New Roman" w:hAnsi="Times New Roman" w:cs="Times New Roman"/>
          <w:bCs/>
          <w:lang w:val="es-ES"/>
        </w:rPr>
        <w:t xml:space="preserve"> </w:t>
      </w:r>
      <w:r w:rsidR="004A46F4">
        <w:rPr>
          <w:rFonts w:ascii="Times New Roman" w:hAnsi="Times New Roman" w:cs="Times New Roman"/>
          <w:bCs/>
          <w:lang w:val="es-ES"/>
        </w:rPr>
        <w:t>rebasando las áreas permisibles</w:t>
      </w:r>
      <w:r w:rsidR="00B130E4">
        <w:rPr>
          <w:rFonts w:ascii="Times New Roman" w:hAnsi="Times New Roman" w:cs="Times New Roman"/>
          <w:bCs/>
          <w:lang w:val="es-ES"/>
        </w:rPr>
        <w:t xml:space="preserve"> para </w:t>
      </w:r>
      <w:r w:rsidR="00EC35F7">
        <w:rPr>
          <w:rFonts w:ascii="Times New Roman" w:hAnsi="Times New Roman" w:cs="Times New Roman"/>
          <w:bCs/>
          <w:lang w:val="es-ES"/>
        </w:rPr>
        <w:t>tal efecto</w:t>
      </w:r>
      <w:r w:rsidR="00014E40">
        <w:rPr>
          <w:rFonts w:ascii="Times New Roman" w:hAnsi="Times New Roman" w:cs="Times New Roman"/>
          <w:bCs/>
          <w:lang w:val="es-ES"/>
        </w:rPr>
        <w:t xml:space="preserve"> amparados en </w:t>
      </w:r>
      <w:r w:rsidR="00DC6BBA">
        <w:rPr>
          <w:rFonts w:ascii="Times New Roman" w:hAnsi="Times New Roman" w:cs="Times New Roman"/>
          <w:bCs/>
          <w:lang w:val="es-ES"/>
        </w:rPr>
        <w:t xml:space="preserve">la figura de vivienda campestre o aprovechando “huecos” en la normatividad que les permitiera salvar </w:t>
      </w:r>
      <w:r w:rsidR="00F54B74">
        <w:rPr>
          <w:rFonts w:ascii="Times New Roman" w:hAnsi="Times New Roman" w:cs="Times New Roman"/>
          <w:bCs/>
          <w:lang w:val="es-ES"/>
        </w:rPr>
        <w:t>las trabas legales para su constitución</w:t>
      </w:r>
      <w:r w:rsidR="00BB1B36">
        <w:rPr>
          <w:rFonts w:ascii="Times New Roman" w:hAnsi="Times New Roman" w:cs="Times New Roman"/>
          <w:bCs/>
          <w:lang w:val="es-ES"/>
        </w:rPr>
        <w:t>, propiciando con ello la expansión de la ciudad.</w:t>
      </w:r>
      <w:del w:id="68" w:author="Autor">
        <w:r w:rsidR="00F54B74" w:rsidDel="0060237D">
          <w:rPr>
            <w:rFonts w:ascii="Times New Roman" w:hAnsi="Times New Roman" w:cs="Times New Roman"/>
            <w:bCs/>
            <w:lang w:val="es-ES"/>
          </w:rPr>
          <w:delText xml:space="preserve"> </w:delText>
        </w:r>
      </w:del>
    </w:p>
    <w:p w14:paraId="0D30A0DD" w14:textId="77777777" w:rsidR="00D17F8C" w:rsidRPr="005B36C1" w:rsidRDefault="00D17F8C" w:rsidP="00760C8B">
      <w:pPr>
        <w:spacing w:line="360" w:lineRule="auto"/>
        <w:jc w:val="both"/>
        <w:rPr>
          <w:rFonts w:ascii="Times New Roman" w:hAnsi="Times New Roman" w:cs="Times New Roman"/>
          <w:bCs/>
          <w:lang w:val="es-ES"/>
        </w:rPr>
      </w:pPr>
    </w:p>
    <w:p w14:paraId="511E1921" w14:textId="77777777" w:rsidR="0077283C" w:rsidRDefault="007719CC" w:rsidP="0077283C">
      <w:pPr>
        <w:keepNext/>
        <w:spacing w:line="360" w:lineRule="auto"/>
      </w:pPr>
      <w:r>
        <w:rPr>
          <w:rFonts w:ascii="Times New Roman" w:hAnsi="Times New Roman" w:cs="Times New Roman"/>
          <w:b/>
          <w:noProof/>
          <w:lang w:val="es-ES"/>
        </w:rPr>
        <w:lastRenderedPageBreak/>
        <w:drawing>
          <wp:inline distT="0" distB="0" distL="0" distR="0" wp14:anchorId="3B7C0FD5" wp14:editId="68864502">
            <wp:extent cx="6615180" cy="709407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628287" cy="7108127"/>
                    </a:xfrm>
                    <a:prstGeom prst="rect">
                      <a:avLst/>
                    </a:prstGeom>
                    <a:noFill/>
                  </pic:spPr>
                </pic:pic>
              </a:graphicData>
            </a:graphic>
          </wp:inline>
        </w:drawing>
      </w:r>
    </w:p>
    <w:p w14:paraId="7A15A109" w14:textId="1879CB87" w:rsidR="00164B6A" w:rsidRPr="001D39FF" w:rsidRDefault="00164B6A" w:rsidP="00164B6A">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sidRPr="001D39FF">
        <w:rPr>
          <w:rFonts w:ascii="Times New Roman" w:hAnsi="Times New Roman" w:cs="Times New Roman"/>
          <w:i/>
          <w:iCs/>
          <w:color w:val="000000"/>
          <w:sz w:val="18"/>
          <w:szCs w:val="18"/>
          <w:lang w:val="es-ES"/>
        </w:rPr>
        <w:t xml:space="preserve">Imagen 1. </w:t>
      </w:r>
      <w:r w:rsidR="00C77437">
        <w:rPr>
          <w:rFonts w:ascii="Times New Roman" w:hAnsi="Times New Roman" w:cs="Times New Roman"/>
          <w:i/>
          <w:iCs/>
          <w:color w:val="000000"/>
          <w:sz w:val="18"/>
          <w:szCs w:val="18"/>
          <w:lang w:val="es-ES"/>
        </w:rPr>
        <w:t>Vázquez, S.</w:t>
      </w:r>
      <w:r w:rsidR="00A46E7E">
        <w:rPr>
          <w:rFonts w:ascii="Times New Roman" w:hAnsi="Times New Roman" w:cs="Times New Roman"/>
          <w:i/>
          <w:iCs/>
          <w:color w:val="000000"/>
          <w:sz w:val="18"/>
          <w:szCs w:val="18"/>
          <w:lang w:val="es-ES"/>
        </w:rPr>
        <w:t xml:space="preserve"> con base en </w:t>
      </w:r>
      <w:r w:rsidR="00772088">
        <w:rPr>
          <w:rFonts w:ascii="Times New Roman" w:hAnsi="Times New Roman" w:cs="Times New Roman"/>
          <w:i/>
          <w:iCs/>
          <w:color w:val="000000"/>
          <w:sz w:val="18"/>
          <w:szCs w:val="18"/>
          <w:lang w:val="es-ES"/>
        </w:rPr>
        <w:t>SEGUOT</w:t>
      </w:r>
      <w:r w:rsidRPr="001D39FF">
        <w:rPr>
          <w:rFonts w:ascii="Times New Roman" w:hAnsi="Times New Roman" w:cs="Times New Roman"/>
          <w:i/>
          <w:iCs/>
          <w:color w:val="000000"/>
          <w:sz w:val="18"/>
          <w:szCs w:val="18"/>
          <w:lang w:val="es-ES"/>
        </w:rPr>
        <w:t>. (</w:t>
      </w:r>
      <w:r w:rsidR="008710A8">
        <w:rPr>
          <w:rFonts w:ascii="Times New Roman" w:hAnsi="Times New Roman" w:cs="Times New Roman"/>
          <w:i/>
          <w:iCs/>
          <w:color w:val="000000"/>
          <w:sz w:val="18"/>
          <w:szCs w:val="18"/>
          <w:lang w:val="es-ES"/>
        </w:rPr>
        <w:t>201</w:t>
      </w:r>
      <w:r w:rsidR="007848DD">
        <w:rPr>
          <w:rFonts w:ascii="Times New Roman" w:hAnsi="Times New Roman" w:cs="Times New Roman"/>
          <w:i/>
          <w:iCs/>
          <w:color w:val="000000"/>
          <w:sz w:val="18"/>
          <w:szCs w:val="18"/>
          <w:lang w:val="es-ES"/>
        </w:rPr>
        <w:t>8</w:t>
      </w:r>
      <w:r w:rsidRPr="001D39FF">
        <w:rPr>
          <w:rFonts w:ascii="Times New Roman" w:hAnsi="Times New Roman" w:cs="Times New Roman"/>
          <w:i/>
          <w:iCs/>
          <w:color w:val="000000"/>
          <w:sz w:val="18"/>
          <w:szCs w:val="18"/>
          <w:lang w:val="es-ES"/>
        </w:rPr>
        <w:t xml:space="preserve">). </w:t>
      </w:r>
      <w:r w:rsidR="00E74CC8">
        <w:rPr>
          <w:rFonts w:ascii="Times New Roman" w:hAnsi="Times New Roman" w:cs="Times New Roman"/>
          <w:i/>
          <w:iCs/>
          <w:color w:val="000000"/>
          <w:sz w:val="18"/>
          <w:szCs w:val="18"/>
          <w:lang w:val="es-ES"/>
        </w:rPr>
        <w:t>Localización de los Condominios</w:t>
      </w:r>
      <w:r w:rsidR="005A1DEF">
        <w:rPr>
          <w:rFonts w:ascii="Times New Roman" w:hAnsi="Times New Roman" w:cs="Times New Roman"/>
          <w:i/>
          <w:iCs/>
          <w:color w:val="000000"/>
          <w:sz w:val="18"/>
          <w:szCs w:val="18"/>
          <w:lang w:val="es-ES"/>
        </w:rPr>
        <w:t xml:space="preserve"> en la zona Urban</w:t>
      </w:r>
      <w:r w:rsidR="00BB33D6">
        <w:rPr>
          <w:rFonts w:ascii="Times New Roman" w:hAnsi="Times New Roman" w:cs="Times New Roman"/>
          <w:i/>
          <w:iCs/>
          <w:color w:val="000000"/>
          <w:sz w:val="18"/>
          <w:szCs w:val="18"/>
          <w:lang w:val="es-ES"/>
        </w:rPr>
        <w:t>a</w:t>
      </w:r>
      <w:r w:rsidR="005A1DEF">
        <w:rPr>
          <w:rFonts w:ascii="Times New Roman" w:hAnsi="Times New Roman" w:cs="Times New Roman"/>
          <w:i/>
          <w:iCs/>
          <w:color w:val="000000"/>
          <w:sz w:val="18"/>
          <w:szCs w:val="18"/>
          <w:lang w:val="es-ES"/>
        </w:rPr>
        <w:t xml:space="preserve"> de Aguascalientes</w:t>
      </w:r>
      <w:r w:rsidRPr="001D39FF">
        <w:rPr>
          <w:rFonts w:ascii="Times New Roman" w:hAnsi="Times New Roman" w:cs="Times New Roman"/>
          <w:i/>
          <w:iCs/>
          <w:color w:val="000000"/>
          <w:sz w:val="18"/>
          <w:szCs w:val="18"/>
          <w:lang w:val="es-ES"/>
        </w:rPr>
        <w:t>.</w:t>
      </w:r>
    </w:p>
    <w:p w14:paraId="3E051E63" w14:textId="77777777" w:rsidR="00164B6A" w:rsidRDefault="00164B6A" w:rsidP="003F32BF">
      <w:pPr>
        <w:spacing w:line="360" w:lineRule="auto"/>
        <w:rPr>
          <w:rFonts w:ascii="Times New Roman" w:hAnsi="Times New Roman" w:cs="Times New Roman"/>
          <w:b/>
          <w:lang w:val="es-ES"/>
        </w:rPr>
      </w:pPr>
    </w:p>
    <w:p w14:paraId="10826AD4" w14:textId="6E3CC299" w:rsidR="00DB210A" w:rsidRPr="000F589D" w:rsidRDefault="00A12B41" w:rsidP="003F32BF">
      <w:pPr>
        <w:spacing w:line="360" w:lineRule="auto"/>
        <w:rPr>
          <w:rFonts w:ascii="Times New Roman" w:hAnsi="Times New Roman" w:cs="Times New Roman"/>
          <w:b/>
          <w:i/>
          <w:iCs/>
          <w:sz w:val="22"/>
          <w:szCs w:val="22"/>
          <w:lang w:val="es-ES"/>
        </w:rPr>
      </w:pPr>
      <w:r w:rsidRPr="000F589D">
        <w:rPr>
          <w:rFonts w:ascii="Times New Roman" w:hAnsi="Times New Roman" w:cs="Times New Roman"/>
          <w:b/>
          <w:i/>
          <w:iCs/>
          <w:sz w:val="22"/>
          <w:szCs w:val="22"/>
          <w:lang w:val="es-ES"/>
        </w:rPr>
        <w:t>La</w:t>
      </w:r>
      <w:r w:rsidR="00E3456B" w:rsidRPr="000F589D">
        <w:rPr>
          <w:rFonts w:ascii="Times New Roman" w:hAnsi="Times New Roman" w:cs="Times New Roman"/>
          <w:b/>
          <w:i/>
          <w:iCs/>
          <w:sz w:val="22"/>
          <w:szCs w:val="22"/>
          <w:lang w:val="es-ES"/>
        </w:rPr>
        <w:t xml:space="preserve"> </w:t>
      </w:r>
      <w:r w:rsidR="00052042" w:rsidRPr="000F589D">
        <w:rPr>
          <w:rFonts w:ascii="Times New Roman" w:hAnsi="Times New Roman" w:cs="Times New Roman"/>
          <w:b/>
          <w:i/>
          <w:iCs/>
          <w:sz w:val="22"/>
          <w:szCs w:val="22"/>
          <w:lang w:val="es-ES"/>
        </w:rPr>
        <w:t xml:space="preserve">creciente </w:t>
      </w:r>
      <w:r w:rsidR="00E3456B" w:rsidRPr="000F589D">
        <w:rPr>
          <w:rFonts w:ascii="Times New Roman" w:hAnsi="Times New Roman" w:cs="Times New Roman"/>
          <w:b/>
          <w:i/>
          <w:iCs/>
          <w:sz w:val="22"/>
          <w:szCs w:val="22"/>
          <w:lang w:val="es-ES"/>
        </w:rPr>
        <w:t xml:space="preserve">negación e </w:t>
      </w:r>
      <w:r w:rsidR="00582C20" w:rsidRPr="000F589D">
        <w:rPr>
          <w:rFonts w:ascii="Times New Roman" w:hAnsi="Times New Roman" w:cs="Times New Roman"/>
          <w:b/>
          <w:i/>
          <w:iCs/>
          <w:sz w:val="22"/>
          <w:szCs w:val="22"/>
          <w:lang w:val="es-ES"/>
        </w:rPr>
        <w:t xml:space="preserve">incompatibilidad de vivir </w:t>
      </w:r>
      <w:r w:rsidR="00B67C9F" w:rsidRPr="000F589D">
        <w:rPr>
          <w:rFonts w:ascii="Times New Roman" w:hAnsi="Times New Roman" w:cs="Times New Roman"/>
          <w:b/>
          <w:i/>
          <w:iCs/>
          <w:sz w:val="22"/>
          <w:szCs w:val="22"/>
          <w:lang w:val="es-ES"/>
        </w:rPr>
        <w:t>junto a los otros</w:t>
      </w:r>
      <w:r w:rsidR="00C15D69" w:rsidRPr="000F589D">
        <w:rPr>
          <w:rFonts w:ascii="Times New Roman" w:hAnsi="Times New Roman" w:cs="Times New Roman"/>
          <w:b/>
          <w:i/>
          <w:iCs/>
          <w:sz w:val="22"/>
          <w:szCs w:val="22"/>
          <w:lang w:val="es-ES"/>
        </w:rPr>
        <w:t>.</w:t>
      </w:r>
    </w:p>
    <w:p w14:paraId="6C19FEC6" w14:textId="199656A9" w:rsidR="00DB210A" w:rsidRDefault="00DB210A" w:rsidP="003F32BF">
      <w:pPr>
        <w:spacing w:line="360" w:lineRule="auto"/>
        <w:rPr>
          <w:rFonts w:ascii="Times New Roman" w:hAnsi="Times New Roman" w:cs="Times New Roman"/>
          <w:b/>
          <w:lang w:val="es-ES"/>
        </w:rPr>
      </w:pPr>
    </w:p>
    <w:p w14:paraId="378742C6" w14:textId="32D099D5" w:rsidR="00DB210A" w:rsidRPr="0015068A" w:rsidRDefault="00F939B9" w:rsidP="00D059B1">
      <w:pPr>
        <w:spacing w:line="360" w:lineRule="auto"/>
        <w:jc w:val="both"/>
        <w:rPr>
          <w:rFonts w:ascii="Times New Roman" w:hAnsi="Times New Roman" w:cs="Times New Roman"/>
          <w:bCs/>
          <w:lang w:val="es-ES"/>
        </w:rPr>
      </w:pPr>
      <w:r w:rsidRPr="0015068A">
        <w:rPr>
          <w:rFonts w:ascii="Times New Roman" w:hAnsi="Times New Roman" w:cs="Times New Roman"/>
          <w:bCs/>
          <w:lang w:val="es-ES"/>
        </w:rPr>
        <w:t>Si retomamos el concept</w:t>
      </w:r>
      <w:r w:rsidR="0015068A" w:rsidRPr="0015068A">
        <w:rPr>
          <w:rFonts w:ascii="Times New Roman" w:hAnsi="Times New Roman" w:cs="Times New Roman"/>
          <w:bCs/>
          <w:lang w:val="es-ES"/>
        </w:rPr>
        <w:t xml:space="preserve">o de exclusión, </w:t>
      </w:r>
      <w:r w:rsidR="000A692C">
        <w:rPr>
          <w:rFonts w:ascii="Times New Roman" w:hAnsi="Times New Roman" w:cs="Times New Roman"/>
          <w:bCs/>
          <w:lang w:val="es-ES"/>
        </w:rPr>
        <w:t xml:space="preserve">este </w:t>
      </w:r>
      <w:r w:rsidR="007E08AF">
        <w:rPr>
          <w:rFonts w:ascii="Times New Roman" w:hAnsi="Times New Roman" w:cs="Times New Roman"/>
          <w:bCs/>
          <w:lang w:val="es-ES"/>
        </w:rPr>
        <w:t xml:space="preserve">incorpora a su vez otros como </w:t>
      </w:r>
      <w:r w:rsidR="00AB4DFC">
        <w:rPr>
          <w:rFonts w:ascii="Times New Roman" w:hAnsi="Times New Roman" w:cs="Times New Roman"/>
          <w:bCs/>
          <w:lang w:val="es-ES"/>
        </w:rPr>
        <w:t>rechazar o negar, ser</w:t>
      </w:r>
      <w:r w:rsidR="00D059B1">
        <w:rPr>
          <w:rFonts w:ascii="Times New Roman" w:hAnsi="Times New Roman" w:cs="Times New Roman"/>
          <w:bCs/>
          <w:lang w:val="es-ES"/>
        </w:rPr>
        <w:t xml:space="preserve"> </w:t>
      </w:r>
      <w:r w:rsidR="00AB4DFC">
        <w:rPr>
          <w:rFonts w:ascii="Times New Roman" w:hAnsi="Times New Roman" w:cs="Times New Roman"/>
          <w:bCs/>
          <w:lang w:val="es-ES"/>
        </w:rPr>
        <w:t>incompatible</w:t>
      </w:r>
      <w:r w:rsidR="00A12B41">
        <w:rPr>
          <w:rFonts w:ascii="Times New Roman" w:hAnsi="Times New Roman" w:cs="Times New Roman"/>
          <w:bCs/>
          <w:lang w:val="es-ES"/>
        </w:rPr>
        <w:t xml:space="preserve"> </w:t>
      </w:r>
      <w:commentRangeStart w:id="69"/>
      <w:sdt>
        <w:sdtPr>
          <w:rPr>
            <w:rFonts w:ascii="Times New Roman" w:hAnsi="Times New Roman" w:cs="Times New Roman"/>
            <w:bCs/>
            <w:lang w:val="es-ES"/>
          </w:rPr>
          <w:id w:val="-1323968728"/>
          <w:citation/>
        </w:sdtPr>
        <w:sdtEndPr/>
        <w:sdtContent>
          <w:r w:rsidR="009867E5">
            <w:rPr>
              <w:rFonts w:ascii="Times New Roman" w:hAnsi="Times New Roman" w:cs="Times New Roman"/>
              <w:bCs/>
              <w:lang w:val="es-ES"/>
            </w:rPr>
            <w:fldChar w:fldCharType="begin"/>
          </w:r>
          <w:r w:rsidR="009867E5">
            <w:rPr>
              <w:rFonts w:ascii="Times New Roman" w:hAnsi="Times New Roman" w:cs="Times New Roman"/>
              <w:bCs/>
            </w:rPr>
            <w:instrText xml:space="preserve"> CITATION MarcadorDePosición1 \l 2058 </w:instrText>
          </w:r>
          <w:r w:rsidR="009867E5">
            <w:rPr>
              <w:rFonts w:ascii="Times New Roman" w:hAnsi="Times New Roman" w:cs="Times New Roman"/>
              <w:bCs/>
              <w:lang w:val="es-ES"/>
            </w:rPr>
            <w:fldChar w:fldCharType="separate"/>
          </w:r>
          <w:r w:rsidR="009867E5" w:rsidRPr="009867E5">
            <w:rPr>
              <w:rFonts w:ascii="Times New Roman" w:hAnsi="Times New Roman" w:cs="Times New Roman"/>
              <w:noProof/>
            </w:rPr>
            <w:t>(REAL ACADEMIA ESPAÑOLA, 2020)</w:t>
          </w:r>
          <w:r w:rsidR="009867E5">
            <w:rPr>
              <w:rFonts w:ascii="Times New Roman" w:hAnsi="Times New Roman" w:cs="Times New Roman"/>
              <w:bCs/>
              <w:lang w:val="es-ES"/>
            </w:rPr>
            <w:fldChar w:fldCharType="end"/>
          </w:r>
        </w:sdtContent>
      </w:sdt>
      <w:r w:rsidR="00AB4DFC">
        <w:rPr>
          <w:rFonts w:ascii="Times New Roman" w:hAnsi="Times New Roman" w:cs="Times New Roman"/>
          <w:bCs/>
          <w:lang w:val="es-ES"/>
        </w:rPr>
        <w:t xml:space="preserve"> </w:t>
      </w:r>
      <w:commentRangeEnd w:id="69"/>
      <w:r w:rsidR="0060237D">
        <w:rPr>
          <w:rStyle w:val="Refdecomentario"/>
        </w:rPr>
        <w:commentReference w:id="69"/>
      </w:r>
      <w:r w:rsidR="007A05BF">
        <w:rPr>
          <w:rFonts w:ascii="Times New Roman" w:hAnsi="Times New Roman" w:cs="Times New Roman"/>
          <w:bCs/>
          <w:lang w:val="es-ES"/>
        </w:rPr>
        <w:t>de ahí que se puede inferir que al observar el fenómeno</w:t>
      </w:r>
      <w:r w:rsidR="007347B3">
        <w:rPr>
          <w:rFonts w:ascii="Times New Roman" w:hAnsi="Times New Roman" w:cs="Times New Roman"/>
          <w:bCs/>
          <w:lang w:val="es-ES"/>
        </w:rPr>
        <w:t xml:space="preserve"> de vivir en condominio </w:t>
      </w:r>
      <w:r w:rsidR="008E43A5">
        <w:rPr>
          <w:rFonts w:ascii="Times New Roman" w:hAnsi="Times New Roman" w:cs="Times New Roman"/>
          <w:bCs/>
          <w:lang w:val="es-ES"/>
        </w:rPr>
        <w:t>cada vez más común en la sociedad</w:t>
      </w:r>
      <w:r w:rsidR="008519DD">
        <w:rPr>
          <w:rFonts w:ascii="Times New Roman" w:hAnsi="Times New Roman" w:cs="Times New Roman"/>
          <w:bCs/>
          <w:lang w:val="es-ES"/>
        </w:rPr>
        <w:t xml:space="preserve">, </w:t>
      </w:r>
      <w:r w:rsidR="00F44CB5">
        <w:rPr>
          <w:rFonts w:ascii="Times New Roman" w:hAnsi="Times New Roman" w:cs="Times New Roman"/>
          <w:bCs/>
          <w:lang w:val="es-ES"/>
        </w:rPr>
        <w:t>existe un rechazo a los modelos de fraccionamientos habitacionales abiertos</w:t>
      </w:r>
      <w:r w:rsidR="00017050">
        <w:rPr>
          <w:rFonts w:ascii="Times New Roman" w:hAnsi="Times New Roman" w:cs="Times New Roman"/>
          <w:bCs/>
          <w:lang w:val="es-ES"/>
        </w:rPr>
        <w:t xml:space="preserve"> que se ha venido popularizando de la década de </w:t>
      </w:r>
      <w:r w:rsidR="000C0342">
        <w:rPr>
          <w:rFonts w:ascii="Times New Roman" w:hAnsi="Times New Roman" w:cs="Times New Roman"/>
          <w:bCs/>
          <w:lang w:val="es-ES"/>
        </w:rPr>
        <w:t xml:space="preserve">los años ochenta a la actualidad, </w:t>
      </w:r>
      <w:r w:rsidR="00494B0E">
        <w:rPr>
          <w:rFonts w:ascii="Times New Roman" w:hAnsi="Times New Roman" w:cs="Times New Roman"/>
          <w:bCs/>
          <w:lang w:val="es-ES"/>
        </w:rPr>
        <w:t xml:space="preserve">ya que en un periodo de </w:t>
      </w:r>
      <w:r w:rsidR="0063461C">
        <w:rPr>
          <w:rFonts w:ascii="Times New Roman" w:hAnsi="Times New Roman" w:cs="Times New Roman"/>
          <w:bCs/>
          <w:lang w:val="es-ES"/>
        </w:rPr>
        <w:t>cuarenta</w:t>
      </w:r>
      <w:r w:rsidR="00FC3512">
        <w:rPr>
          <w:rFonts w:ascii="Times New Roman" w:hAnsi="Times New Roman" w:cs="Times New Roman"/>
          <w:bCs/>
          <w:lang w:val="es-ES"/>
        </w:rPr>
        <w:t xml:space="preserve"> años pasaro</w:t>
      </w:r>
      <w:r w:rsidR="0025345B">
        <w:rPr>
          <w:rFonts w:ascii="Times New Roman" w:hAnsi="Times New Roman" w:cs="Times New Roman"/>
          <w:bCs/>
          <w:lang w:val="es-ES"/>
        </w:rPr>
        <w:t>n</w:t>
      </w:r>
      <w:r w:rsidR="00FC3512">
        <w:rPr>
          <w:rFonts w:ascii="Times New Roman" w:hAnsi="Times New Roman" w:cs="Times New Roman"/>
          <w:bCs/>
          <w:lang w:val="es-ES"/>
        </w:rPr>
        <w:t xml:space="preserve"> de ser 7 en un inicio</w:t>
      </w:r>
      <w:r w:rsidR="0025345B">
        <w:rPr>
          <w:rFonts w:ascii="Times New Roman" w:hAnsi="Times New Roman" w:cs="Times New Roman"/>
          <w:bCs/>
          <w:lang w:val="es-ES"/>
        </w:rPr>
        <w:t xml:space="preserve"> a </w:t>
      </w:r>
      <w:r w:rsidR="00B62C16">
        <w:rPr>
          <w:rFonts w:ascii="Times New Roman" w:hAnsi="Times New Roman" w:cs="Times New Roman"/>
          <w:bCs/>
          <w:lang w:val="es-ES"/>
        </w:rPr>
        <w:t xml:space="preserve">262 </w:t>
      </w:r>
      <w:r w:rsidR="0063461C">
        <w:rPr>
          <w:rFonts w:ascii="Times New Roman" w:hAnsi="Times New Roman" w:cs="Times New Roman"/>
          <w:bCs/>
          <w:lang w:val="es-ES"/>
        </w:rPr>
        <w:t>de acuerdo con datos de la</w:t>
      </w:r>
      <w:r w:rsidR="00FB11CE">
        <w:rPr>
          <w:rFonts w:ascii="Times New Roman" w:hAnsi="Times New Roman" w:cs="Times New Roman"/>
          <w:bCs/>
          <w:lang w:val="es-ES"/>
        </w:rPr>
        <w:t xml:space="preserve"> SEGUOT </w:t>
      </w:r>
      <w:r w:rsidR="00A80F18">
        <w:rPr>
          <w:rFonts w:ascii="Times New Roman" w:hAnsi="Times New Roman" w:cs="Times New Roman"/>
          <w:bCs/>
          <w:lang w:val="es-ES"/>
        </w:rPr>
        <w:t>(2019)</w:t>
      </w:r>
      <w:r w:rsidR="002238DC">
        <w:rPr>
          <w:rFonts w:ascii="Times New Roman" w:hAnsi="Times New Roman" w:cs="Times New Roman"/>
          <w:bCs/>
          <w:lang w:val="es-ES"/>
        </w:rPr>
        <w:t xml:space="preserve"> </w:t>
      </w:r>
      <w:r w:rsidR="00D63E48">
        <w:rPr>
          <w:rFonts w:ascii="Times New Roman" w:hAnsi="Times New Roman" w:cs="Times New Roman"/>
          <w:bCs/>
          <w:lang w:val="es-ES"/>
        </w:rPr>
        <w:t xml:space="preserve">y que como se menciona en la problemática al inicio de este trabajo, tan solo en </w:t>
      </w:r>
      <w:r w:rsidR="00503FBC">
        <w:rPr>
          <w:rFonts w:ascii="Times New Roman" w:hAnsi="Times New Roman" w:cs="Times New Roman"/>
          <w:bCs/>
          <w:lang w:val="es-ES"/>
        </w:rPr>
        <w:t>el último</w:t>
      </w:r>
      <w:r w:rsidR="00D63E48">
        <w:rPr>
          <w:rFonts w:ascii="Times New Roman" w:hAnsi="Times New Roman" w:cs="Times New Roman"/>
          <w:bCs/>
          <w:lang w:val="es-ES"/>
        </w:rPr>
        <w:t xml:space="preserve"> sexenio</w:t>
      </w:r>
      <w:r w:rsidR="00503FBC">
        <w:rPr>
          <w:rFonts w:ascii="Times New Roman" w:hAnsi="Times New Roman" w:cs="Times New Roman"/>
          <w:bCs/>
          <w:lang w:val="es-ES"/>
        </w:rPr>
        <w:t xml:space="preserve"> de </w:t>
      </w:r>
      <w:r w:rsidR="00503FBC">
        <w:rPr>
          <w:rFonts w:ascii="Times New Roman" w:hAnsi="Times New Roman" w:cs="Times New Roman"/>
          <w:bCs/>
          <w:lang w:val="es-ES"/>
        </w:rPr>
        <w:lastRenderedPageBreak/>
        <w:t>la administración estatal</w:t>
      </w:r>
      <w:r w:rsidR="00D63E48">
        <w:rPr>
          <w:rFonts w:ascii="Times New Roman" w:hAnsi="Times New Roman" w:cs="Times New Roman"/>
          <w:bCs/>
          <w:lang w:val="es-ES"/>
        </w:rPr>
        <w:t xml:space="preserve"> </w:t>
      </w:r>
      <w:r w:rsidR="00414C49">
        <w:rPr>
          <w:rFonts w:ascii="Times New Roman" w:hAnsi="Times New Roman" w:cs="Times New Roman"/>
          <w:bCs/>
          <w:lang w:val="es-ES"/>
        </w:rPr>
        <w:t>se autorizaron 79 de ellos</w:t>
      </w:r>
      <w:r w:rsidR="00503FBC">
        <w:rPr>
          <w:rFonts w:ascii="Times New Roman" w:hAnsi="Times New Roman" w:cs="Times New Roman"/>
          <w:bCs/>
          <w:lang w:val="es-ES"/>
        </w:rPr>
        <w:t xml:space="preserve">, </w:t>
      </w:r>
      <w:r w:rsidR="00131389">
        <w:rPr>
          <w:rFonts w:ascii="Times New Roman" w:hAnsi="Times New Roman" w:cs="Times New Roman"/>
          <w:bCs/>
          <w:lang w:val="es-ES"/>
        </w:rPr>
        <w:t xml:space="preserve">lo que representa </w:t>
      </w:r>
      <w:r w:rsidR="00751554">
        <w:rPr>
          <w:rFonts w:ascii="Times New Roman" w:hAnsi="Times New Roman" w:cs="Times New Roman"/>
          <w:bCs/>
          <w:lang w:val="es-ES"/>
        </w:rPr>
        <w:t xml:space="preserve">el </w:t>
      </w:r>
      <w:r w:rsidR="00B84706">
        <w:rPr>
          <w:rFonts w:ascii="Times New Roman" w:hAnsi="Times New Roman" w:cs="Times New Roman"/>
          <w:bCs/>
          <w:lang w:val="es-ES"/>
        </w:rPr>
        <w:t>30.15</w:t>
      </w:r>
      <w:r w:rsidR="00430FDF">
        <w:rPr>
          <w:rFonts w:ascii="Times New Roman" w:hAnsi="Times New Roman" w:cs="Times New Roman"/>
          <w:bCs/>
          <w:lang w:val="es-ES"/>
        </w:rPr>
        <w:t>%</w:t>
      </w:r>
      <w:r w:rsidR="00B84706">
        <w:rPr>
          <w:rFonts w:ascii="Times New Roman" w:hAnsi="Times New Roman" w:cs="Times New Roman"/>
          <w:bCs/>
          <w:lang w:val="es-ES"/>
        </w:rPr>
        <w:t xml:space="preserve"> del total de los condominios habitacionales edificados </w:t>
      </w:r>
      <w:r w:rsidR="00430FDF">
        <w:rPr>
          <w:rFonts w:ascii="Times New Roman" w:hAnsi="Times New Roman" w:cs="Times New Roman"/>
          <w:bCs/>
          <w:lang w:val="es-ES"/>
        </w:rPr>
        <w:t>desde su surgimiento.</w:t>
      </w:r>
      <w:del w:id="70" w:author="Autor">
        <w:r w:rsidR="00A80F18" w:rsidDel="0060237D">
          <w:rPr>
            <w:rFonts w:ascii="Times New Roman" w:hAnsi="Times New Roman" w:cs="Times New Roman"/>
            <w:bCs/>
            <w:lang w:val="es-ES"/>
          </w:rPr>
          <w:delText xml:space="preserve"> </w:delText>
        </w:r>
        <w:r w:rsidR="00B62C16" w:rsidDel="0060237D">
          <w:rPr>
            <w:rFonts w:ascii="Times New Roman" w:hAnsi="Times New Roman" w:cs="Times New Roman"/>
            <w:bCs/>
            <w:lang w:val="es-ES"/>
          </w:rPr>
          <w:delText xml:space="preserve"> </w:delText>
        </w:r>
        <w:r w:rsidR="00FC3512" w:rsidDel="0060237D">
          <w:rPr>
            <w:rFonts w:ascii="Times New Roman" w:hAnsi="Times New Roman" w:cs="Times New Roman"/>
            <w:bCs/>
            <w:lang w:val="es-ES"/>
          </w:rPr>
          <w:delText xml:space="preserve"> </w:delText>
        </w:r>
      </w:del>
    </w:p>
    <w:p w14:paraId="37B2B6C6" w14:textId="77777777" w:rsidR="00A6075F" w:rsidRDefault="00A6075F" w:rsidP="003F32BF">
      <w:pPr>
        <w:spacing w:line="360" w:lineRule="auto"/>
        <w:rPr>
          <w:rFonts w:ascii="Times New Roman" w:hAnsi="Times New Roman" w:cs="Times New Roman"/>
          <w:bCs/>
          <w:lang w:val="es-ES"/>
        </w:rPr>
      </w:pPr>
    </w:p>
    <w:p w14:paraId="614B1CA2" w14:textId="019113A9" w:rsidR="00DB210A" w:rsidRDefault="00571312" w:rsidP="003E445F">
      <w:pPr>
        <w:spacing w:line="360" w:lineRule="auto"/>
        <w:jc w:val="both"/>
        <w:rPr>
          <w:rFonts w:ascii="Times New Roman" w:hAnsi="Times New Roman" w:cs="Times New Roman"/>
          <w:bCs/>
          <w:lang w:val="es-ES"/>
        </w:rPr>
      </w:pPr>
      <w:r w:rsidRPr="00A6075F">
        <w:rPr>
          <w:rFonts w:ascii="Times New Roman" w:hAnsi="Times New Roman" w:cs="Times New Roman"/>
          <w:bCs/>
          <w:lang w:val="es-ES"/>
        </w:rPr>
        <w:t>El crecimiento</w:t>
      </w:r>
      <w:r w:rsidR="00A6075F">
        <w:rPr>
          <w:rFonts w:ascii="Times New Roman" w:hAnsi="Times New Roman" w:cs="Times New Roman"/>
          <w:bCs/>
          <w:lang w:val="es-ES"/>
        </w:rPr>
        <w:t xml:space="preserve"> en la cantidad de </w:t>
      </w:r>
      <w:r w:rsidR="003E445F">
        <w:rPr>
          <w:rFonts w:ascii="Times New Roman" w:hAnsi="Times New Roman" w:cs="Times New Roman"/>
          <w:bCs/>
          <w:lang w:val="es-ES"/>
        </w:rPr>
        <w:t>complejos habitacionales cerrados</w:t>
      </w:r>
      <w:r w:rsidRPr="00A6075F">
        <w:rPr>
          <w:rFonts w:ascii="Times New Roman" w:hAnsi="Times New Roman" w:cs="Times New Roman"/>
          <w:bCs/>
          <w:lang w:val="es-ES"/>
        </w:rPr>
        <w:t xml:space="preserve"> </w:t>
      </w:r>
      <w:r w:rsidR="00A6075F">
        <w:rPr>
          <w:rFonts w:ascii="Times New Roman" w:hAnsi="Times New Roman" w:cs="Times New Roman"/>
          <w:bCs/>
          <w:lang w:val="es-ES"/>
        </w:rPr>
        <w:t xml:space="preserve">se ha traducido de igual forma en </w:t>
      </w:r>
      <w:r w:rsidR="0069224C">
        <w:rPr>
          <w:rFonts w:ascii="Times New Roman" w:hAnsi="Times New Roman" w:cs="Times New Roman"/>
          <w:bCs/>
          <w:lang w:val="es-ES"/>
        </w:rPr>
        <w:t>una mayor</w:t>
      </w:r>
      <w:r w:rsidR="00A6075F">
        <w:rPr>
          <w:rFonts w:ascii="Times New Roman" w:hAnsi="Times New Roman" w:cs="Times New Roman"/>
          <w:bCs/>
          <w:lang w:val="es-ES"/>
        </w:rPr>
        <w:t xml:space="preserve"> ocupación de la superficie </w:t>
      </w:r>
      <w:r w:rsidR="00B9619C">
        <w:rPr>
          <w:rFonts w:ascii="Times New Roman" w:hAnsi="Times New Roman" w:cs="Times New Roman"/>
          <w:bCs/>
          <w:lang w:val="es-ES"/>
        </w:rPr>
        <w:t xml:space="preserve">de </w:t>
      </w:r>
      <w:r w:rsidR="0069224C">
        <w:rPr>
          <w:rFonts w:ascii="Times New Roman" w:hAnsi="Times New Roman" w:cs="Times New Roman"/>
          <w:bCs/>
          <w:lang w:val="es-ES"/>
        </w:rPr>
        <w:t>suelo urbano en la ciudad capital</w:t>
      </w:r>
      <w:r w:rsidR="001F48B5">
        <w:rPr>
          <w:rFonts w:ascii="Times New Roman" w:hAnsi="Times New Roman" w:cs="Times New Roman"/>
          <w:bCs/>
          <w:lang w:val="es-ES"/>
        </w:rPr>
        <w:t>,</w:t>
      </w:r>
      <w:r w:rsidR="001B58D7">
        <w:rPr>
          <w:rFonts w:ascii="Times New Roman" w:hAnsi="Times New Roman" w:cs="Times New Roman"/>
          <w:bCs/>
          <w:lang w:val="es-ES"/>
        </w:rPr>
        <w:t xml:space="preserve"> </w:t>
      </w:r>
      <w:r w:rsidR="001F48B5">
        <w:rPr>
          <w:rFonts w:ascii="Times New Roman" w:hAnsi="Times New Roman" w:cs="Times New Roman"/>
          <w:bCs/>
          <w:lang w:val="es-ES"/>
        </w:rPr>
        <w:t>representando a</w:t>
      </w:r>
      <w:r w:rsidR="007020AE">
        <w:rPr>
          <w:rFonts w:ascii="Times New Roman" w:hAnsi="Times New Roman" w:cs="Times New Roman"/>
          <w:bCs/>
          <w:lang w:val="es-ES"/>
        </w:rPr>
        <w:t xml:space="preserve">l año 2019 </w:t>
      </w:r>
      <w:r w:rsidR="00296695">
        <w:rPr>
          <w:rFonts w:ascii="Times New Roman" w:hAnsi="Times New Roman" w:cs="Times New Roman"/>
          <w:bCs/>
          <w:lang w:val="es-ES"/>
        </w:rPr>
        <w:t>el</w:t>
      </w:r>
      <w:r w:rsidR="00D30BA5">
        <w:rPr>
          <w:rFonts w:ascii="Times New Roman" w:hAnsi="Times New Roman" w:cs="Times New Roman"/>
          <w:bCs/>
          <w:lang w:val="es-ES"/>
        </w:rPr>
        <w:t xml:space="preserve"> 17% del territorio</w:t>
      </w:r>
      <w:r w:rsidR="008F6EDC">
        <w:rPr>
          <w:rFonts w:ascii="Times New Roman" w:hAnsi="Times New Roman" w:cs="Times New Roman"/>
          <w:bCs/>
          <w:lang w:val="es-ES"/>
        </w:rPr>
        <w:t>,</w:t>
      </w:r>
      <w:r w:rsidR="00D30BA5">
        <w:rPr>
          <w:rFonts w:ascii="Times New Roman" w:hAnsi="Times New Roman" w:cs="Times New Roman"/>
          <w:bCs/>
          <w:lang w:val="es-ES"/>
        </w:rPr>
        <w:t xml:space="preserve"> </w:t>
      </w:r>
      <w:r w:rsidR="008F6EDC">
        <w:rPr>
          <w:rFonts w:ascii="Times New Roman" w:hAnsi="Times New Roman" w:cs="Times New Roman"/>
          <w:bCs/>
          <w:lang w:val="es-ES"/>
        </w:rPr>
        <w:t xml:space="preserve">lo cual </w:t>
      </w:r>
      <w:r w:rsidR="00611CB9">
        <w:rPr>
          <w:rFonts w:ascii="Times New Roman" w:hAnsi="Times New Roman" w:cs="Times New Roman"/>
          <w:bCs/>
          <w:lang w:val="es-ES"/>
        </w:rPr>
        <w:t>se traduce</w:t>
      </w:r>
      <w:r w:rsidR="008F6EDC">
        <w:rPr>
          <w:rFonts w:ascii="Times New Roman" w:hAnsi="Times New Roman" w:cs="Times New Roman"/>
          <w:bCs/>
          <w:lang w:val="es-ES"/>
        </w:rPr>
        <w:t xml:space="preserve"> </w:t>
      </w:r>
      <w:r w:rsidR="00611CB9">
        <w:rPr>
          <w:rFonts w:ascii="Times New Roman" w:hAnsi="Times New Roman" w:cs="Times New Roman"/>
          <w:bCs/>
          <w:lang w:val="es-ES"/>
        </w:rPr>
        <w:t>en</w:t>
      </w:r>
      <w:r w:rsidR="008F6EDC">
        <w:rPr>
          <w:rFonts w:ascii="Times New Roman" w:hAnsi="Times New Roman" w:cs="Times New Roman"/>
          <w:bCs/>
          <w:lang w:val="es-ES"/>
        </w:rPr>
        <w:t xml:space="preserve"> 1,850 hectáreas </w:t>
      </w:r>
      <w:r w:rsidR="00FF32C3">
        <w:rPr>
          <w:rFonts w:ascii="Times New Roman" w:hAnsi="Times New Roman" w:cs="Times New Roman"/>
          <w:bCs/>
          <w:lang w:val="es-ES"/>
        </w:rPr>
        <w:t xml:space="preserve">de un total de 10,873 hectáreas que conformaban </w:t>
      </w:r>
      <w:r w:rsidR="00457848">
        <w:rPr>
          <w:rFonts w:ascii="Times New Roman" w:hAnsi="Times New Roman" w:cs="Times New Roman"/>
          <w:bCs/>
          <w:lang w:val="es-ES"/>
        </w:rPr>
        <w:t>e</w:t>
      </w:r>
      <w:r w:rsidR="00144C91">
        <w:rPr>
          <w:rFonts w:ascii="Times New Roman" w:hAnsi="Times New Roman" w:cs="Times New Roman"/>
          <w:bCs/>
          <w:lang w:val="es-ES"/>
        </w:rPr>
        <w:t>l área urbana</w:t>
      </w:r>
      <w:r w:rsidR="00AB2E07">
        <w:rPr>
          <w:rFonts w:ascii="Times New Roman" w:hAnsi="Times New Roman" w:cs="Times New Roman"/>
          <w:bCs/>
          <w:lang w:val="es-ES"/>
        </w:rPr>
        <w:t xml:space="preserve"> de la ciudad capital.</w:t>
      </w:r>
      <w:del w:id="71" w:author="Autor">
        <w:r w:rsidR="00114DA7" w:rsidDel="009A07A4">
          <w:rPr>
            <w:rFonts w:ascii="Times New Roman" w:hAnsi="Times New Roman" w:cs="Times New Roman"/>
            <w:bCs/>
            <w:lang w:val="es-ES"/>
          </w:rPr>
          <w:delText xml:space="preserve"> </w:delText>
        </w:r>
      </w:del>
    </w:p>
    <w:p w14:paraId="14B8121F" w14:textId="6A1FAA8A" w:rsidR="00426A16" w:rsidRDefault="00A10127" w:rsidP="00426A16">
      <w:pPr>
        <w:keepNext/>
        <w:spacing w:line="360" w:lineRule="auto"/>
        <w:jc w:val="center"/>
      </w:pPr>
      <w:r>
        <w:t>.</w:t>
      </w:r>
      <w:r w:rsidR="00A22A34">
        <w:rPr>
          <w:rFonts w:ascii="Times New Roman" w:hAnsi="Times New Roman" w:cs="Times New Roman"/>
          <w:b/>
          <w:noProof/>
          <w:lang w:val="es-ES"/>
        </w:rPr>
        <w:drawing>
          <wp:inline distT="0" distB="0" distL="0" distR="0" wp14:anchorId="5162209F" wp14:editId="591275DE">
            <wp:extent cx="2545976" cy="182593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6">
                      <a:extLst>
                        <a:ext uri="{BEBA8EAE-BF5A-486C-A8C5-ECC9F3942E4B}">
                          <a14:imgProps xmlns:a14="http://schemas.microsoft.com/office/drawing/2010/main">
                            <a14:imgLayer r:embed="rId17">
                              <a14:imgEffect>
                                <a14:brightnessContrast contrast="40000"/>
                              </a14:imgEffect>
                            </a14:imgLayer>
                          </a14:imgProps>
                        </a:ext>
                        <a:ext uri="{28A0092B-C50C-407E-A947-70E740481C1C}">
                          <a14:useLocalDpi xmlns:a14="http://schemas.microsoft.com/office/drawing/2010/main" val="0"/>
                        </a:ext>
                      </a:extLst>
                    </a:blip>
                    <a:srcRect l="13562" t="13407" r="17162" b="5810"/>
                    <a:stretch/>
                  </pic:blipFill>
                  <pic:spPr bwMode="auto">
                    <a:xfrm>
                      <a:off x="0" y="0"/>
                      <a:ext cx="2545976" cy="1825938"/>
                    </a:xfrm>
                    <a:prstGeom prst="rect">
                      <a:avLst/>
                    </a:prstGeom>
                    <a:noFill/>
                    <a:ln>
                      <a:noFill/>
                    </a:ln>
                    <a:extLst>
                      <a:ext uri="{53640926-AAD7-44D8-BBD7-CCE9431645EC}">
                        <a14:shadowObscured xmlns:a14="http://schemas.microsoft.com/office/drawing/2010/main"/>
                      </a:ext>
                    </a:extLst>
                  </pic:spPr>
                </pic:pic>
              </a:graphicData>
            </a:graphic>
          </wp:inline>
        </w:drawing>
      </w:r>
    </w:p>
    <w:p w14:paraId="46B59CED" w14:textId="439309B0" w:rsidR="00772088" w:rsidRPr="001D39FF" w:rsidRDefault="00772088" w:rsidP="00772088">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bookmarkStart w:id="72" w:name="_Hlk51931540"/>
      <w:r w:rsidRPr="001D39FF">
        <w:rPr>
          <w:rFonts w:ascii="Times New Roman" w:hAnsi="Times New Roman" w:cs="Times New Roman"/>
          <w:i/>
          <w:iCs/>
          <w:color w:val="000000"/>
          <w:sz w:val="18"/>
          <w:szCs w:val="18"/>
          <w:lang w:val="es-ES"/>
        </w:rPr>
        <w:t xml:space="preserve">Imagen </w:t>
      </w:r>
      <w:r>
        <w:rPr>
          <w:rFonts w:ascii="Times New Roman" w:hAnsi="Times New Roman" w:cs="Times New Roman"/>
          <w:i/>
          <w:iCs/>
          <w:color w:val="000000"/>
          <w:sz w:val="18"/>
          <w:szCs w:val="18"/>
          <w:lang w:val="es-ES"/>
        </w:rPr>
        <w:t>2</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 xml:space="preserve">Elaboración propia con base en </w:t>
      </w:r>
      <w:r w:rsidR="00961B70">
        <w:rPr>
          <w:rFonts w:ascii="Times New Roman" w:hAnsi="Times New Roman" w:cs="Times New Roman"/>
          <w:i/>
          <w:iCs/>
          <w:color w:val="000000"/>
          <w:sz w:val="18"/>
          <w:szCs w:val="18"/>
          <w:lang w:val="es-ES"/>
        </w:rPr>
        <w:t>SEGUOT</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201</w:t>
      </w:r>
      <w:r w:rsidR="007848DD">
        <w:rPr>
          <w:rFonts w:ascii="Times New Roman" w:hAnsi="Times New Roman" w:cs="Times New Roman"/>
          <w:i/>
          <w:iCs/>
          <w:color w:val="000000"/>
          <w:sz w:val="18"/>
          <w:szCs w:val="18"/>
          <w:lang w:val="es-ES"/>
        </w:rPr>
        <w:t>8</w:t>
      </w:r>
      <w:r w:rsidRPr="001D39FF">
        <w:rPr>
          <w:rFonts w:ascii="Times New Roman" w:hAnsi="Times New Roman" w:cs="Times New Roman"/>
          <w:i/>
          <w:iCs/>
          <w:color w:val="000000"/>
          <w:sz w:val="18"/>
          <w:szCs w:val="18"/>
          <w:lang w:val="es-ES"/>
        </w:rPr>
        <w:t xml:space="preserve">). </w:t>
      </w:r>
      <w:r w:rsidR="00C50CC5">
        <w:rPr>
          <w:rFonts w:ascii="Times New Roman" w:hAnsi="Times New Roman" w:cs="Times New Roman"/>
          <w:i/>
          <w:iCs/>
          <w:color w:val="000000"/>
          <w:sz w:val="18"/>
          <w:szCs w:val="18"/>
          <w:lang w:val="es-ES"/>
        </w:rPr>
        <w:t>Superficie territorial ocupada por los Condominios Habitacionales</w:t>
      </w:r>
      <w:r w:rsidRPr="001D39FF">
        <w:rPr>
          <w:rFonts w:ascii="Times New Roman" w:hAnsi="Times New Roman" w:cs="Times New Roman"/>
          <w:i/>
          <w:iCs/>
          <w:color w:val="000000"/>
          <w:sz w:val="18"/>
          <w:szCs w:val="18"/>
          <w:lang w:val="es-ES"/>
        </w:rPr>
        <w:t>.</w:t>
      </w:r>
    </w:p>
    <w:bookmarkEnd w:id="72"/>
    <w:p w14:paraId="2E2ADCF1" w14:textId="6638A985" w:rsidR="00772088" w:rsidRDefault="00772088" w:rsidP="00E96D0B">
      <w:pPr>
        <w:spacing w:line="360" w:lineRule="auto"/>
        <w:rPr>
          <w:rFonts w:ascii="Times New Roman" w:hAnsi="Times New Roman" w:cs="Times New Roman"/>
          <w:b/>
          <w:lang w:val="es-ES"/>
        </w:rPr>
      </w:pPr>
    </w:p>
    <w:tbl>
      <w:tblPr>
        <w:tblW w:w="5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4A0" w:firstRow="1" w:lastRow="0" w:firstColumn="1" w:lastColumn="0" w:noHBand="0" w:noVBand="1"/>
      </w:tblPr>
      <w:tblGrid>
        <w:gridCol w:w="1944"/>
        <w:gridCol w:w="1944"/>
        <w:gridCol w:w="1944"/>
      </w:tblGrid>
      <w:tr w:rsidR="00BD0122" w:rsidRPr="001D39FF" w14:paraId="49F0740A" w14:textId="77777777" w:rsidTr="00BD0122">
        <w:trPr>
          <w:trHeight w:val="310"/>
          <w:jc w:val="center"/>
        </w:trPr>
        <w:tc>
          <w:tcPr>
            <w:tcW w:w="1944" w:type="dxa"/>
            <w:shd w:val="clear" w:color="auto" w:fill="auto"/>
            <w:vAlign w:val="center"/>
          </w:tcPr>
          <w:p w14:paraId="10338829" w14:textId="77777777" w:rsidR="00BD0122" w:rsidRPr="001D39FF" w:rsidRDefault="00BD0122" w:rsidP="005D7626">
            <w:pPr>
              <w:pStyle w:val="FirstParaofSectionTextStyle"/>
              <w:jc w:val="left"/>
              <w:rPr>
                <w:lang w:val="es-ES"/>
              </w:rPr>
            </w:pPr>
          </w:p>
        </w:tc>
        <w:tc>
          <w:tcPr>
            <w:tcW w:w="1944" w:type="dxa"/>
            <w:shd w:val="clear" w:color="auto" w:fill="auto"/>
            <w:vAlign w:val="center"/>
          </w:tcPr>
          <w:p w14:paraId="23FB5188" w14:textId="291697F6" w:rsidR="00BD0122" w:rsidRPr="003B27CB" w:rsidRDefault="00BD0122" w:rsidP="00C621A7">
            <w:pPr>
              <w:pStyle w:val="FirstParaofSectionTextStyle"/>
              <w:jc w:val="center"/>
              <w:rPr>
                <w:b/>
                <w:bCs/>
                <w:i/>
                <w:lang w:val="es-ES"/>
              </w:rPr>
            </w:pPr>
            <w:r w:rsidRPr="003B27CB">
              <w:rPr>
                <w:b/>
                <w:bCs/>
                <w:i/>
                <w:lang w:val="es-ES"/>
              </w:rPr>
              <w:t>Hectáreas</w:t>
            </w:r>
          </w:p>
        </w:tc>
        <w:tc>
          <w:tcPr>
            <w:tcW w:w="1944" w:type="dxa"/>
            <w:shd w:val="clear" w:color="auto" w:fill="auto"/>
            <w:vAlign w:val="center"/>
          </w:tcPr>
          <w:p w14:paraId="7B739091" w14:textId="0DE94A99" w:rsidR="00BD0122" w:rsidRPr="003B27CB" w:rsidRDefault="00BD0122" w:rsidP="00C621A7">
            <w:pPr>
              <w:pStyle w:val="FirstParaofSectionTextStyle"/>
              <w:jc w:val="center"/>
              <w:rPr>
                <w:b/>
                <w:bCs/>
                <w:lang w:val="es-ES"/>
              </w:rPr>
            </w:pPr>
            <w:r w:rsidRPr="003B27CB">
              <w:rPr>
                <w:b/>
                <w:bCs/>
                <w:i/>
                <w:lang w:val="es-ES"/>
              </w:rPr>
              <w:t>Porcentaje</w:t>
            </w:r>
          </w:p>
        </w:tc>
      </w:tr>
      <w:tr w:rsidR="00BD0122" w:rsidRPr="001D39FF" w14:paraId="4B4B7DB0" w14:textId="77777777" w:rsidTr="00BD0122">
        <w:trPr>
          <w:trHeight w:val="310"/>
          <w:jc w:val="center"/>
        </w:trPr>
        <w:tc>
          <w:tcPr>
            <w:tcW w:w="1944" w:type="dxa"/>
            <w:shd w:val="clear" w:color="auto" w:fill="auto"/>
            <w:vAlign w:val="center"/>
          </w:tcPr>
          <w:p w14:paraId="28A07C80" w14:textId="68CA7FC0" w:rsidR="00BD0122" w:rsidRPr="003B27CB" w:rsidRDefault="00BD0122" w:rsidP="005D7626">
            <w:pPr>
              <w:pStyle w:val="FirstParaofSectionTextStyle"/>
              <w:jc w:val="left"/>
              <w:rPr>
                <w:b/>
                <w:bCs/>
                <w:lang w:val="es-ES"/>
              </w:rPr>
            </w:pPr>
            <w:r w:rsidRPr="003B27CB">
              <w:rPr>
                <w:b/>
                <w:bCs/>
                <w:i/>
                <w:lang w:val="es-ES"/>
              </w:rPr>
              <w:t>Condominios</w:t>
            </w:r>
          </w:p>
        </w:tc>
        <w:tc>
          <w:tcPr>
            <w:tcW w:w="1944" w:type="dxa"/>
            <w:shd w:val="clear" w:color="auto" w:fill="auto"/>
            <w:vAlign w:val="center"/>
          </w:tcPr>
          <w:p w14:paraId="2FD4FE50" w14:textId="1A27BDBA" w:rsidR="00BD0122" w:rsidRPr="001D39FF" w:rsidRDefault="0027418F" w:rsidP="00C621A7">
            <w:pPr>
              <w:pStyle w:val="FirstParaofSectionTextStyle"/>
              <w:jc w:val="center"/>
              <w:rPr>
                <w:lang w:val="es-ES"/>
              </w:rPr>
            </w:pPr>
            <w:r>
              <w:rPr>
                <w:lang w:val="es-ES"/>
              </w:rPr>
              <w:t>1,850</w:t>
            </w:r>
          </w:p>
        </w:tc>
        <w:tc>
          <w:tcPr>
            <w:tcW w:w="1944" w:type="dxa"/>
            <w:shd w:val="clear" w:color="auto" w:fill="auto"/>
            <w:vAlign w:val="center"/>
          </w:tcPr>
          <w:p w14:paraId="192D054D" w14:textId="0B175BC1" w:rsidR="00BD0122" w:rsidRPr="001D39FF" w:rsidRDefault="0027418F" w:rsidP="00C621A7">
            <w:pPr>
              <w:pStyle w:val="FirstParaofSectionTextStyle"/>
              <w:jc w:val="center"/>
              <w:rPr>
                <w:lang w:val="es-ES"/>
              </w:rPr>
            </w:pPr>
            <w:r>
              <w:rPr>
                <w:lang w:val="es-ES"/>
              </w:rPr>
              <w:t>17%</w:t>
            </w:r>
          </w:p>
        </w:tc>
      </w:tr>
      <w:tr w:rsidR="00BD0122" w:rsidRPr="001D39FF" w14:paraId="7A06BD50" w14:textId="77777777" w:rsidTr="00BD0122">
        <w:trPr>
          <w:trHeight w:val="324"/>
          <w:jc w:val="center"/>
        </w:trPr>
        <w:tc>
          <w:tcPr>
            <w:tcW w:w="1944" w:type="dxa"/>
            <w:shd w:val="clear" w:color="auto" w:fill="auto"/>
            <w:vAlign w:val="center"/>
          </w:tcPr>
          <w:p w14:paraId="2A219464" w14:textId="7E3C352D" w:rsidR="00BD0122" w:rsidRPr="003B27CB" w:rsidRDefault="00BD0122" w:rsidP="005D7626">
            <w:pPr>
              <w:pStyle w:val="FirstParaofSectionTextStyle"/>
              <w:jc w:val="left"/>
              <w:rPr>
                <w:b/>
                <w:bCs/>
                <w:lang w:val="es-ES"/>
              </w:rPr>
            </w:pPr>
            <w:r w:rsidRPr="003B27CB">
              <w:rPr>
                <w:b/>
                <w:bCs/>
                <w:i/>
                <w:lang w:val="es-ES"/>
              </w:rPr>
              <w:t>Restante</w:t>
            </w:r>
          </w:p>
        </w:tc>
        <w:tc>
          <w:tcPr>
            <w:tcW w:w="1944" w:type="dxa"/>
            <w:shd w:val="clear" w:color="auto" w:fill="auto"/>
            <w:vAlign w:val="center"/>
          </w:tcPr>
          <w:p w14:paraId="654696CB" w14:textId="01A64E68" w:rsidR="00BD0122" w:rsidRPr="001D39FF" w:rsidRDefault="0027418F" w:rsidP="00C621A7">
            <w:pPr>
              <w:pStyle w:val="FirstParaofSectionTextStyle"/>
              <w:jc w:val="center"/>
              <w:rPr>
                <w:lang w:val="es-ES"/>
              </w:rPr>
            </w:pPr>
            <w:r>
              <w:rPr>
                <w:lang w:val="es-ES"/>
              </w:rPr>
              <w:t>9,023</w:t>
            </w:r>
          </w:p>
        </w:tc>
        <w:tc>
          <w:tcPr>
            <w:tcW w:w="1944" w:type="dxa"/>
            <w:shd w:val="clear" w:color="auto" w:fill="auto"/>
            <w:vAlign w:val="center"/>
          </w:tcPr>
          <w:p w14:paraId="6013DB1C" w14:textId="3CF12B4F" w:rsidR="00BD0122" w:rsidRPr="001D39FF" w:rsidRDefault="0027418F" w:rsidP="00C621A7">
            <w:pPr>
              <w:pStyle w:val="FirstParaofSectionTextStyle"/>
              <w:jc w:val="center"/>
              <w:rPr>
                <w:lang w:val="es-ES"/>
              </w:rPr>
            </w:pPr>
            <w:r>
              <w:rPr>
                <w:lang w:val="es-ES"/>
              </w:rPr>
              <w:t>83%</w:t>
            </w:r>
          </w:p>
        </w:tc>
      </w:tr>
      <w:tr w:rsidR="00BD0122" w:rsidRPr="001D39FF" w14:paraId="57115D2C" w14:textId="77777777" w:rsidTr="00BD0122">
        <w:trPr>
          <w:trHeight w:val="324"/>
          <w:jc w:val="center"/>
        </w:trPr>
        <w:tc>
          <w:tcPr>
            <w:tcW w:w="1944" w:type="dxa"/>
            <w:shd w:val="clear" w:color="auto" w:fill="auto"/>
            <w:vAlign w:val="center"/>
          </w:tcPr>
          <w:p w14:paraId="326EF241" w14:textId="44FEA08E" w:rsidR="00BD0122" w:rsidRPr="003B27CB" w:rsidRDefault="0027418F" w:rsidP="005D7626">
            <w:pPr>
              <w:pStyle w:val="FirstParaofSectionTextStyle"/>
              <w:jc w:val="left"/>
              <w:rPr>
                <w:b/>
                <w:bCs/>
                <w:i/>
                <w:lang w:val="es-ES"/>
              </w:rPr>
            </w:pPr>
            <w:r w:rsidRPr="003B27CB">
              <w:rPr>
                <w:b/>
                <w:bCs/>
                <w:i/>
                <w:lang w:val="es-ES"/>
              </w:rPr>
              <w:t>Área urbana</w:t>
            </w:r>
            <w:r w:rsidR="003B27CB" w:rsidRPr="003B27CB">
              <w:rPr>
                <w:b/>
                <w:bCs/>
                <w:i/>
                <w:lang w:val="es-ES"/>
              </w:rPr>
              <w:t xml:space="preserve"> total</w:t>
            </w:r>
          </w:p>
        </w:tc>
        <w:tc>
          <w:tcPr>
            <w:tcW w:w="1944" w:type="dxa"/>
            <w:shd w:val="clear" w:color="auto" w:fill="auto"/>
            <w:vAlign w:val="center"/>
          </w:tcPr>
          <w:p w14:paraId="655069FF" w14:textId="47004D37" w:rsidR="00BD0122" w:rsidRPr="001D39FF" w:rsidRDefault="0027418F" w:rsidP="00C621A7">
            <w:pPr>
              <w:pStyle w:val="FirstParaofSectionTextStyle"/>
              <w:jc w:val="center"/>
              <w:rPr>
                <w:lang w:val="es-ES"/>
              </w:rPr>
            </w:pPr>
            <w:r>
              <w:rPr>
                <w:lang w:val="es-ES"/>
              </w:rPr>
              <w:t>10,</w:t>
            </w:r>
            <w:r w:rsidR="00C621A7">
              <w:rPr>
                <w:lang w:val="es-ES"/>
              </w:rPr>
              <w:t>873</w:t>
            </w:r>
          </w:p>
        </w:tc>
        <w:tc>
          <w:tcPr>
            <w:tcW w:w="1944" w:type="dxa"/>
            <w:shd w:val="clear" w:color="auto" w:fill="auto"/>
            <w:vAlign w:val="center"/>
          </w:tcPr>
          <w:p w14:paraId="58FF594A" w14:textId="3D1C6A49" w:rsidR="00BD0122" w:rsidRPr="001D39FF" w:rsidRDefault="00C621A7" w:rsidP="003B27CB">
            <w:pPr>
              <w:pStyle w:val="FirstParaofSectionTextStyle"/>
              <w:keepNext/>
              <w:jc w:val="center"/>
              <w:rPr>
                <w:lang w:val="es-ES"/>
              </w:rPr>
            </w:pPr>
            <w:r>
              <w:rPr>
                <w:lang w:val="es-ES"/>
              </w:rPr>
              <w:t>100%</w:t>
            </w:r>
          </w:p>
        </w:tc>
      </w:tr>
    </w:tbl>
    <w:p w14:paraId="3F9E6837" w14:textId="63D27D5C" w:rsidR="003B27CB" w:rsidRPr="001D39FF" w:rsidRDefault="003B27CB" w:rsidP="003B27CB">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sidRPr="001D39FF">
        <w:rPr>
          <w:rFonts w:ascii="Times New Roman" w:hAnsi="Times New Roman" w:cs="Times New Roman"/>
          <w:i/>
          <w:iCs/>
          <w:color w:val="000000"/>
          <w:sz w:val="18"/>
          <w:szCs w:val="18"/>
          <w:lang w:val="es-ES"/>
        </w:rPr>
        <w:t xml:space="preserve">Tabla 1. </w:t>
      </w:r>
      <w:r w:rsidR="007F29A3">
        <w:rPr>
          <w:rFonts w:ascii="Times New Roman" w:hAnsi="Times New Roman" w:cs="Times New Roman"/>
          <w:i/>
          <w:iCs/>
          <w:color w:val="000000"/>
          <w:sz w:val="18"/>
          <w:szCs w:val="18"/>
          <w:lang w:val="es-ES"/>
        </w:rPr>
        <w:t>Elaboración propia</w:t>
      </w:r>
      <w:r w:rsidR="00B80676">
        <w:rPr>
          <w:rFonts w:ascii="Times New Roman" w:hAnsi="Times New Roman" w:cs="Times New Roman"/>
          <w:i/>
          <w:iCs/>
          <w:color w:val="000000"/>
          <w:sz w:val="18"/>
          <w:szCs w:val="18"/>
          <w:lang w:val="es-ES"/>
        </w:rPr>
        <w:t xml:space="preserve"> con base en </w:t>
      </w:r>
      <w:r w:rsidR="005A7281">
        <w:rPr>
          <w:rFonts w:ascii="Times New Roman" w:hAnsi="Times New Roman" w:cs="Times New Roman"/>
          <w:i/>
          <w:iCs/>
          <w:color w:val="000000"/>
          <w:sz w:val="18"/>
          <w:szCs w:val="18"/>
          <w:lang w:val="es-ES"/>
        </w:rPr>
        <w:t>SEGUOT</w:t>
      </w:r>
      <w:r w:rsidRPr="001D39FF">
        <w:rPr>
          <w:rFonts w:ascii="Times New Roman" w:hAnsi="Times New Roman" w:cs="Times New Roman"/>
          <w:i/>
          <w:iCs/>
          <w:color w:val="000000"/>
          <w:sz w:val="18"/>
          <w:szCs w:val="18"/>
          <w:lang w:val="es-ES"/>
        </w:rPr>
        <w:t>. (</w:t>
      </w:r>
      <w:r w:rsidR="005A7281">
        <w:rPr>
          <w:rFonts w:ascii="Times New Roman" w:hAnsi="Times New Roman" w:cs="Times New Roman"/>
          <w:i/>
          <w:iCs/>
          <w:color w:val="000000"/>
          <w:sz w:val="18"/>
          <w:szCs w:val="18"/>
          <w:lang w:val="es-ES"/>
        </w:rPr>
        <w:t>2018</w:t>
      </w:r>
      <w:r w:rsidRPr="001D39FF">
        <w:rPr>
          <w:rFonts w:ascii="Times New Roman" w:hAnsi="Times New Roman" w:cs="Times New Roman"/>
          <w:i/>
          <w:iCs/>
          <w:color w:val="000000"/>
          <w:sz w:val="18"/>
          <w:szCs w:val="18"/>
          <w:lang w:val="es-ES"/>
        </w:rPr>
        <w:t xml:space="preserve">). </w:t>
      </w:r>
      <w:r w:rsidR="00C37A93">
        <w:rPr>
          <w:rFonts w:ascii="Times New Roman" w:hAnsi="Times New Roman" w:cs="Times New Roman"/>
          <w:i/>
          <w:iCs/>
          <w:color w:val="000000"/>
          <w:sz w:val="18"/>
          <w:szCs w:val="18"/>
          <w:lang w:val="es-ES"/>
        </w:rPr>
        <w:t>Porcentaje de suelo urbano ocupado por condominios</w:t>
      </w:r>
      <w:r w:rsidRPr="001D39FF">
        <w:rPr>
          <w:rFonts w:ascii="Times New Roman" w:hAnsi="Times New Roman" w:cs="Times New Roman"/>
          <w:i/>
          <w:iCs/>
          <w:color w:val="000000"/>
          <w:sz w:val="18"/>
          <w:szCs w:val="18"/>
          <w:lang w:val="es-ES"/>
        </w:rPr>
        <w:t>.</w:t>
      </w:r>
      <w:del w:id="73" w:author="Autor">
        <w:r w:rsidRPr="001D39FF" w:rsidDel="009A07A4">
          <w:rPr>
            <w:rFonts w:ascii="Times New Roman" w:hAnsi="Times New Roman" w:cs="Times New Roman"/>
            <w:i/>
            <w:iCs/>
            <w:color w:val="000000"/>
            <w:sz w:val="18"/>
            <w:szCs w:val="18"/>
            <w:lang w:val="es-ES"/>
          </w:rPr>
          <w:delText xml:space="preserve"> </w:delText>
        </w:r>
      </w:del>
    </w:p>
    <w:p w14:paraId="0848A91D" w14:textId="77777777" w:rsidR="001F7ECD" w:rsidRDefault="001F7ECD" w:rsidP="00E96D0B">
      <w:pPr>
        <w:spacing w:line="360" w:lineRule="auto"/>
        <w:rPr>
          <w:rFonts w:ascii="Times New Roman" w:hAnsi="Times New Roman" w:cs="Times New Roman"/>
          <w:bCs/>
          <w:lang w:val="es-ES"/>
        </w:rPr>
      </w:pPr>
    </w:p>
    <w:p w14:paraId="588F63CC" w14:textId="5285ECB2" w:rsidR="000A08B8" w:rsidRDefault="00003F4B" w:rsidP="007C4E3B">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Uno de los aspectos que </w:t>
      </w:r>
      <w:r w:rsidR="00172B0D">
        <w:rPr>
          <w:rFonts w:ascii="Times New Roman" w:hAnsi="Times New Roman" w:cs="Times New Roman"/>
          <w:bCs/>
          <w:lang w:val="es-ES"/>
        </w:rPr>
        <w:t>más</w:t>
      </w:r>
      <w:r w:rsidR="00F97595">
        <w:rPr>
          <w:rFonts w:ascii="Times New Roman" w:hAnsi="Times New Roman" w:cs="Times New Roman"/>
          <w:bCs/>
          <w:lang w:val="es-ES"/>
        </w:rPr>
        <w:t xml:space="preserve"> impacta en la</w:t>
      </w:r>
      <w:r w:rsidR="00B73F18">
        <w:rPr>
          <w:rFonts w:ascii="Times New Roman" w:hAnsi="Times New Roman" w:cs="Times New Roman"/>
          <w:bCs/>
          <w:lang w:val="es-ES"/>
        </w:rPr>
        <w:t xml:space="preserve"> fracturación de los tejidos </w:t>
      </w:r>
      <w:r w:rsidR="00FD3B16">
        <w:rPr>
          <w:rFonts w:ascii="Times New Roman" w:hAnsi="Times New Roman" w:cs="Times New Roman"/>
          <w:bCs/>
          <w:lang w:val="es-ES"/>
        </w:rPr>
        <w:t xml:space="preserve">urbanos y sociales es la práctica de cercar o amurallar </w:t>
      </w:r>
      <w:r w:rsidR="00822728">
        <w:rPr>
          <w:rFonts w:ascii="Times New Roman" w:hAnsi="Times New Roman" w:cs="Times New Roman"/>
          <w:bCs/>
          <w:lang w:val="es-ES"/>
        </w:rPr>
        <w:t xml:space="preserve">los </w:t>
      </w:r>
      <w:r w:rsidR="000A7E95">
        <w:rPr>
          <w:rFonts w:ascii="Times New Roman" w:hAnsi="Times New Roman" w:cs="Times New Roman"/>
          <w:bCs/>
          <w:lang w:val="es-ES"/>
        </w:rPr>
        <w:t xml:space="preserve">conjuntos condominales, </w:t>
      </w:r>
      <w:r w:rsidR="00FB0B9A">
        <w:rPr>
          <w:rFonts w:ascii="Times New Roman" w:hAnsi="Times New Roman" w:cs="Times New Roman"/>
          <w:bCs/>
          <w:lang w:val="es-ES"/>
        </w:rPr>
        <w:t>ya que</w:t>
      </w:r>
      <w:r w:rsidR="00BC4513">
        <w:rPr>
          <w:rFonts w:ascii="Times New Roman" w:hAnsi="Times New Roman" w:cs="Times New Roman"/>
          <w:bCs/>
          <w:lang w:val="es-ES"/>
        </w:rPr>
        <w:t xml:space="preserve"> </w:t>
      </w:r>
      <w:r w:rsidR="005A35A2">
        <w:rPr>
          <w:rFonts w:ascii="Times New Roman" w:hAnsi="Times New Roman" w:cs="Times New Roman"/>
          <w:bCs/>
          <w:lang w:val="es-ES"/>
        </w:rPr>
        <w:t>hasta el momento</w:t>
      </w:r>
      <w:r w:rsidR="00FB0B9A">
        <w:rPr>
          <w:rFonts w:ascii="Times New Roman" w:hAnsi="Times New Roman" w:cs="Times New Roman"/>
          <w:bCs/>
          <w:lang w:val="es-ES"/>
        </w:rPr>
        <w:t xml:space="preserve"> </w:t>
      </w:r>
      <w:r w:rsidR="00BC4513">
        <w:rPr>
          <w:rFonts w:ascii="Times New Roman" w:hAnsi="Times New Roman" w:cs="Times New Roman"/>
          <w:bCs/>
          <w:lang w:val="es-ES"/>
        </w:rPr>
        <w:t xml:space="preserve">no </w:t>
      </w:r>
      <w:r w:rsidR="00FB0B9A">
        <w:rPr>
          <w:rFonts w:ascii="Times New Roman" w:hAnsi="Times New Roman" w:cs="Times New Roman"/>
          <w:bCs/>
          <w:lang w:val="es-ES"/>
        </w:rPr>
        <w:t>exist</w:t>
      </w:r>
      <w:r w:rsidR="00BC4513">
        <w:rPr>
          <w:rFonts w:ascii="Times New Roman" w:hAnsi="Times New Roman" w:cs="Times New Roman"/>
          <w:bCs/>
          <w:lang w:val="es-ES"/>
        </w:rPr>
        <w:t>e</w:t>
      </w:r>
      <w:r w:rsidR="00FB0B9A">
        <w:rPr>
          <w:rFonts w:ascii="Times New Roman" w:hAnsi="Times New Roman" w:cs="Times New Roman"/>
          <w:bCs/>
          <w:lang w:val="es-ES"/>
        </w:rPr>
        <w:t xml:space="preserve"> una norma que </w:t>
      </w:r>
      <w:r w:rsidR="00BC4513">
        <w:rPr>
          <w:rFonts w:ascii="Times New Roman" w:hAnsi="Times New Roman" w:cs="Times New Roman"/>
          <w:bCs/>
          <w:lang w:val="es-ES"/>
        </w:rPr>
        <w:t>establezca</w:t>
      </w:r>
      <w:r w:rsidR="007C4E3B">
        <w:rPr>
          <w:rFonts w:ascii="Times New Roman" w:hAnsi="Times New Roman" w:cs="Times New Roman"/>
          <w:bCs/>
          <w:lang w:val="es-ES"/>
        </w:rPr>
        <w:t xml:space="preserve"> las dimensiones, proporciones </w:t>
      </w:r>
      <w:r w:rsidR="00723E10">
        <w:rPr>
          <w:rFonts w:ascii="Times New Roman" w:hAnsi="Times New Roman" w:cs="Times New Roman"/>
          <w:bCs/>
          <w:lang w:val="es-ES"/>
        </w:rPr>
        <w:t xml:space="preserve">y superficies </w:t>
      </w:r>
      <w:r w:rsidR="000D44EE">
        <w:rPr>
          <w:rFonts w:ascii="Times New Roman" w:hAnsi="Times New Roman" w:cs="Times New Roman"/>
          <w:bCs/>
          <w:lang w:val="es-ES"/>
        </w:rPr>
        <w:t>máximas</w:t>
      </w:r>
      <w:r w:rsidR="00723E10">
        <w:rPr>
          <w:rFonts w:ascii="Times New Roman" w:hAnsi="Times New Roman" w:cs="Times New Roman"/>
          <w:bCs/>
          <w:lang w:val="es-ES"/>
        </w:rPr>
        <w:t xml:space="preserve"> </w:t>
      </w:r>
      <w:r w:rsidR="000D44EE">
        <w:rPr>
          <w:rFonts w:ascii="Times New Roman" w:hAnsi="Times New Roman" w:cs="Times New Roman"/>
          <w:bCs/>
          <w:lang w:val="es-ES"/>
        </w:rPr>
        <w:t xml:space="preserve">de este tipo de fraccionamientos cerrados </w:t>
      </w:r>
      <w:r w:rsidR="00E269D2">
        <w:rPr>
          <w:rFonts w:ascii="Times New Roman" w:hAnsi="Times New Roman" w:cs="Times New Roman"/>
          <w:bCs/>
          <w:lang w:val="es-ES"/>
        </w:rPr>
        <w:t>que permitan una correcta y adecuada conectividad de la estructura urbana</w:t>
      </w:r>
      <w:r w:rsidR="007402A9">
        <w:rPr>
          <w:rFonts w:ascii="Times New Roman" w:hAnsi="Times New Roman" w:cs="Times New Roman"/>
          <w:bCs/>
          <w:lang w:val="es-ES"/>
        </w:rPr>
        <w:t xml:space="preserve"> y sobre todo de las personas</w:t>
      </w:r>
      <w:r w:rsidR="00E269D2">
        <w:rPr>
          <w:rFonts w:ascii="Times New Roman" w:hAnsi="Times New Roman" w:cs="Times New Roman"/>
          <w:bCs/>
          <w:lang w:val="es-ES"/>
        </w:rPr>
        <w:t xml:space="preserve"> de forma </w:t>
      </w:r>
      <w:r w:rsidR="007402A9">
        <w:rPr>
          <w:rFonts w:ascii="Times New Roman" w:hAnsi="Times New Roman" w:cs="Times New Roman"/>
          <w:bCs/>
          <w:lang w:val="es-ES"/>
        </w:rPr>
        <w:t>fluida</w:t>
      </w:r>
      <w:r w:rsidR="00877F31">
        <w:rPr>
          <w:rFonts w:ascii="Times New Roman" w:hAnsi="Times New Roman" w:cs="Times New Roman"/>
          <w:bCs/>
          <w:lang w:val="es-ES"/>
        </w:rPr>
        <w:t xml:space="preserve"> poniendo al peatón en primer lugar como lo dicta la pirámide de movilidad sostenible </w:t>
      </w:r>
      <w:r w:rsidR="00CA2C29">
        <w:rPr>
          <w:rFonts w:ascii="Times New Roman" w:hAnsi="Times New Roman" w:cs="Times New Roman"/>
          <w:bCs/>
          <w:lang w:val="es-ES"/>
        </w:rPr>
        <w:t xml:space="preserve">en donde es precisamente este quien debe tener la mayor jerarquía a la hora de proyectar </w:t>
      </w:r>
      <w:r w:rsidR="00764617">
        <w:rPr>
          <w:rFonts w:ascii="Times New Roman" w:hAnsi="Times New Roman" w:cs="Times New Roman"/>
          <w:bCs/>
          <w:lang w:val="es-ES"/>
        </w:rPr>
        <w:t>una vialidad</w:t>
      </w:r>
      <w:r w:rsidR="00E73F9A">
        <w:rPr>
          <w:rFonts w:ascii="Times New Roman" w:hAnsi="Times New Roman" w:cs="Times New Roman"/>
          <w:bCs/>
          <w:lang w:val="es-ES"/>
        </w:rPr>
        <w:t xml:space="preserve"> seguida de </w:t>
      </w:r>
      <w:r w:rsidR="0066609B">
        <w:rPr>
          <w:rFonts w:ascii="Times New Roman" w:hAnsi="Times New Roman" w:cs="Times New Roman"/>
          <w:bCs/>
          <w:lang w:val="es-ES"/>
        </w:rPr>
        <w:t xml:space="preserve">la movilidad activa </w:t>
      </w:r>
      <w:r w:rsidR="009E3890">
        <w:rPr>
          <w:rFonts w:ascii="Times New Roman" w:hAnsi="Times New Roman" w:cs="Times New Roman"/>
          <w:bCs/>
          <w:lang w:val="es-ES"/>
        </w:rPr>
        <w:t>(</w:t>
      </w:r>
      <w:r w:rsidR="0066609B">
        <w:rPr>
          <w:rFonts w:ascii="Times New Roman" w:hAnsi="Times New Roman" w:cs="Times New Roman"/>
          <w:bCs/>
          <w:lang w:val="es-ES"/>
        </w:rPr>
        <w:t>ciclistas</w:t>
      </w:r>
      <w:r w:rsidR="009E3890">
        <w:rPr>
          <w:rFonts w:ascii="Times New Roman" w:hAnsi="Times New Roman" w:cs="Times New Roman"/>
          <w:bCs/>
          <w:lang w:val="es-ES"/>
        </w:rPr>
        <w:t xml:space="preserve"> y transporte no motorizado), transporte público y colectivo, </w:t>
      </w:r>
      <w:r w:rsidR="000A08B8">
        <w:rPr>
          <w:rFonts w:ascii="Times New Roman" w:hAnsi="Times New Roman" w:cs="Times New Roman"/>
          <w:bCs/>
          <w:lang w:val="es-ES"/>
        </w:rPr>
        <w:t>transporte de carga y finalmente los automóviles particulares.</w:t>
      </w:r>
    </w:p>
    <w:p w14:paraId="2C87E155" w14:textId="302553D9" w:rsidR="000A08B8" w:rsidRDefault="000A08B8" w:rsidP="007C4E3B">
      <w:pPr>
        <w:spacing w:line="360" w:lineRule="auto"/>
        <w:jc w:val="both"/>
        <w:rPr>
          <w:rFonts w:ascii="Times New Roman" w:hAnsi="Times New Roman" w:cs="Times New Roman"/>
          <w:bCs/>
          <w:lang w:val="es-ES"/>
        </w:rPr>
      </w:pPr>
    </w:p>
    <w:p w14:paraId="230E75F0" w14:textId="27304807" w:rsidR="008153F5" w:rsidRDefault="001F0ADF" w:rsidP="007C4E3B">
      <w:pPr>
        <w:spacing w:line="360" w:lineRule="auto"/>
        <w:jc w:val="both"/>
        <w:rPr>
          <w:rFonts w:ascii="Times New Roman" w:hAnsi="Times New Roman" w:cs="Times New Roman"/>
          <w:bCs/>
          <w:lang w:val="es-ES"/>
        </w:rPr>
      </w:pPr>
      <w:r>
        <w:rPr>
          <w:rFonts w:ascii="Times New Roman" w:hAnsi="Times New Roman" w:cs="Times New Roman"/>
          <w:bCs/>
          <w:lang w:val="es-ES"/>
        </w:rPr>
        <w:t>Contrario a lo mencionado en el párrafo anterior, est</w:t>
      </w:r>
      <w:r w:rsidR="00235C0C">
        <w:rPr>
          <w:rFonts w:ascii="Times New Roman" w:hAnsi="Times New Roman" w:cs="Times New Roman"/>
          <w:bCs/>
          <w:lang w:val="es-ES"/>
        </w:rPr>
        <w:t xml:space="preserve">e tipo de desarrollos privilegia los desplazamientos </w:t>
      </w:r>
      <w:r w:rsidR="00CF3067">
        <w:rPr>
          <w:rFonts w:ascii="Times New Roman" w:hAnsi="Times New Roman" w:cs="Times New Roman"/>
          <w:bCs/>
          <w:lang w:val="es-ES"/>
        </w:rPr>
        <w:t>hacia y fuera de estos en automóvil particular</w:t>
      </w:r>
      <w:r w:rsidR="00C47825">
        <w:rPr>
          <w:rFonts w:ascii="Times New Roman" w:hAnsi="Times New Roman" w:cs="Times New Roman"/>
          <w:bCs/>
          <w:lang w:val="es-ES"/>
        </w:rPr>
        <w:t xml:space="preserve"> en función de las distancias que hay que recorrer desde las principales vialidades </w:t>
      </w:r>
      <w:r w:rsidR="00EE1B90">
        <w:rPr>
          <w:rFonts w:ascii="Times New Roman" w:hAnsi="Times New Roman" w:cs="Times New Roman"/>
          <w:bCs/>
          <w:lang w:val="es-ES"/>
        </w:rPr>
        <w:t>por donde circulan las rutas de transporte público ya que</w:t>
      </w:r>
      <w:r w:rsidR="00AD1038">
        <w:rPr>
          <w:rFonts w:ascii="Times New Roman" w:hAnsi="Times New Roman" w:cs="Times New Roman"/>
          <w:bCs/>
          <w:lang w:val="es-ES"/>
        </w:rPr>
        <w:t>,</w:t>
      </w:r>
      <w:r w:rsidR="00EE1B90">
        <w:rPr>
          <w:rFonts w:ascii="Times New Roman" w:hAnsi="Times New Roman" w:cs="Times New Roman"/>
          <w:bCs/>
          <w:lang w:val="es-ES"/>
        </w:rPr>
        <w:t xml:space="preserve"> si bien la mayoría de los habitantes</w:t>
      </w:r>
      <w:r w:rsidR="00926DC4">
        <w:rPr>
          <w:rFonts w:ascii="Times New Roman" w:hAnsi="Times New Roman" w:cs="Times New Roman"/>
          <w:bCs/>
          <w:lang w:val="es-ES"/>
        </w:rPr>
        <w:t xml:space="preserve"> de un </w:t>
      </w:r>
      <w:r w:rsidR="00385D99">
        <w:rPr>
          <w:rFonts w:ascii="Times New Roman" w:hAnsi="Times New Roman" w:cs="Times New Roman"/>
          <w:bCs/>
          <w:lang w:val="es-ES"/>
        </w:rPr>
        <w:t>condominio</w:t>
      </w:r>
      <w:r w:rsidR="00EE1B90">
        <w:rPr>
          <w:rFonts w:ascii="Times New Roman" w:hAnsi="Times New Roman" w:cs="Times New Roman"/>
          <w:bCs/>
          <w:lang w:val="es-ES"/>
        </w:rPr>
        <w:t xml:space="preserve"> </w:t>
      </w:r>
      <w:r w:rsidR="00B76CA7">
        <w:rPr>
          <w:rFonts w:ascii="Times New Roman" w:hAnsi="Times New Roman" w:cs="Times New Roman"/>
          <w:bCs/>
          <w:lang w:val="es-ES"/>
        </w:rPr>
        <w:t>cuentan con medios propios para transportarse, no se toman en cuenta a los y las empleadas domésticas</w:t>
      </w:r>
      <w:r w:rsidR="00BA616A">
        <w:rPr>
          <w:rFonts w:ascii="Times New Roman" w:hAnsi="Times New Roman" w:cs="Times New Roman"/>
          <w:bCs/>
          <w:lang w:val="es-ES"/>
        </w:rPr>
        <w:t xml:space="preserve">, jardineros, </w:t>
      </w:r>
      <w:r w:rsidR="001907CF">
        <w:rPr>
          <w:rFonts w:ascii="Times New Roman" w:hAnsi="Times New Roman" w:cs="Times New Roman"/>
          <w:bCs/>
          <w:lang w:val="es-ES"/>
        </w:rPr>
        <w:t>trabajadores de la construcción, etc.</w:t>
      </w:r>
      <w:r w:rsidR="00B76CA7">
        <w:rPr>
          <w:rFonts w:ascii="Times New Roman" w:hAnsi="Times New Roman" w:cs="Times New Roman"/>
          <w:bCs/>
          <w:lang w:val="es-ES"/>
        </w:rPr>
        <w:t xml:space="preserve"> que </w:t>
      </w:r>
      <w:r w:rsidR="00AD1038">
        <w:rPr>
          <w:rFonts w:ascii="Times New Roman" w:hAnsi="Times New Roman" w:cs="Times New Roman"/>
          <w:bCs/>
          <w:lang w:val="es-ES"/>
        </w:rPr>
        <w:t xml:space="preserve">requieren trasladarse </w:t>
      </w:r>
      <w:r w:rsidR="001951D7">
        <w:rPr>
          <w:rFonts w:ascii="Times New Roman" w:hAnsi="Times New Roman" w:cs="Times New Roman"/>
          <w:bCs/>
          <w:lang w:val="es-ES"/>
        </w:rPr>
        <w:t>cotidianamente a estos espacios</w:t>
      </w:r>
      <w:r w:rsidR="00D500B1">
        <w:rPr>
          <w:rFonts w:ascii="Times New Roman" w:hAnsi="Times New Roman" w:cs="Times New Roman"/>
          <w:bCs/>
          <w:lang w:val="es-ES"/>
        </w:rPr>
        <w:t xml:space="preserve"> y que por sus condiciones </w:t>
      </w:r>
      <w:r w:rsidR="00E71351">
        <w:rPr>
          <w:rFonts w:ascii="Times New Roman" w:hAnsi="Times New Roman" w:cs="Times New Roman"/>
          <w:bCs/>
          <w:lang w:val="es-ES"/>
        </w:rPr>
        <w:t>socioeconómicas se ven en la necesidad de hacer uso del transporte colectivo o de alquiler</w:t>
      </w:r>
      <w:r w:rsidR="00832B8D">
        <w:rPr>
          <w:rFonts w:ascii="Times New Roman" w:hAnsi="Times New Roman" w:cs="Times New Roman"/>
          <w:bCs/>
          <w:lang w:val="es-ES"/>
        </w:rPr>
        <w:t xml:space="preserve"> (taxi).</w:t>
      </w:r>
    </w:p>
    <w:p w14:paraId="2AA1D71C" w14:textId="60DD989F" w:rsidR="000A08B8" w:rsidRDefault="000A08B8" w:rsidP="007C4E3B">
      <w:pPr>
        <w:spacing w:line="360" w:lineRule="auto"/>
        <w:jc w:val="both"/>
        <w:rPr>
          <w:rFonts w:ascii="Times New Roman" w:hAnsi="Times New Roman" w:cs="Times New Roman"/>
          <w:bCs/>
          <w:lang w:val="es-ES"/>
        </w:rPr>
      </w:pPr>
    </w:p>
    <w:p w14:paraId="3034F1A1" w14:textId="2130C050" w:rsidR="003E2B82" w:rsidRDefault="00B524E7" w:rsidP="00A72F24">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Para constatar lo anterior, se </w:t>
      </w:r>
      <w:r w:rsidR="00E86D1B">
        <w:rPr>
          <w:rFonts w:ascii="Times New Roman" w:hAnsi="Times New Roman" w:cs="Times New Roman"/>
          <w:bCs/>
          <w:lang w:val="es-ES"/>
        </w:rPr>
        <w:t>pr</w:t>
      </w:r>
      <w:r w:rsidR="008F2921">
        <w:rPr>
          <w:rFonts w:ascii="Times New Roman" w:hAnsi="Times New Roman" w:cs="Times New Roman"/>
          <w:bCs/>
          <w:lang w:val="es-ES"/>
        </w:rPr>
        <w:t xml:space="preserve">ocedió a realizar un análisis de las cercas o muros que </w:t>
      </w:r>
      <w:r w:rsidR="00F74849">
        <w:rPr>
          <w:rFonts w:ascii="Times New Roman" w:hAnsi="Times New Roman" w:cs="Times New Roman"/>
          <w:bCs/>
          <w:lang w:val="es-ES"/>
        </w:rPr>
        <w:t xml:space="preserve">colindan de manera directa con una vialidad </w:t>
      </w:r>
      <w:r w:rsidR="00BF100F">
        <w:rPr>
          <w:rFonts w:ascii="Times New Roman" w:hAnsi="Times New Roman" w:cs="Times New Roman"/>
          <w:bCs/>
          <w:lang w:val="es-ES"/>
        </w:rPr>
        <w:t>en la zona metropolitana Aguascalientes-Jesús María</w:t>
      </w:r>
      <w:r w:rsidR="00385D99">
        <w:rPr>
          <w:rFonts w:ascii="Times New Roman" w:hAnsi="Times New Roman" w:cs="Times New Roman"/>
          <w:bCs/>
          <w:lang w:val="es-ES"/>
        </w:rPr>
        <w:t xml:space="preserve">-San Francisco de los Romo, </w:t>
      </w:r>
      <w:r w:rsidR="00C02F3D">
        <w:rPr>
          <w:rFonts w:ascii="Times New Roman" w:hAnsi="Times New Roman" w:cs="Times New Roman"/>
          <w:bCs/>
          <w:lang w:val="es-ES"/>
        </w:rPr>
        <w:t xml:space="preserve">para </w:t>
      </w:r>
      <w:r w:rsidR="008C3B8B">
        <w:rPr>
          <w:rFonts w:ascii="Times New Roman" w:hAnsi="Times New Roman" w:cs="Times New Roman"/>
          <w:bCs/>
          <w:lang w:val="es-ES"/>
        </w:rPr>
        <w:t xml:space="preserve">identificar patrones del perímetro cercado </w:t>
      </w:r>
      <w:r w:rsidR="002A115D">
        <w:rPr>
          <w:rFonts w:ascii="Times New Roman" w:hAnsi="Times New Roman" w:cs="Times New Roman"/>
          <w:bCs/>
          <w:lang w:val="es-ES"/>
        </w:rPr>
        <w:t>y sus dimensiones</w:t>
      </w:r>
      <w:r w:rsidR="00272425">
        <w:rPr>
          <w:rFonts w:ascii="Times New Roman" w:hAnsi="Times New Roman" w:cs="Times New Roman"/>
          <w:bCs/>
          <w:lang w:val="es-ES"/>
        </w:rPr>
        <w:t xml:space="preserve"> de </w:t>
      </w:r>
      <w:r w:rsidR="00A644D6">
        <w:rPr>
          <w:rFonts w:ascii="Times New Roman" w:hAnsi="Times New Roman" w:cs="Times New Roman"/>
          <w:bCs/>
          <w:lang w:val="es-ES"/>
        </w:rPr>
        <w:t>manera continua (que no sean interrumpidas por una vialidad)</w:t>
      </w:r>
      <w:r w:rsidR="004405E5">
        <w:rPr>
          <w:rFonts w:ascii="Times New Roman" w:hAnsi="Times New Roman" w:cs="Times New Roman"/>
          <w:bCs/>
          <w:lang w:val="es-ES"/>
        </w:rPr>
        <w:t xml:space="preserve"> </w:t>
      </w:r>
      <w:r w:rsidR="00B1590B">
        <w:rPr>
          <w:rFonts w:ascii="Times New Roman" w:hAnsi="Times New Roman" w:cs="Times New Roman"/>
          <w:bCs/>
          <w:lang w:val="es-ES"/>
        </w:rPr>
        <w:t>tomando como base la clasificación vial contemplada en el COTEDUVI</w:t>
      </w:r>
      <w:r w:rsidR="00482926">
        <w:rPr>
          <w:rFonts w:ascii="Times New Roman" w:hAnsi="Times New Roman" w:cs="Times New Roman"/>
          <w:bCs/>
          <w:lang w:val="es-ES"/>
        </w:rPr>
        <w:t xml:space="preserve"> (2018</w:t>
      </w:r>
      <w:r w:rsidR="00080F2D">
        <w:rPr>
          <w:rFonts w:ascii="Times New Roman" w:hAnsi="Times New Roman" w:cs="Times New Roman"/>
          <w:bCs/>
          <w:lang w:val="es-ES"/>
        </w:rPr>
        <w:t xml:space="preserve">, </w:t>
      </w:r>
      <w:r w:rsidR="00993D0D">
        <w:rPr>
          <w:rFonts w:ascii="Times New Roman" w:hAnsi="Times New Roman" w:cs="Times New Roman"/>
          <w:bCs/>
          <w:lang w:val="es-ES"/>
        </w:rPr>
        <w:t>p</w:t>
      </w:r>
      <w:r w:rsidR="004D5F4A">
        <w:rPr>
          <w:rFonts w:ascii="Times New Roman" w:hAnsi="Times New Roman" w:cs="Times New Roman"/>
          <w:bCs/>
          <w:lang w:val="es-ES"/>
        </w:rPr>
        <w:t>p</w:t>
      </w:r>
      <w:r w:rsidR="00993D0D">
        <w:rPr>
          <w:rFonts w:ascii="Times New Roman" w:hAnsi="Times New Roman" w:cs="Times New Roman"/>
          <w:bCs/>
          <w:lang w:val="es-ES"/>
        </w:rPr>
        <w:t>. 25</w:t>
      </w:r>
      <w:r w:rsidR="004D5F4A">
        <w:rPr>
          <w:rFonts w:ascii="Times New Roman" w:hAnsi="Times New Roman" w:cs="Times New Roman"/>
          <w:bCs/>
          <w:lang w:val="es-ES"/>
        </w:rPr>
        <w:t>-26</w:t>
      </w:r>
      <w:r w:rsidR="00482926">
        <w:rPr>
          <w:rFonts w:ascii="Times New Roman" w:hAnsi="Times New Roman" w:cs="Times New Roman"/>
          <w:bCs/>
          <w:lang w:val="es-ES"/>
        </w:rPr>
        <w:t>)</w:t>
      </w:r>
      <w:r w:rsidR="00C30ECD">
        <w:rPr>
          <w:rFonts w:ascii="Times New Roman" w:hAnsi="Times New Roman" w:cs="Times New Roman"/>
          <w:bCs/>
          <w:lang w:val="es-ES"/>
        </w:rPr>
        <w:t xml:space="preserve"> y a los corredores urbanos definidos</w:t>
      </w:r>
      <w:r w:rsidR="00A72F24">
        <w:rPr>
          <w:rFonts w:ascii="Times New Roman" w:hAnsi="Times New Roman" w:cs="Times New Roman"/>
          <w:bCs/>
          <w:lang w:val="es-ES"/>
        </w:rPr>
        <w:t xml:space="preserve"> en el P</w:t>
      </w:r>
      <w:r w:rsidR="00A72F24" w:rsidRPr="00A72F24">
        <w:rPr>
          <w:rFonts w:ascii="Times New Roman" w:hAnsi="Times New Roman" w:cs="Times New Roman"/>
          <w:bCs/>
          <w:lang w:val="es-ES"/>
        </w:rPr>
        <w:t xml:space="preserve">rograma de </w:t>
      </w:r>
      <w:r w:rsidR="00A72F24">
        <w:rPr>
          <w:rFonts w:ascii="Times New Roman" w:hAnsi="Times New Roman" w:cs="Times New Roman"/>
          <w:bCs/>
          <w:lang w:val="es-ES"/>
        </w:rPr>
        <w:t>D</w:t>
      </w:r>
      <w:r w:rsidR="00A72F24" w:rsidRPr="00A72F24">
        <w:rPr>
          <w:rFonts w:ascii="Times New Roman" w:hAnsi="Times New Roman" w:cs="Times New Roman"/>
          <w:bCs/>
          <w:lang w:val="es-ES"/>
        </w:rPr>
        <w:t xml:space="preserve">esarrollo </w:t>
      </w:r>
      <w:r w:rsidR="00A72F24">
        <w:rPr>
          <w:rFonts w:ascii="Times New Roman" w:hAnsi="Times New Roman" w:cs="Times New Roman"/>
          <w:bCs/>
          <w:lang w:val="es-ES"/>
        </w:rPr>
        <w:t>U</w:t>
      </w:r>
      <w:r w:rsidR="00A72F24" w:rsidRPr="00A72F24">
        <w:rPr>
          <w:rFonts w:ascii="Times New Roman" w:hAnsi="Times New Roman" w:cs="Times New Roman"/>
          <w:bCs/>
          <w:lang w:val="es-ES"/>
        </w:rPr>
        <w:t>rbano</w:t>
      </w:r>
      <w:r w:rsidR="00A72F24">
        <w:rPr>
          <w:rFonts w:ascii="Times New Roman" w:hAnsi="Times New Roman" w:cs="Times New Roman"/>
          <w:bCs/>
          <w:lang w:val="es-ES"/>
        </w:rPr>
        <w:t xml:space="preserve"> d</w:t>
      </w:r>
      <w:r w:rsidR="00A72F24" w:rsidRPr="00A72F24">
        <w:rPr>
          <w:rFonts w:ascii="Times New Roman" w:hAnsi="Times New Roman" w:cs="Times New Roman"/>
          <w:bCs/>
          <w:lang w:val="es-ES"/>
        </w:rPr>
        <w:t>e la ciudad de Aguascalientes 2040</w:t>
      </w:r>
      <w:r w:rsidR="00A72F24">
        <w:rPr>
          <w:rFonts w:ascii="Times New Roman" w:hAnsi="Times New Roman" w:cs="Times New Roman"/>
          <w:bCs/>
          <w:lang w:val="es-ES"/>
        </w:rPr>
        <w:t xml:space="preserve"> </w:t>
      </w:r>
      <w:r w:rsidR="00A72F24" w:rsidRPr="00A72F24">
        <w:rPr>
          <w:rFonts w:ascii="Times New Roman" w:hAnsi="Times New Roman" w:cs="Times New Roman"/>
          <w:bCs/>
          <w:lang w:val="es-ES"/>
        </w:rPr>
        <w:t xml:space="preserve">Versión 2018 </w:t>
      </w:r>
      <w:r w:rsidR="003F7929">
        <w:rPr>
          <w:rFonts w:ascii="Times New Roman" w:hAnsi="Times New Roman" w:cs="Times New Roman"/>
          <w:bCs/>
          <w:lang w:val="es-ES"/>
        </w:rPr>
        <w:t xml:space="preserve"> </w:t>
      </w:r>
      <w:r w:rsidR="00A72F24" w:rsidRPr="00A72F24">
        <w:rPr>
          <w:rFonts w:ascii="Times New Roman" w:hAnsi="Times New Roman" w:cs="Times New Roman"/>
          <w:bCs/>
          <w:lang w:val="es-ES"/>
        </w:rPr>
        <w:t>Evaluación 1</w:t>
      </w:r>
      <w:r w:rsidR="00FC53B1">
        <w:rPr>
          <w:rFonts w:ascii="Times New Roman" w:hAnsi="Times New Roman" w:cs="Times New Roman"/>
          <w:bCs/>
          <w:lang w:val="es-ES"/>
        </w:rPr>
        <w:t xml:space="preserve"> </w:t>
      </w:r>
      <w:r w:rsidR="003F7929">
        <w:rPr>
          <w:rFonts w:ascii="Times New Roman" w:hAnsi="Times New Roman" w:cs="Times New Roman"/>
          <w:bCs/>
          <w:lang w:val="es-ES"/>
        </w:rPr>
        <w:t xml:space="preserve">(2018, pp. 305-309) </w:t>
      </w:r>
      <w:r w:rsidR="004405E5">
        <w:rPr>
          <w:rFonts w:ascii="Times New Roman" w:hAnsi="Times New Roman" w:cs="Times New Roman"/>
          <w:bCs/>
          <w:lang w:val="es-ES"/>
        </w:rPr>
        <w:t>arrojando los siguientes resultados.</w:t>
      </w:r>
    </w:p>
    <w:p w14:paraId="37D5EA58" w14:textId="648B31FE" w:rsidR="004405E5" w:rsidRDefault="004405E5" w:rsidP="007C4E3B">
      <w:pPr>
        <w:spacing w:line="360" w:lineRule="auto"/>
        <w:jc w:val="both"/>
        <w:rPr>
          <w:rFonts w:ascii="Times New Roman" w:hAnsi="Times New Roman" w:cs="Times New Roman"/>
          <w:bCs/>
          <w:lang w:val="es-ES"/>
        </w:rPr>
      </w:pPr>
    </w:p>
    <w:tbl>
      <w:tblPr>
        <w:tblW w:w="82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4A0" w:firstRow="1" w:lastRow="0" w:firstColumn="1" w:lastColumn="0" w:noHBand="0" w:noVBand="1"/>
      </w:tblPr>
      <w:tblGrid>
        <w:gridCol w:w="2375"/>
        <w:gridCol w:w="1944"/>
        <w:gridCol w:w="1944"/>
        <w:gridCol w:w="1944"/>
      </w:tblGrid>
      <w:tr w:rsidR="00B329A7" w:rsidRPr="001D39FF" w14:paraId="7C1500D0" w14:textId="77777777" w:rsidTr="006A33EF">
        <w:trPr>
          <w:trHeight w:val="310"/>
          <w:jc w:val="center"/>
        </w:trPr>
        <w:tc>
          <w:tcPr>
            <w:tcW w:w="2375" w:type="dxa"/>
            <w:shd w:val="clear" w:color="auto" w:fill="auto"/>
            <w:vAlign w:val="center"/>
          </w:tcPr>
          <w:p w14:paraId="277A358C" w14:textId="59678B26" w:rsidR="00B329A7" w:rsidRPr="002D0E13" w:rsidRDefault="0008273B" w:rsidP="005D7626">
            <w:pPr>
              <w:pStyle w:val="FirstParaofSectionTextStyle"/>
              <w:jc w:val="left"/>
              <w:rPr>
                <w:b/>
                <w:bCs/>
                <w:lang w:val="es-ES"/>
              </w:rPr>
            </w:pPr>
            <w:r w:rsidRPr="002D0E13">
              <w:rPr>
                <w:b/>
                <w:bCs/>
                <w:i/>
                <w:lang w:val="es-ES"/>
              </w:rPr>
              <w:t>Tipo de vialidad</w:t>
            </w:r>
          </w:p>
        </w:tc>
        <w:tc>
          <w:tcPr>
            <w:tcW w:w="1944" w:type="dxa"/>
            <w:shd w:val="clear" w:color="auto" w:fill="auto"/>
            <w:vAlign w:val="center"/>
          </w:tcPr>
          <w:p w14:paraId="1664F868" w14:textId="22664BF5" w:rsidR="00B329A7" w:rsidRPr="002D0E13" w:rsidRDefault="00F17C75" w:rsidP="00602948">
            <w:pPr>
              <w:pStyle w:val="FirstParaofSectionTextStyle"/>
              <w:jc w:val="center"/>
              <w:rPr>
                <w:b/>
                <w:bCs/>
                <w:i/>
                <w:lang w:val="es-ES"/>
              </w:rPr>
            </w:pPr>
            <w:r w:rsidRPr="002D0E13">
              <w:rPr>
                <w:b/>
                <w:bCs/>
                <w:i/>
                <w:lang w:val="es-ES"/>
              </w:rPr>
              <w:t>Metros</w:t>
            </w:r>
            <w:r w:rsidR="00C97DF8">
              <w:rPr>
                <w:b/>
                <w:bCs/>
                <w:i/>
                <w:lang w:val="es-ES"/>
              </w:rPr>
              <w:t xml:space="preserve"> de barda</w:t>
            </w:r>
          </w:p>
        </w:tc>
        <w:tc>
          <w:tcPr>
            <w:tcW w:w="1944" w:type="dxa"/>
            <w:shd w:val="clear" w:color="auto" w:fill="auto"/>
            <w:vAlign w:val="center"/>
          </w:tcPr>
          <w:p w14:paraId="3A9A5844" w14:textId="019F8567" w:rsidR="00B329A7" w:rsidRPr="002D0E13" w:rsidRDefault="00C97DF8" w:rsidP="00602948">
            <w:pPr>
              <w:pStyle w:val="FirstParaofSectionTextStyle"/>
              <w:jc w:val="center"/>
              <w:rPr>
                <w:b/>
                <w:bCs/>
                <w:lang w:val="es-ES"/>
              </w:rPr>
            </w:pPr>
            <w:r w:rsidRPr="002D0E13">
              <w:rPr>
                <w:b/>
                <w:bCs/>
                <w:i/>
                <w:lang w:val="es-ES"/>
              </w:rPr>
              <w:t>K</w:t>
            </w:r>
            <w:r w:rsidR="00602948" w:rsidRPr="002D0E13">
              <w:rPr>
                <w:b/>
                <w:bCs/>
                <w:i/>
                <w:lang w:val="es-ES"/>
              </w:rPr>
              <w:t>ilómetros</w:t>
            </w:r>
            <w:r>
              <w:rPr>
                <w:b/>
                <w:bCs/>
                <w:i/>
                <w:lang w:val="es-ES"/>
              </w:rPr>
              <w:t xml:space="preserve"> de barda</w:t>
            </w:r>
          </w:p>
        </w:tc>
        <w:tc>
          <w:tcPr>
            <w:tcW w:w="1944" w:type="dxa"/>
            <w:shd w:val="clear" w:color="auto" w:fill="auto"/>
            <w:vAlign w:val="center"/>
          </w:tcPr>
          <w:p w14:paraId="4E39022B" w14:textId="4BFF6812" w:rsidR="00B329A7" w:rsidRPr="002D0E13" w:rsidRDefault="00F17C75" w:rsidP="00602948">
            <w:pPr>
              <w:pStyle w:val="FirstParaofSectionTextStyle"/>
              <w:jc w:val="center"/>
              <w:rPr>
                <w:b/>
                <w:bCs/>
                <w:lang w:val="es-ES"/>
              </w:rPr>
            </w:pPr>
            <w:r w:rsidRPr="002D0E13">
              <w:rPr>
                <w:b/>
                <w:bCs/>
                <w:i/>
                <w:lang w:val="es-ES"/>
              </w:rPr>
              <w:t>Porcentaje</w:t>
            </w:r>
          </w:p>
        </w:tc>
      </w:tr>
      <w:tr w:rsidR="00B329A7" w:rsidRPr="001D39FF" w14:paraId="504A36CA" w14:textId="77777777" w:rsidTr="006A33EF">
        <w:trPr>
          <w:trHeight w:val="310"/>
          <w:jc w:val="center"/>
        </w:trPr>
        <w:tc>
          <w:tcPr>
            <w:tcW w:w="2375" w:type="dxa"/>
            <w:shd w:val="clear" w:color="auto" w:fill="auto"/>
            <w:vAlign w:val="center"/>
          </w:tcPr>
          <w:p w14:paraId="4CCD198F" w14:textId="7603F445" w:rsidR="00B329A7" w:rsidRPr="002D0E13" w:rsidRDefault="0008273B" w:rsidP="005D7626">
            <w:pPr>
              <w:pStyle w:val="FirstParaofSectionTextStyle"/>
              <w:jc w:val="left"/>
              <w:rPr>
                <w:b/>
                <w:bCs/>
                <w:lang w:val="es-ES"/>
              </w:rPr>
            </w:pPr>
            <w:r w:rsidRPr="002D0E13">
              <w:rPr>
                <w:b/>
                <w:bCs/>
                <w:i/>
                <w:lang w:val="es-ES"/>
              </w:rPr>
              <w:t>Carretera</w:t>
            </w:r>
          </w:p>
        </w:tc>
        <w:tc>
          <w:tcPr>
            <w:tcW w:w="1944" w:type="dxa"/>
            <w:shd w:val="clear" w:color="auto" w:fill="auto"/>
            <w:vAlign w:val="center"/>
          </w:tcPr>
          <w:p w14:paraId="735A4F4C" w14:textId="0D28BAE8" w:rsidR="00B329A7" w:rsidRPr="001D39FF" w:rsidRDefault="000C4F22" w:rsidP="00602948">
            <w:pPr>
              <w:pStyle w:val="FirstParaofSectionTextStyle"/>
              <w:jc w:val="center"/>
              <w:rPr>
                <w:lang w:val="es-ES"/>
              </w:rPr>
            </w:pPr>
            <w:r>
              <w:rPr>
                <w:lang w:val="es-ES"/>
              </w:rPr>
              <w:t>2</w:t>
            </w:r>
            <w:r w:rsidR="00602948">
              <w:rPr>
                <w:lang w:val="es-ES"/>
              </w:rPr>
              <w:t>,</w:t>
            </w:r>
            <w:r>
              <w:rPr>
                <w:lang w:val="es-ES"/>
              </w:rPr>
              <w:t>211.19</w:t>
            </w:r>
          </w:p>
        </w:tc>
        <w:tc>
          <w:tcPr>
            <w:tcW w:w="1944" w:type="dxa"/>
            <w:shd w:val="clear" w:color="auto" w:fill="auto"/>
            <w:vAlign w:val="center"/>
          </w:tcPr>
          <w:p w14:paraId="6AA11A55" w14:textId="193FF2C4" w:rsidR="00B329A7" w:rsidRPr="001D39FF" w:rsidRDefault="002A286D" w:rsidP="00602948">
            <w:pPr>
              <w:pStyle w:val="FirstParaofSectionTextStyle"/>
              <w:jc w:val="center"/>
              <w:rPr>
                <w:lang w:val="es-ES"/>
              </w:rPr>
            </w:pPr>
            <w:r>
              <w:rPr>
                <w:lang w:val="es-ES"/>
              </w:rPr>
              <w:t>2.21</w:t>
            </w:r>
          </w:p>
        </w:tc>
        <w:tc>
          <w:tcPr>
            <w:tcW w:w="1944" w:type="dxa"/>
            <w:shd w:val="clear" w:color="auto" w:fill="auto"/>
            <w:vAlign w:val="center"/>
          </w:tcPr>
          <w:p w14:paraId="417C154E" w14:textId="4F2C670D" w:rsidR="00B329A7" w:rsidRPr="001D39FF" w:rsidRDefault="00424C33" w:rsidP="00602948">
            <w:pPr>
              <w:pStyle w:val="FirstParaofSectionTextStyle"/>
              <w:jc w:val="center"/>
              <w:rPr>
                <w:lang w:val="es-ES"/>
              </w:rPr>
            </w:pPr>
            <w:r>
              <w:rPr>
                <w:lang w:val="es-ES"/>
              </w:rPr>
              <w:t>3</w:t>
            </w:r>
            <w:r w:rsidR="002D0E13">
              <w:rPr>
                <w:lang w:val="es-ES"/>
              </w:rPr>
              <w:t>%</w:t>
            </w:r>
          </w:p>
        </w:tc>
      </w:tr>
      <w:tr w:rsidR="0008273B" w:rsidRPr="001D39FF" w14:paraId="20749F95" w14:textId="77777777" w:rsidTr="006A33EF">
        <w:trPr>
          <w:trHeight w:val="310"/>
          <w:jc w:val="center"/>
        </w:trPr>
        <w:tc>
          <w:tcPr>
            <w:tcW w:w="2375" w:type="dxa"/>
            <w:shd w:val="clear" w:color="auto" w:fill="auto"/>
            <w:vAlign w:val="center"/>
          </w:tcPr>
          <w:p w14:paraId="69FEB74E" w14:textId="39078536" w:rsidR="0008273B" w:rsidRPr="002D0E13" w:rsidRDefault="0008273B" w:rsidP="005D7626">
            <w:pPr>
              <w:pStyle w:val="FirstParaofSectionTextStyle"/>
              <w:jc w:val="left"/>
              <w:rPr>
                <w:b/>
                <w:bCs/>
                <w:i/>
                <w:lang w:val="es-ES"/>
              </w:rPr>
            </w:pPr>
            <w:r w:rsidRPr="002D0E13">
              <w:rPr>
                <w:b/>
                <w:bCs/>
                <w:i/>
                <w:lang w:val="es-ES"/>
              </w:rPr>
              <w:t>Primaria</w:t>
            </w:r>
          </w:p>
        </w:tc>
        <w:tc>
          <w:tcPr>
            <w:tcW w:w="1944" w:type="dxa"/>
            <w:shd w:val="clear" w:color="auto" w:fill="auto"/>
            <w:vAlign w:val="center"/>
          </w:tcPr>
          <w:p w14:paraId="6BCB1D99" w14:textId="54C49B41" w:rsidR="0008273B" w:rsidRPr="001D39FF" w:rsidRDefault="000C4F22" w:rsidP="00602948">
            <w:pPr>
              <w:pStyle w:val="FirstParaofSectionTextStyle"/>
              <w:jc w:val="center"/>
              <w:rPr>
                <w:lang w:val="es-ES"/>
              </w:rPr>
            </w:pPr>
            <w:r>
              <w:rPr>
                <w:lang w:val="es-ES"/>
              </w:rPr>
              <w:t>13</w:t>
            </w:r>
            <w:r w:rsidR="00365BD8">
              <w:rPr>
                <w:lang w:val="es-ES"/>
              </w:rPr>
              <w:t>,</w:t>
            </w:r>
            <w:r>
              <w:rPr>
                <w:lang w:val="es-ES"/>
              </w:rPr>
              <w:t>471.01</w:t>
            </w:r>
          </w:p>
        </w:tc>
        <w:tc>
          <w:tcPr>
            <w:tcW w:w="1944" w:type="dxa"/>
            <w:shd w:val="clear" w:color="auto" w:fill="auto"/>
            <w:vAlign w:val="center"/>
          </w:tcPr>
          <w:p w14:paraId="6A3B76DB" w14:textId="6A579E7E" w:rsidR="0008273B" w:rsidRPr="001D39FF" w:rsidRDefault="002A286D" w:rsidP="00602948">
            <w:pPr>
              <w:pStyle w:val="FirstParaofSectionTextStyle"/>
              <w:jc w:val="center"/>
              <w:rPr>
                <w:lang w:val="es-ES"/>
              </w:rPr>
            </w:pPr>
            <w:r>
              <w:rPr>
                <w:lang w:val="es-ES"/>
              </w:rPr>
              <w:t>13.47</w:t>
            </w:r>
          </w:p>
        </w:tc>
        <w:tc>
          <w:tcPr>
            <w:tcW w:w="1944" w:type="dxa"/>
            <w:shd w:val="clear" w:color="auto" w:fill="auto"/>
            <w:vAlign w:val="center"/>
          </w:tcPr>
          <w:p w14:paraId="064BAE91" w14:textId="757A3742" w:rsidR="0008273B" w:rsidRPr="001D39FF" w:rsidRDefault="00424C33" w:rsidP="00602948">
            <w:pPr>
              <w:pStyle w:val="FirstParaofSectionTextStyle"/>
              <w:jc w:val="center"/>
              <w:rPr>
                <w:lang w:val="es-ES"/>
              </w:rPr>
            </w:pPr>
            <w:r>
              <w:rPr>
                <w:lang w:val="es-ES"/>
              </w:rPr>
              <w:t>17</w:t>
            </w:r>
            <w:r w:rsidR="002D0E13">
              <w:rPr>
                <w:lang w:val="es-ES"/>
              </w:rPr>
              <w:t>%</w:t>
            </w:r>
          </w:p>
        </w:tc>
      </w:tr>
      <w:tr w:rsidR="0008273B" w:rsidRPr="001D39FF" w14:paraId="16831184" w14:textId="77777777" w:rsidTr="006A33EF">
        <w:trPr>
          <w:trHeight w:val="310"/>
          <w:jc w:val="center"/>
        </w:trPr>
        <w:tc>
          <w:tcPr>
            <w:tcW w:w="2375" w:type="dxa"/>
            <w:shd w:val="clear" w:color="auto" w:fill="auto"/>
            <w:vAlign w:val="center"/>
          </w:tcPr>
          <w:p w14:paraId="1B39AA52" w14:textId="6BD0D9E2" w:rsidR="0008273B" w:rsidRPr="002D0E13" w:rsidRDefault="00195C83" w:rsidP="005D7626">
            <w:pPr>
              <w:pStyle w:val="FirstParaofSectionTextStyle"/>
              <w:jc w:val="left"/>
              <w:rPr>
                <w:b/>
                <w:bCs/>
                <w:i/>
                <w:lang w:val="es-ES"/>
              </w:rPr>
            </w:pPr>
            <w:r w:rsidRPr="002D0E13">
              <w:rPr>
                <w:b/>
                <w:bCs/>
                <w:i/>
                <w:lang w:val="es-ES"/>
              </w:rPr>
              <w:t>Secundaria</w:t>
            </w:r>
          </w:p>
        </w:tc>
        <w:tc>
          <w:tcPr>
            <w:tcW w:w="1944" w:type="dxa"/>
            <w:shd w:val="clear" w:color="auto" w:fill="auto"/>
            <w:vAlign w:val="center"/>
          </w:tcPr>
          <w:p w14:paraId="0E47BCDF" w14:textId="3269D424" w:rsidR="0008273B" w:rsidRPr="001D39FF" w:rsidRDefault="00602948" w:rsidP="00602948">
            <w:pPr>
              <w:pStyle w:val="FirstParaofSectionTextStyle"/>
              <w:jc w:val="center"/>
              <w:rPr>
                <w:lang w:val="es-ES"/>
              </w:rPr>
            </w:pPr>
            <w:r>
              <w:rPr>
                <w:lang w:val="es-ES"/>
              </w:rPr>
              <w:t>15,995.73</w:t>
            </w:r>
          </w:p>
        </w:tc>
        <w:tc>
          <w:tcPr>
            <w:tcW w:w="1944" w:type="dxa"/>
            <w:shd w:val="clear" w:color="auto" w:fill="auto"/>
            <w:vAlign w:val="center"/>
          </w:tcPr>
          <w:p w14:paraId="71256983" w14:textId="731EA79A" w:rsidR="0008273B" w:rsidRPr="001D39FF" w:rsidRDefault="002A286D" w:rsidP="00602948">
            <w:pPr>
              <w:pStyle w:val="FirstParaofSectionTextStyle"/>
              <w:jc w:val="center"/>
              <w:rPr>
                <w:lang w:val="es-ES"/>
              </w:rPr>
            </w:pPr>
            <w:r>
              <w:rPr>
                <w:lang w:val="es-ES"/>
              </w:rPr>
              <w:t>16.00</w:t>
            </w:r>
          </w:p>
        </w:tc>
        <w:tc>
          <w:tcPr>
            <w:tcW w:w="1944" w:type="dxa"/>
            <w:shd w:val="clear" w:color="auto" w:fill="auto"/>
            <w:vAlign w:val="center"/>
          </w:tcPr>
          <w:p w14:paraId="434DB0C3" w14:textId="6CA6E180" w:rsidR="0008273B" w:rsidRPr="001D39FF" w:rsidRDefault="00424C33" w:rsidP="00602948">
            <w:pPr>
              <w:pStyle w:val="FirstParaofSectionTextStyle"/>
              <w:jc w:val="center"/>
              <w:rPr>
                <w:lang w:val="es-ES"/>
              </w:rPr>
            </w:pPr>
            <w:r>
              <w:rPr>
                <w:lang w:val="es-ES"/>
              </w:rPr>
              <w:t>21</w:t>
            </w:r>
            <w:r w:rsidR="002D0E13">
              <w:rPr>
                <w:lang w:val="es-ES"/>
              </w:rPr>
              <w:t>%</w:t>
            </w:r>
          </w:p>
        </w:tc>
      </w:tr>
      <w:tr w:rsidR="0008273B" w:rsidRPr="001D39FF" w14:paraId="7438F7DE" w14:textId="77777777" w:rsidTr="006A33EF">
        <w:trPr>
          <w:trHeight w:val="310"/>
          <w:jc w:val="center"/>
        </w:trPr>
        <w:tc>
          <w:tcPr>
            <w:tcW w:w="2375" w:type="dxa"/>
            <w:shd w:val="clear" w:color="auto" w:fill="auto"/>
            <w:vAlign w:val="center"/>
          </w:tcPr>
          <w:p w14:paraId="4BEBAA4D" w14:textId="1011BB7E" w:rsidR="0008273B" w:rsidRPr="002D0E13" w:rsidRDefault="00195C83" w:rsidP="005D7626">
            <w:pPr>
              <w:pStyle w:val="FirstParaofSectionTextStyle"/>
              <w:jc w:val="left"/>
              <w:rPr>
                <w:b/>
                <w:bCs/>
                <w:i/>
                <w:lang w:val="es-ES"/>
              </w:rPr>
            </w:pPr>
            <w:r w:rsidRPr="002D0E13">
              <w:rPr>
                <w:b/>
                <w:bCs/>
                <w:i/>
                <w:lang w:val="es-ES"/>
              </w:rPr>
              <w:t>Subcolectora</w:t>
            </w:r>
          </w:p>
        </w:tc>
        <w:tc>
          <w:tcPr>
            <w:tcW w:w="1944" w:type="dxa"/>
            <w:shd w:val="clear" w:color="auto" w:fill="auto"/>
            <w:vAlign w:val="center"/>
          </w:tcPr>
          <w:p w14:paraId="2AF12B6F" w14:textId="20FC4791" w:rsidR="0008273B" w:rsidRPr="001D39FF" w:rsidRDefault="00602948" w:rsidP="00602948">
            <w:pPr>
              <w:pStyle w:val="FirstParaofSectionTextStyle"/>
              <w:jc w:val="center"/>
              <w:rPr>
                <w:lang w:val="es-ES"/>
              </w:rPr>
            </w:pPr>
            <w:r>
              <w:rPr>
                <w:lang w:val="es-ES"/>
              </w:rPr>
              <w:t>8,778.00</w:t>
            </w:r>
          </w:p>
        </w:tc>
        <w:tc>
          <w:tcPr>
            <w:tcW w:w="1944" w:type="dxa"/>
            <w:shd w:val="clear" w:color="auto" w:fill="auto"/>
            <w:vAlign w:val="center"/>
          </w:tcPr>
          <w:p w14:paraId="011C048A" w14:textId="62B92072" w:rsidR="0008273B" w:rsidRPr="001D39FF" w:rsidRDefault="002A286D" w:rsidP="00602948">
            <w:pPr>
              <w:pStyle w:val="FirstParaofSectionTextStyle"/>
              <w:jc w:val="center"/>
              <w:rPr>
                <w:lang w:val="es-ES"/>
              </w:rPr>
            </w:pPr>
            <w:r>
              <w:rPr>
                <w:lang w:val="es-ES"/>
              </w:rPr>
              <w:t>8.78</w:t>
            </w:r>
          </w:p>
        </w:tc>
        <w:tc>
          <w:tcPr>
            <w:tcW w:w="1944" w:type="dxa"/>
            <w:shd w:val="clear" w:color="auto" w:fill="auto"/>
            <w:vAlign w:val="center"/>
          </w:tcPr>
          <w:p w14:paraId="2AE6D2FD" w14:textId="5925D586" w:rsidR="0008273B" w:rsidRPr="001D39FF" w:rsidRDefault="00424C33" w:rsidP="00602948">
            <w:pPr>
              <w:pStyle w:val="FirstParaofSectionTextStyle"/>
              <w:jc w:val="center"/>
              <w:rPr>
                <w:lang w:val="es-ES"/>
              </w:rPr>
            </w:pPr>
            <w:r>
              <w:rPr>
                <w:lang w:val="es-ES"/>
              </w:rPr>
              <w:t>11</w:t>
            </w:r>
            <w:r w:rsidR="002D0E13">
              <w:rPr>
                <w:lang w:val="es-ES"/>
              </w:rPr>
              <w:t>%</w:t>
            </w:r>
          </w:p>
        </w:tc>
      </w:tr>
      <w:tr w:rsidR="0008273B" w:rsidRPr="001D39FF" w14:paraId="1E2477FE" w14:textId="77777777" w:rsidTr="006A33EF">
        <w:trPr>
          <w:trHeight w:val="310"/>
          <w:jc w:val="center"/>
        </w:trPr>
        <w:tc>
          <w:tcPr>
            <w:tcW w:w="2375" w:type="dxa"/>
            <w:shd w:val="clear" w:color="auto" w:fill="auto"/>
            <w:vAlign w:val="center"/>
          </w:tcPr>
          <w:p w14:paraId="14438FE6" w14:textId="057C8042" w:rsidR="0008273B" w:rsidRPr="002D0E13" w:rsidRDefault="003B530A" w:rsidP="005D7626">
            <w:pPr>
              <w:pStyle w:val="FirstParaofSectionTextStyle"/>
              <w:jc w:val="left"/>
              <w:rPr>
                <w:b/>
                <w:bCs/>
                <w:i/>
                <w:lang w:val="es-ES"/>
              </w:rPr>
            </w:pPr>
            <w:r w:rsidRPr="002D0E13">
              <w:rPr>
                <w:b/>
                <w:bCs/>
                <w:i/>
                <w:lang w:val="es-ES"/>
              </w:rPr>
              <w:t>Local</w:t>
            </w:r>
          </w:p>
        </w:tc>
        <w:tc>
          <w:tcPr>
            <w:tcW w:w="1944" w:type="dxa"/>
            <w:shd w:val="clear" w:color="auto" w:fill="auto"/>
            <w:vAlign w:val="center"/>
          </w:tcPr>
          <w:p w14:paraId="7EF437F4" w14:textId="37738717" w:rsidR="0008273B" w:rsidRPr="001D39FF" w:rsidRDefault="008831F1" w:rsidP="00602948">
            <w:pPr>
              <w:pStyle w:val="FirstParaofSectionTextStyle"/>
              <w:jc w:val="center"/>
              <w:rPr>
                <w:lang w:val="es-ES"/>
              </w:rPr>
            </w:pPr>
            <w:r>
              <w:rPr>
                <w:lang w:val="es-ES"/>
              </w:rPr>
              <w:t>25,171.78</w:t>
            </w:r>
          </w:p>
        </w:tc>
        <w:tc>
          <w:tcPr>
            <w:tcW w:w="1944" w:type="dxa"/>
            <w:shd w:val="clear" w:color="auto" w:fill="auto"/>
            <w:vAlign w:val="center"/>
          </w:tcPr>
          <w:p w14:paraId="7A137DD4" w14:textId="2F3925E8" w:rsidR="0008273B" w:rsidRPr="001D39FF" w:rsidRDefault="00276104" w:rsidP="00602948">
            <w:pPr>
              <w:pStyle w:val="FirstParaofSectionTextStyle"/>
              <w:jc w:val="center"/>
              <w:rPr>
                <w:lang w:val="es-ES"/>
              </w:rPr>
            </w:pPr>
            <w:r>
              <w:rPr>
                <w:lang w:val="es-ES"/>
              </w:rPr>
              <w:t>25.17</w:t>
            </w:r>
          </w:p>
        </w:tc>
        <w:tc>
          <w:tcPr>
            <w:tcW w:w="1944" w:type="dxa"/>
            <w:shd w:val="clear" w:color="auto" w:fill="auto"/>
            <w:vAlign w:val="center"/>
          </w:tcPr>
          <w:p w14:paraId="58CF2753" w14:textId="1B7D506C" w:rsidR="0008273B" w:rsidRPr="001D39FF" w:rsidRDefault="002D0E13" w:rsidP="00602948">
            <w:pPr>
              <w:pStyle w:val="FirstParaofSectionTextStyle"/>
              <w:jc w:val="center"/>
              <w:rPr>
                <w:lang w:val="es-ES"/>
              </w:rPr>
            </w:pPr>
            <w:r>
              <w:rPr>
                <w:lang w:val="es-ES"/>
              </w:rPr>
              <w:t>33%</w:t>
            </w:r>
          </w:p>
        </w:tc>
      </w:tr>
      <w:tr w:rsidR="00F17C75" w:rsidRPr="001D39FF" w14:paraId="09AEB6D9" w14:textId="77777777" w:rsidTr="006A33EF">
        <w:trPr>
          <w:trHeight w:val="310"/>
          <w:jc w:val="center"/>
        </w:trPr>
        <w:tc>
          <w:tcPr>
            <w:tcW w:w="2375" w:type="dxa"/>
            <w:shd w:val="clear" w:color="auto" w:fill="auto"/>
            <w:vAlign w:val="center"/>
          </w:tcPr>
          <w:p w14:paraId="1DF19C00" w14:textId="66A87EBE" w:rsidR="00F17C75" w:rsidRPr="002D0E13" w:rsidRDefault="003B530A" w:rsidP="005D7626">
            <w:pPr>
              <w:pStyle w:val="FirstParaofSectionTextStyle"/>
              <w:jc w:val="left"/>
              <w:rPr>
                <w:b/>
                <w:bCs/>
                <w:i/>
                <w:lang w:val="es-ES"/>
              </w:rPr>
            </w:pPr>
            <w:r w:rsidRPr="002D0E13">
              <w:rPr>
                <w:b/>
                <w:bCs/>
                <w:i/>
                <w:lang w:val="es-ES"/>
              </w:rPr>
              <w:t>Circuito verde Deportivo</w:t>
            </w:r>
          </w:p>
        </w:tc>
        <w:tc>
          <w:tcPr>
            <w:tcW w:w="1944" w:type="dxa"/>
            <w:shd w:val="clear" w:color="auto" w:fill="auto"/>
            <w:vAlign w:val="center"/>
          </w:tcPr>
          <w:p w14:paraId="58FA7C3F" w14:textId="5EFD8EC4" w:rsidR="00F17C75" w:rsidRPr="001D39FF" w:rsidRDefault="000C7A1F" w:rsidP="00602948">
            <w:pPr>
              <w:pStyle w:val="FirstParaofSectionTextStyle"/>
              <w:jc w:val="center"/>
              <w:rPr>
                <w:lang w:val="es-ES"/>
              </w:rPr>
            </w:pPr>
            <w:r>
              <w:rPr>
                <w:lang w:val="es-ES"/>
              </w:rPr>
              <w:t>260.55</w:t>
            </w:r>
          </w:p>
        </w:tc>
        <w:tc>
          <w:tcPr>
            <w:tcW w:w="1944" w:type="dxa"/>
            <w:shd w:val="clear" w:color="auto" w:fill="auto"/>
            <w:vAlign w:val="center"/>
          </w:tcPr>
          <w:p w14:paraId="1C7D6B55" w14:textId="51D6BE78" w:rsidR="00F17C75" w:rsidRPr="001D39FF" w:rsidRDefault="00276104" w:rsidP="00602948">
            <w:pPr>
              <w:pStyle w:val="FirstParaofSectionTextStyle"/>
              <w:jc w:val="center"/>
              <w:rPr>
                <w:lang w:val="es-ES"/>
              </w:rPr>
            </w:pPr>
            <w:r>
              <w:rPr>
                <w:lang w:val="es-ES"/>
              </w:rPr>
              <w:t>0.</w:t>
            </w:r>
            <w:r w:rsidR="007E5C93">
              <w:rPr>
                <w:lang w:val="es-ES"/>
              </w:rPr>
              <w:t>2</w:t>
            </w:r>
            <w:r>
              <w:rPr>
                <w:lang w:val="es-ES"/>
              </w:rPr>
              <w:t>6</w:t>
            </w:r>
          </w:p>
        </w:tc>
        <w:tc>
          <w:tcPr>
            <w:tcW w:w="1944" w:type="dxa"/>
            <w:shd w:val="clear" w:color="auto" w:fill="auto"/>
            <w:vAlign w:val="center"/>
          </w:tcPr>
          <w:p w14:paraId="128B6BAE" w14:textId="3182F170" w:rsidR="00F17C75" w:rsidRPr="001D39FF" w:rsidRDefault="002D0E13" w:rsidP="00602948">
            <w:pPr>
              <w:pStyle w:val="FirstParaofSectionTextStyle"/>
              <w:jc w:val="center"/>
              <w:rPr>
                <w:lang w:val="es-ES"/>
              </w:rPr>
            </w:pPr>
            <w:r>
              <w:rPr>
                <w:lang w:val="es-ES"/>
              </w:rPr>
              <w:t>0%</w:t>
            </w:r>
          </w:p>
        </w:tc>
      </w:tr>
      <w:tr w:rsidR="00F17C75" w:rsidRPr="001D39FF" w14:paraId="3A663DFA" w14:textId="77777777" w:rsidTr="006A33EF">
        <w:trPr>
          <w:trHeight w:val="310"/>
          <w:jc w:val="center"/>
        </w:trPr>
        <w:tc>
          <w:tcPr>
            <w:tcW w:w="2375" w:type="dxa"/>
            <w:shd w:val="clear" w:color="auto" w:fill="auto"/>
            <w:vAlign w:val="center"/>
          </w:tcPr>
          <w:p w14:paraId="4EC847C6" w14:textId="64374DAE" w:rsidR="00F17C75" w:rsidRPr="002D0E13" w:rsidRDefault="003B530A" w:rsidP="005D7626">
            <w:pPr>
              <w:pStyle w:val="FirstParaofSectionTextStyle"/>
              <w:jc w:val="left"/>
              <w:rPr>
                <w:b/>
                <w:bCs/>
                <w:i/>
                <w:lang w:val="es-ES"/>
              </w:rPr>
            </w:pPr>
            <w:r w:rsidRPr="002D0E13">
              <w:rPr>
                <w:b/>
                <w:bCs/>
                <w:i/>
                <w:lang w:val="es-ES"/>
              </w:rPr>
              <w:t>Circuito verde Recreativo</w:t>
            </w:r>
          </w:p>
        </w:tc>
        <w:tc>
          <w:tcPr>
            <w:tcW w:w="1944" w:type="dxa"/>
            <w:shd w:val="clear" w:color="auto" w:fill="auto"/>
            <w:vAlign w:val="center"/>
          </w:tcPr>
          <w:p w14:paraId="74764753" w14:textId="4A29B222" w:rsidR="00F17C75" w:rsidRPr="001D39FF" w:rsidRDefault="000C7A1F" w:rsidP="00602948">
            <w:pPr>
              <w:pStyle w:val="FirstParaofSectionTextStyle"/>
              <w:jc w:val="center"/>
              <w:rPr>
                <w:lang w:val="es-ES"/>
              </w:rPr>
            </w:pPr>
            <w:r>
              <w:rPr>
                <w:lang w:val="es-ES"/>
              </w:rPr>
              <w:t>5,114.12</w:t>
            </w:r>
          </w:p>
        </w:tc>
        <w:tc>
          <w:tcPr>
            <w:tcW w:w="1944" w:type="dxa"/>
            <w:shd w:val="clear" w:color="auto" w:fill="auto"/>
            <w:vAlign w:val="center"/>
          </w:tcPr>
          <w:p w14:paraId="789B3788" w14:textId="43B837F0" w:rsidR="00F17C75" w:rsidRPr="001D39FF" w:rsidRDefault="007E5C93" w:rsidP="00602948">
            <w:pPr>
              <w:pStyle w:val="FirstParaofSectionTextStyle"/>
              <w:jc w:val="center"/>
              <w:rPr>
                <w:lang w:val="es-ES"/>
              </w:rPr>
            </w:pPr>
            <w:r>
              <w:rPr>
                <w:lang w:val="es-ES"/>
              </w:rPr>
              <w:t>5.11</w:t>
            </w:r>
          </w:p>
        </w:tc>
        <w:tc>
          <w:tcPr>
            <w:tcW w:w="1944" w:type="dxa"/>
            <w:shd w:val="clear" w:color="auto" w:fill="auto"/>
            <w:vAlign w:val="center"/>
          </w:tcPr>
          <w:p w14:paraId="75AE4A53" w14:textId="077523FE" w:rsidR="00F17C75" w:rsidRPr="001D39FF" w:rsidRDefault="002D0E13" w:rsidP="00602948">
            <w:pPr>
              <w:pStyle w:val="FirstParaofSectionTextStyle"/>
              <w:jc w:val="center"/>
              <w:rPr>
                <w:lang w:val="es-ES"/>
              </w:rPr>
            </w:pPr>
            <w:r>
              <w:rPr>
                <w:lang w:val="es-ES"/>
              </w:rPr>
              <w:t>7%</w:t>
            </w:r>
          </w:p>
        </w:tc>
      </w:tr>
      <w:tr w:rsidR="00F17C75" w:rsidRPr="001D39FF" w14:paraId="1812F657" w14:textId="77777777" w:rsidTr="006A33EF">
        <w:trPr>
          <w:trHeight w:val="310"/>
          <w:jc w:val="center"/>
        </w:trPr>
        <w:tc>
          <w:tcPr>
            <w:tcW w:w="2375" w:type="dxa"/>
            <w:shd w:val="clear" w:color="auto" w:fill="auto"/>
            <w:vAlign w:val="center"/>
          </w:tcPr>
          <w:p w14:paraId="6224F455" w14:textId="2D8923C2" w:rsidR="00F17C75" w:rsidRPr="002D0E13" w:rsidRDefault="000C4F22" w:rsidP="003B530A">
            <w:pPr>
              <w:pStyle w:val="FirstParaofSectionTextStyle"/>
              <w:jc w:val="left"/>
              <w:rPr>
                <w:b/>
                <w:bCs/>
                <w:lang w:val="es-ES"/>
              </w:rPr>
            </w:pPr>
            <w:r w:rsidRPr="002D0E13">
              <w:rPr>
                <w:b/>
                <w:bCs/>
                <w:i/>
                <w:lang w:val="es-ES"/>
              </w:rPr>
              <w:t>Corredor</w:t>
            </w:r>
            <w:r w:rsidR="003B530A" w:rsidRPr="002D0E13">
              <w:rPr>
                <w:b/>
                <w:bCs/>
                <w:i/>
                <w:lang w:val="es-ES"/>
              </w:rPr>
              <w:t xml:space="preserve"> verde Deportivo</w:t>
            </w:r>
          </w:p>
        </w:tc>
        <w:tc>
          <w:tcPr>
            <w:tcW w:w="1944" w:type="dxa"/>
            <w:shd w:val="clear" w:color="auto" w:fill="auto"/>
            <w:vAlign w:val="center"/>
          </w:tcPr>
          <w:p w14:paraId="3EBE5445" w14:textId="2CBF298F" w:rsidR="00F17C75" w:rsidRPr="001D39FF" w:rsidRDefault="000C7A1F" w:rsidP="00602948">
            <w:pPr>
              <w:pStyle w:val="FirstParaofSectionTextStyle"/>
              <w:jc w:val="center"/>
              <w:rPr>
                <w:lang w:val="es-ES"/>
              </w:rPr>
            </w:pPr>
            <w:r>
              <w:rPr>
                <w:lang w:val="es-ES"/>
              </w:rPr>
              <w:t>6,078.86</w:t>
            </w:r>
          </w:p>
        </w:tc>
        <w:tc>
          <w:tcPr>
            <w:tcW w:w="1944" w:type="dxa"/>
            <w:shd w:val="clear" w:color="auto" w:fill="auto"/>
            <w:vAlign w:val="center"/>
          </w:tcPr>
          <w:p w14:paraId="26B3AA6B" w14:textId="1CFF92B1" w:rsidR="00F17C75" w:rsidRPr="001D39FF" w:rsidRDefault="007E5C93" w:rsidP="00602948">
            <w:pPr>
              <w:pStyle w:val="FirstParaofSectionTextStyle"/>
              <w:jc w:val="center"/>
              <w:rPr>
                <w:lang w:val="es-ES"/>
              </w:rPr>
            </w:pPr>
            <w:r>
              <w:rPr>
                <w:lang w:val="es-ES"/>
              </w:rPr>
              <w:t>6.08</w:t>
            </w:r>
          </w:p>
        </w:tc>
        <w:tc>
          <w:tcPr>
            <w:tcW w:w="1944" w:type="dxa"/>
            <w:shd w:val="clear" w:color="auto" w:fill="auto"/>
            <w:vAlign w:val="center"/>
          </w:tcPr>
          <w:p w14:paraId="559D8C0F" w14:textId="33F273A2" w:rsidR="00F17C75" w:rsidRPr="001D39FF" w:rsidRDefault="002D0E13" w:rsidP="00602948">
            <w:pPr>
              <w:pStyle w:val="FirstParaofSectionTextStyle"/>
              <w:jc w:val="center"/>
              <w:rPr>
                <w:lang w:val="es-ES"/>
              </w:rPr>
            </w:pPr>
            <w:r>
              <w:rPr>
                <w:lang w:val="es-ES"/>
              </w:rPr>
              <w:t>8%</w:t>
            </w:r>
          </w:p>
        </w:tc>
      </w:tr>
      <w:tr w:rsidR="00B329A7" w:rsidRPr="001D39FF" w14:paraId="453E5C09" w14:textId="77777777" w:rsidTr="006A33EF">
        <w:trPr>
          <w:trHeight w:val="324"/>
          <w:jc w:val="center"/>
        </w:trPr>
        <w:tc>
          <w:tcPr>
            <w:tcW w:w="2375" w:type="dxa"/>
            <w:shd w:val="clear" w:color="auto" w:fill="auto"/>
            <w:vAlign w:val="center"/>
          </w:tcPr>
          <w:p w14:paraId="4A24BAF9" w14:textId="7A6F7B8D" w:rsidR="00B329A7" w:rsidRPr="002D0E13" w:rsidRDefault="000C4F22" w:rsidP="005D7626">
            <w:pPr>
              <w:pStyle w:val="FirstParaofSectionTextStyle"/>
              <w:jc w:val="left"/>
              <w:rPr>
                <w:b/>
                <w:bCs/>
                <w:lang w:val="es-ES"/>
              </w:rPr>
            </w:pPr>
            <w:r w:rsidRPr="002D0E13">
              <w:rPr>
                <w:b/>
                <w:bCs/>
                <w:i/>
                <w:lang w:val="es-ES"/>
              </w:rPr>
              <w:t>Total</w:t>
            </w:r>
          </w:p>
        </w:tc>
        <w:tc>
          <w:tcPr>
            <w:tcW w:w="1944" w:type="dxa"/>
            <w:shd w:val="clear" w:color="auto" w:fill="auto"/>
            <w:vAlign w:val="center"/>
          </w:tcPr>
          <w:p w14:paraId="7E25C941" w14:textId="57E7A1E5" w:rsidR="00B329A7" w:rsidRPr="002D0E13" w:rsidRDefault="000C7A1F" w:rsidP="00602948">
            <w:pPr>
              <w:pStyle w:val="FirstParaofSectionTextStyle"/>
              <w:jc w:val="center"/>
              <w:rPr>
                <w:b/>
                <w:bCs/>
                <w:lang w:val="es-ES"/>
              </w:rPr>
            </w:pPr>
            <w:r w:rsidRPr="002D0E13">
              <w:rPr>
                <w:b/>
                <w:bCs/>
                <w:lang w:val="es-ES"/>
              </w:rPr>
              <w:t>77</w:t>
            </w:r>
            <w:r w:rsidR="002A286D" w:rsidRPr="002D0E13">
              <w:rPr>
                <w:b/>
                <w:bCs/>
                <w:lang w:val="es-ES"/>
              </w:rPr>
              <w:t>,081.25</w:t>
            </w:r>
          </w:p>
        </w:tc>
        <w:tc>
          <w:tcPr>
            <w:tcW w:w="1944" w:type="dxa"/>
            <w:shd w:val="clear" w:color="auto" w:fill="auto"/>
            <w:vAlign w:val="center"/>
          </w:tcPr>
          <w:p w14:paraId="0AA6CAE9" w14:textId="78977C53" w:rsidR="00B329A7" w:rsidRPr="002D0E13" w:rsidRDefault="007E5C93" w:rsidP="00602948">
            <w:pPr>
              <w:pStyle w:val="FirstParaofSectionTextStyle"/>
              <w:jc w:val="center"/>
              <w:rPr>
                <w:b/>
                <w:bCs/>
                <w:lang w:val="es-ES"/>
              </w:rPr>
            </w:pPr>
            <w:r w:rsidRPr="002D0E13">
              <w:rPr>
                <w:b/>
                <w:bCs/>
                <w:lang w:val="es-ES"/>
              </w:rPr>
              <w:t>77.08</w:t>
            </w:r>
          </w:p>
        </w:tc>
        <w:tc>
          <w:tcPr>
            <w:tcW w:w="1944" w:type="dxa"/>
            <w:shd w:val="clear" w:color="auto" w:fill="auto"/>
            <w:vAlign w:val="center"/>
          </w:tcPr>
          <w:p w14:paraId="3BC30FB5" w14:textId="774AD5B4" w:rsidR="00B329A7" w:rsidRPr="002D0E13" w:rsidRDefault="002D0E13" w:rsidP="00602948">
            <w:pPr>
              <w:pStyle w:val="FirstParaofSectionTextStyle"/>
              <w:jc w:val="center"/>
              <w:rPr>
                <w:b/>
                <w:bCs/>
                <w:lang w:val="es-ES"/>
              </w:rPr>
            </w:pPr>
            <w:r w:rsidRPr="002D0E13">
              <w:rPr>
                <w:b/>
                <w:bCs/>
                <w:lang w:val="es-ES"/>
              </w:rPr>
              <w:t>100%</w:t>
            </w:r>
          </w:p>
        </w:tc>
      </w:tr>
    </w:tbl>
    <w:p w14:paraId="045D917A" w14:textId="16AAC189" w:rsidR="00B329A7" w:rsidRPr="001D39FF" w:rsidRDefault="00B329A7" w:rsidP="00B329A7">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sidRPr="001D39FF">
        <w:rPr>
          <w:rFonts w:ascii="Times New Roman" w:hAnsi="Times New Roman" w:cs="Times New Roman"/>
          <w:i/>
          <w:iCs/>
          <w:color w:val="000000"/>
          <w:sz w:val="18"/>
          <w:szCs w:val="18"/>
          <w:lang w:val="es-ES"/>
        </w:rPr>
        <w:t xml:space="preserve">Tabla </w:t>
      </w:r>
      <w:r w:rsidR="00C37A93">
        <w:rPr>
          <w:rFonts w:ascii="Times New Roman" w:hAnsi="Times New Roman" w:cs="Times New Roman"/>
          <w:i/>
          <w:iCs/>
          <w:color w:val="000000"/>
          <w:sz w:val="18"/>
          <w:szCs w:val="18"/>
          <w:lang w:val="es-ES"/>
        </w:rPr>
        <w:t>2</w:t>
      </w:r>
      <w:r w:rsidRPr="001D39FF">
        <w:rPr>
          <w:rFonts w:ascii="Times New Roman" w:hAnsi="Times New Roman" w:cs="Times New Roman"/>
          <w:i/>
          <w:iCs/>
          <w:color w:val="000000"/>
          <w:sz w:val="18"/>
          <w:szCs w:val="18"/>
          <w:lang w:val="es-ES"/>
        </w:rPr>
        <w:t xml:space="preserve">. </w:t>
      </w:r>
      <w:r w:rsidR="007F29A3">
        <w:rPr>
          <w:rFonts w:ascii="Times New Roman" w:hAnsi="Times New Roman" w:cs="Times New Roman"/>
          <w:i/>
          <w:iCs/>
          <w:color w:val="000000"/>
          <w:sz w:val="18"/>
          <w:szCs w:val="18"/>
          <w:lang w:val="es-ES"/>
        </w:rPr>
        <w:t>Elaboración propia</w:t>
      </w:r>
      <w:r w:rsidR="00023416">
        <w:rPr>
          <w:rFonts w:ascii="Times New Roman" w:hAnsi="Times New Roman" w:cs="Times New Roman"/>
          <w:i/>
          <w:iCs/>
          <w:color w:val="000000"/>
          <w:sz w:val="18"/>
          <w:szCs w:val="18"/>
          <w:lang w:val="es-ES"/>
        </w:rPr>
        <w:t xml:space="preserve"> con base en SEGUOT</w:t>
      </w:r>
      <w:r w:rsidRPr="001D39FF">
        <w:rPr>
          <w:rFonts w:ascii="Times New Roman" w:hAnsi="Times New Roman" w:cs="Times New Roman"/>
          <w:i/>
          <w:iCs/>
          <w:color w:val="000000"/>
          <w:sz w:val="18"/>
          <w:szCs w:val="18"/>
          <w:lang w:val="es-ES"/>
        </w:rPr>
        <w:t xml:space="preserve"> (</w:t>
      </w:r>
      <w:r w:rsidR="00023416">
        <w:rPr>
          <w:rFonts w:ascii="Times New Roman" w:hAnsi="Times New Roman" w:cs="Times New Roman"/>
          <w:i/>
          <w:iCs/>
          <w:color w:val="000000"/>
          <w:sz w:val="18"/>
          <w:szCs w:val="18"/>
          <w:lang w:val="es-ES"/>
        </w:rPr>
        <w:t>2018</w:t>
      </w:r>
      <w:r w:rsidRPr="001D39FF">
        <w:rPr>
          <w:rFonts w:ascii="Times New Roman" w:hAnsi="Times New Roman" w:cs="Times New Roman"/>
          <w:i/>
          <w:iCs/>
          <w:color w:val="000000"/>
          <w:sz w:val="18"/>
          <w:szCs w:val="18"/>
          <w:lang w:val="es-ES"/>
        </w:rPr>
        <w:t xml:space="preserve">). </w:t>
      </w:r>
      <w:r w:rsidR="003204CC">
        <w:rPr>
          <w:rFonts w:ascii="Times New Roman" w:hAnsi="Times New Roman" w:cs="Times New Roman"/>
          <w:i/>
          <w:iCs/>
          <w:color w:val="000000"/>
          <w:sz w:val="18"/>
          <w:szCs w:val="18"/>
          <w:lang w:val="es-ES"/>
        </w:rPr>
        <w:t xml:space="preserve">Metros de bardas en condominio </w:t>
      </w:r>
      <w:r w:rsidR="00C04137">
        <w:rPr>
          <w:rFonts w:ascii="Times New Roman" w:hAnsi="Times New Roman" w:cs="Times New Roman"/>
          <w:i/>
          <w:iCs/>
          <w:color w:val="000000"/>
          <w:sz w:val="18"/>
          <w:szCs w:val="18"/>
          <w:lang w:val="es-ES"/>
        </w:rPr>
        <w:t xml:space="preserve">según </w:t>
      </w:r>
      <w:r w:rsidR="00B80676">
        <w:rPr>
          <w:rFonts w:ascii="Times New Roman" w:hAnsi="Times New Roman" w:cs="Times New Roman"/>
          <w:i/>
          <w:iCs/>
          <w:color w:val="000000"/>
          <w:sz w:val="18"/>
          <w:szCs w:val="18"/>
          <w:lang w:val="es-ES"/>
        </w:rPr>
        <w:t>vialidad</w:t>
      </w:r>
      <w:r w:rsidRPr="001D39FF">
        <w:rPr>
          <w:rFonts w:ascii="Times New Roman" w:hAnsi="Times New Roman" w:cs="Times New Roman"/>
          <w:i/>
          <w:iCs/>
          <w:color w:val="000000"/>
          <w:sz w:val="18"/>
          <w:szCs w:val="18"/>
          <w:lang w:val="es-ES"/>
        </w:rPr>
        <w:t xml:space="preserve">. </w:t>
      </w:r>
    </w:p>
    <w:p w14:paraId="2AFB9DE4" w14:textId="77777777" w:rsidR="004405E5" w:rsidRDefault="004405E5" w:rsidP="007C4E3B">
      <w:pPr>
        <w:spacing w:line="360" w:lineRule="auto"/>
        <w:jc w:val="both"/>
        <w:rPr>
          <w:rFonts w:ascii="Times New Roman" w:hAnsi="Times New Roman" w:cs="Times New Roman"/>
          <w:bCs/>
          <w:lang w:val="es-ES"/>
        </w:rPr>
      </w:pPr>
    </w:p>
    <w:p w14:paraId="629BC5FB" w14:textId="42BE2FD8" w:rsidR="006A33EF" w:rsidRDefault="000A7E95" w:rsidP="007F29A3">
      <w:pPr>
        <w:spacing w:line="360" w:lineRule="auto"/>
        <w:jc w:val="both"/>
        <w:rPr>
          <w:rFonts w:ascii="Times New Roman" w:hAnsi="Times New Roman" w:cs="Times New Roman"/>
          <w:bCs/>
          <w:lang w:val="es-ES"/>
        </w:rPr>
      </w:pPr>
      <w:del w:id="74" w:author="Autor">
        <w:r w:rsidDel="00485FB6">
          <w:rPr>
            <w:rFonts w:ascii="Times New Roman" w:hAnsi="Times New Roman" w:cs="Times New Roman"/>
            <w:bCs/>
            <w:lang w:val="es-ES"/>
          </w:rPr>
          <w:delText xml:space="preserve"> </w:delText>
        </w:r>
      </w:del>
      <w:r w:rsidR="006A33EF">
        <w:rPr>
          <w:rFonts w:ascii="Times New Roman" w:hAnsi="Times New Roman" w:cs="Times New Roman"/>
          <w:bCs/>
          <w:lang w:val="es-ES"/>
        </w:rPr>
        <w:t xml:space="preserve">De acuerdo con la </w:t>
      </w:r>
      <w:ins w:id="75" w:author="Autor">
        <w:r w:rsidR="00485FB6">
          <w:rPr>
            <w:rFonts w:ascii="Times New Roman" w:hAnsi="Times New Roman" w:cs="Times New Roman"/>
            <w:bCs/>
            <w:lang w:val="es-ES"/>
          </w:rPr>
          <w:t>T</w:t>
        </w:r>
      </w:ins>
      <w:del w:id="76" w:author="Autor">
        <w:r w:rsidR="006A33EF" w:rsidDel="00485FB6">
          <w:rPr>
            <w:rFonts w:ascii="Times New Roman" w:hAnsi="Times New Roman" w:cs="Times New Roman"/>
            <w:bCs/>
            <w:lang w:val="es-ES"/>
          </w:rPr>
          <w:delText>t</w:delText>
        </w:r>
      </w:del>
      <w:r w:rsidR="006A33EF">
        <w:rPr>
          <w:rFonts w:ascii="Times New Roman" w:hAnsi="Times New Roman" w:cs="Times New Roman"/>
          <w:bCs/>
          <w:lang w:val="es-ES"/>
        </w:rPr>
        <w:t>abla</w:t>
      </w:r>
      <w:del w:id="77" w:author="Autor">
        <w:r w:rsidR="006A33EF" w:rsidDel="00485FB6">
          <w:rPr>
            <w:rFonts w:ascii="Times New Roman" w:hAnsi="Times New Roman" w:cs="Times New Roman"/>
            <w:bCs/>
            <w:lang w:val="es-ES"/>
          </w:rPr>
          <w:delText xml:space="preserve"> no.</w:delText>
        </w:r>
      </w:del>
      <w:r w:rsidR="006A33EF">
        <w:rPr>
          <w:rFonts w:ascii="Times New Roman" w:hAnsi="Times New Roman" w:cs="Times New Roman"/>
          <w:bCs/>
          <w:lang w:val="es-ES"/>
        </w:rPr>
        <w:t xml:space="preserve"> 2 </w:t>
      </w:r>
      <w:r w:rsidR="00964797">
        <w:rPr>
          <w:rFonts w:ascii="Times New Roman" w:hAnsi="Times New Roman" w:cs="Times New Roman"/>
          <w:bCs/>
          <w:lang w:val="es-ES"/>
        </w:rPr>
        <w:t xml:space="preserve">se puede observar </w:t>
      </w:r>
      <w:r w:rsidR="00C97DF8">
        <w:rPr>
          <w:rFonts w:ascii="Times New Roman" w:hAnsi="Times New Roman" w:cs="Times New Roman"/>
          <w:bCs/>
          <w:lang w:val="es-ES"/>
        </w:rPr>
        <w:t xml:space="preserve">que </w:t>
      </w:r>
      <w:r w:rsidR="003E208E">
        <w:rPr>
          <w:rFonts w:ascii="Times New Roman" w:hAnsi="Times New Roman" w:cs="Times New Roman"/>
          <w:bCs/>
          <w:lang w:val="es-ES"/>
        </w:rPr>
        <w:t xml:space="preserve">la segregación espacial </w:t>
      </w:r>
      <w:r w:rsidR="00230AA1">
        <w:rPr>
          <w:rFonts w:ascii="Times New Roman" w:hAnsi="Times New Roman" w:cs="Times New Roman"/>
          <w:bCs/>
          <w:lang w:val="es-ES"/>
        </w:rPr>
        <w:t xml:space="preserve">y la desarticulación con el espacio público </w:t>
      </w:r>
      <w:r w:rsidR="005D60BD">
        <w:rPr>
          <w:rFonts w:ascii="Times New Roman" w:hAnsi="Times New Roman" w:cs="Times New Roman"/>
          <w:bCs/>
          <w:lang w:val="es-ES"/>
        </w:rPr>
        <w:t xml:space="preserve">referente a las calles se da más a nivel de </w:t>
      </w:r>
      <w:r w:rsidR="006E10B7">
        <w:rPr>
          <w:rFonts w:ascii="Times New Roman" w:hAnsi="Times New Roman" w:cs="Times New Roman"/>
          <w:bCs/>
          <w:lang w:val="es-ES"/>
        </w:rPr>
        <w:t xml:space="preserve">las calles locales en donde por </w:t>
      </w:r>
      <w:r w:rsidR="005F5E4F">
        <w:rPr>
          <w:rFonts w:ascii="Times New Roman" w:hAnsi="Times New Roman" w:cs="Times New Roman"/>
          <w:bCs/>
          <w:lang w:val="es-ES"/>
        </w:rPr>
        <w:t xml:space="preserve">naturaleza propia es el </w:t>
      </w:r>
      <w:r w:rsidR="009C5D5E">
        <w:rPr>
          <w:rFonts w:ascii="Times New Roman" w:hAnsi="Times New Roman" w:cs="Times New Roman"/>
          <w:bCs/>
          <w:lang w:val="es-ES"/>
        </w:rPr>
        <w:t xml:space="preserve">espacio </w:t>
      </w:r>
      <w:r w:rsidR="005F5E4F">
        <w:rPr>
          <w:rFonts w:ascii="Times New Roman" w:hAnsi="Times New Roman" w:cs="Times New Roman"/>
          <w:bCs/>
          <w:lang w:val="es-ES"/>
        </w:rPr>
        <w:t xml:space="preserve">en donde </w:t>
      </w:r>
      <w:r w:rsidR="00766BFD">
        <w:rPr>
          <w:rFonts w:ascii="Times New Roman" w:hAnsi="Times New Roman" w:cs="Times New Roman"/>
          <w:bCs/>
          <w:lang w:val="es-ES"/>
        </w:rPr>
        <w:t xml:space="preserve">se privilegian las relaciones y el contacto </w:t>
      </w:r>
      <w:r w:rsidR="00ED49D3">
        <w:rPr>
          <w:rFonts w:ascii="Times New Roman" w:hAnsi="Times New Roman" w:cs="Times New Roman"/>
          <w:bCs/>
          <w:lang w:val="es-ES"/>
        </w:rPr>
        <w:t xml:space="preserve">social al interior de un desarrollo habitacional o entre </w:t>
      </w:r>
      <w:r w:rsidR="00F62095">
        <w:rPr>
          <w:rFonts w:ascii="Times New Roman" w:hAnsi="Times New Roman" w:cs="Times New Roman"/>
          <w:bCs/>
          <w:lang w:val="es-ES"/>
        </w:rPr>
        <w:t>ellos y con distintas zonas de la ciudad</w:t>
      </w:r>
      <w:r w:rsidR="00223B1C">
        <w:rPr>
          <w:rFonts w:ascii="Times New Roman" w:hAnsi="Times New Roman" w:cs="Times New Roman"/>
          <w:bCs/>
          <w:lang w:val="es-ES"/>
        </w:rPr>
        <w:t xml:space="preserve">; </w:t>
      </w:r>
      <w:commentRangeStart w:id="78"/>
      <w:r w:rsidR="00172B0D">
        <w:rPr>
          <w:rFonts w:ascii="Times New Roman" w:hAnsi="Times New Roman" w:cs="Times New Roman"/>
          <w:bCs/>
          <w:lang w:val="es-ES"/>
        </w:rPr>
        <w:t>m</w:t>
      </w:r>
      <w:ins w:id="79" w:author="Autor">
        <w:r w:rsidR="00485FB6">
          <w:rPr>
            <w:rFonts w:ascii="Times New Roman" w:hAnsi="Times New Roman" w:cs="Times New Roman"/>
            <w:bCs/>
            <w:lang w:val="es-ES"/>
          </w:rPr>
          <w:t>a</w:t>
        </w:r>
      </w:ins>
      <w:del w:id="80" w:author="Autor">
        <w:r w:rsidR="00172B0D" w:rsidDel="00485FB6">
          <w:rPr>
            <w:rFonts w:ascii="Times New Roman" w:hAnsi="Times New Roman" w:cs="Times New Roman"/>
            <w:bCs/>
            <w:lang w:val="es-ES"/>
          </w:rPr>
          <w:delText>á</w:delText>
        </w:r>
      </w:del>
      <w:r w:rsidR="00172B0D">
        <w:rPr>
          <w:rFonts w:ascii="Times New Roman" w:hAnsi="Times New Roman" w:cs="Times New Roman"/>
          <w:bCs/>
          <w:lang w:val="es-ES"/>
        </w:rPr>
        <w:t>s</w:t>
      </w:r>
      <w:r w:rsidR="00223B1C">
        <w:rPr>
          <w:rFonts w:ascii="Times New Roman" w:hAnsi="Times New Roman" w:cs="Times New Roman"/>
          <w:bCs/>
          <w:lang w:val="es-ES"/>
        </w:rPr>
        <w:t xml:space="preserve"> sin embargo</w:t>
      </w:r>
      <w:commentRangeEnd w:id="78"/>
      <w:r w:rsidR="00485FB6">
        <w:rPr>
          <w:rStyle w:val="Refdecomentario"/>
        </w:rPr>
        <w:commentReference w:id="78"/>
      </w:r>
      <w:r w:rsidR="00223B1C">
        <w:rPr>
          <w:rFonts w:ascii="Times New Roman" w:hAnsi="Times New Roman" w:cs="Times New Roman"/>
          <w:bCs/>
          <w:lang w:val="es-ES"/>
        </w:rPr>
        <w:t xml:space="preserve"> este no es el caso</w:t>
      </w:r>
      <w:r w:rsidR="00FC02A1">
        <w:rPr>
          <w:rFonts w:ascii="Times New Roman" w:hAnsi="Times New Roman" w:cs="Times New Roman"/>
          <w:bCs/>
          <w:lang w:val="es-ES"/>
        </w:rPr>
        <w:t xml:space="preserve">, pues tan solo en este tipo de vialidades se </w:t>
      </w:r>
      <w:r w:rsidR="003F7818">
        <w:rPr>
          <w:rFonts w:ascii="Times New Roman" w:hAnsi="Times New Roman" w:cs="Times New Roman"/>
          <w:bCs/>
          <w:lang w:val="es-ES"/>
        </w:rPr>
        <w:t>localizan 25,</w:t>
      </w:r>
      <w:del w:id="81" w:author="Autor">
        <w:r w:rsidR="003F7818" w:rsidDel="00485FB6">
          <w:rPr>
            <w:rFonts w:ascii="Times New Roman" w:hAnsi="Times New Roman" w:cs="Times New Roman"/>
            <w:bCs/>
            <w:lang w:val="es-ES"/>
          </w:rPr>
          <w:delText xml:space="preserve"> </w:delText>
        </w:r>
      </w:del>
      <w:r w:rsidR="003F7818">
        <w:rPr>
          <w:rFonts w:ascii="Times New Roman" w:hAnsi="Times New Roman" w:cs="Times New Roman"/>
          <w:bCs/>
          <w:lang w:val="es-ES"/>
        </w:rPr>
        <w:t>171</w:t>
      </w:r>
      <w:r w:rsidR="00FD6624">
        <w:rPr>
          <w:rFonts w:ascii="Times New Roman" w:hAnsi="Times New Roman" w:cs="Times New Roman"/>
          <w:bCs/>
          <w:lang w:val="es-ES"/>
        </w:rPr>
        <w:t xml:space="preserve">, </w:t>
      </w:r>
      <w:r w:rsidR="00513C25">
        <w:rPr>
          <w:rFonts w:ascii="Times New Roman" w:hAnsi="Times New Roman" w:cs="Times New Roman"/>
          <w:bCs/>
          <w:lang w:val="es-ES"/>
        </w:rPr>
        <w:t>que representa</w:t>
      </w:r>
      <w:ins w:id="82" w:author="Autor">
        <w:r w:rsidR="004B73B5">
          <w:rPr>
            <w:rFonts w:ascii="Times New Roman" w:hAnsi="Times New Roman" w:cs="Times New Roman"/>
            <w:bCs/>
            <w:lang w:val="es-ES"/>
          </w:rPr>
          <w:t>n</w:t>
        </w:r>
      </w:ins>
      <w:r w:rsidR="00513C25">
        <w:rPr>
          <w:rFonts w:ascii="Times New Roman" w:hAnsi="Times New Roman" w:cs="Times New Roman"/>
          <w:bCs/>
          <w:lang w:val="es-ES"/>
        </w:rPr>
        <w:t xml:space="preserve"> </w:t>
      </w:r>
      <w:r w:rsidR="00FD6624">
        <w:rPr>
          <w:rFonts w:ascii="Times New Roman" w:hAnsi="Times New Roman" w:cs="Times New Roman"/>
          <w:bCs/>
          <w:lang w:val="es-ES"/>
        </w:rPr>
        <w:t xml:space="preserve">el </w:t>
      </w:r>
      <w:r w:rsidR="00513C25">
        <w:rPr>
          <w:rFonts w:ascii="Times New Roman" w:hAnsi="Times New Roman" w:cs="Times New Roman"/>
          <w:bCs/>
          <w:lang w:val="es-ES"/>
        </w:rPr>
        <w:t>33%</w:t>
      </w:r>
      <w:r w:rsidR="003F7818">
        <w:rPr>
          <w:rFonts w:ascii="Times New Roman" w:hAnsi="Times New Roman" w:cs="Times New Roman"/>
          <w:bCs/>
          <w:lang w:val="es-ES"/>
        </w:rPr>
        <w:t xml:space="preserve"> </w:t>
      </w:r>
      <w:r w:rsidR="00513C25">
        <w:rPr>
          <w:rFonts w:ascii="Times New Roman" w:hAnsi="Times New Roman" w:cs="Times New Roman"/>
          <w:bCs/>
          <w:lang w:val="es-ES"/>
        </w:rPr>
        <w:t xml:space="preserve">de </w:t>
      </w:r>
      <w:r w:rsidR="003F7818">
        <w:rPr>
          <w:rFonts w:ascii="Times New Roman" w:hAnsi="Times New Roman" w:cs="Times New Roman"/>
          <w:bCs/>
          <w:lang w:val="es-ES"/>
        </w:rPr>
        <w:t>metros de barda</w:t>
      </w:r>
      <w:r w:rsidR="00513C25">
        <w:rPr>
          <w:rFonts w:ascii="Times New Roman" w:hAnsi="Times New Roman" w:cs="Times New Roman"/>
          <w:bCs/>
          <w:lang w:val="es-ES"/>
        </w:rPr>
        <w:t>s en total,</w:t>
      </w:r>
      <w:r w:rsidR="003F7818">
        <w:rPr>
          <w:rFonts w:ascii="Times New Roman" w:hAnsi="Times New Roman" w:cs="Times New Roman"/>
          <w:bCs/>
          <w:lang w:val="es-ES"/>
        </w:rPr>
        <w:t xml:space="preserve"> que </w:t>
      </w:r>
      <w:r w:rsidR="00AE19AF">
        <w:rPr>
          <w:rFonts w:ascii="Times New Roman" w:hAnsi="Times New Roman" w:cs="Times New Roman"/>
          <w:bCs/>
          <w:lang w:val="es-ES"/>
        </w:rPr>
        <w:t xml:space="preserve">limitan y niegan el contacto con los usuarios del espacio público (el espacio al interior de un condominio se considera privado </w:t>
      </w:r>
      <w:r w:rsidR="00361C45">
        <w:rPr>
          <w:rFonts w:ascii="Times New Roman" w:hAnsi="Times New Roman" w:cs="Times New Roman"/>
          <w:bCs/>
          <w:lang w:val="es-ES"/>
        </w:rPr>
        <w:t>ya que no es de libre acceso).</w:t>
      </w:r>
    </w:p>
    <w:p w14:paraId="6394AB49" w14:textId="6D1F0B55" w:rsidR="006A33EF" w:rsidRDefault="006A33EF" w:rsidP="007F29A3">
      <w:pPr>
        <w:spacing w:line="360" w:lineRule="auto"/>
        <w:jc w:val="both"/>
        <w:rPr>
          <w:rFonts w:ascii="Times New Roman" w:hAnsi="Times New Roman" w:cs="Times New Roman"/>
          <w:bCs/>
          <w:lang w:val="es-ES"/>
        </w:rPr>
      </w:pPr>
    </w:p>
    <w:p w14:paraId="6ADC3D8C" w14:textId="3797105C" w:rsidR="00142A22" w:rsidRDefault="00556EB5" w:rsidP="00142A22">
      <w:pPr>
        <w:spacing w:line="360" w:lineRule="auto"/>
        <w:rPr>
          <w:rFonts w:ascii="Times New Roman" w:hAnsi="Times New Roman" w:cs="Times New Roman"/>
          <w:bCs/>
          <w:lang w:val="es-ES"/>
        </w:rPr>
      </w:pPr>
      <w:r>
        <w:rPr>
          <w:rFonts w:ascii="Times New Roman" w:hAnsi="Times New Roman" w:cs="Times New Roman"/>
          <w:bCs/>
          <w:lang w:val="es-ES"/>
        </w:rPr>
        <w:t xml:space="preserve">En segundo </w:t>
      </w:r>
      <w:r w:rsidR="00142A22">
        <w:rPr>
          <w:rFonts w:ascii="Times New Roman" w:hAnsi="Times New Roman" w:cs="Times New Roman"/>
          <w:bCs/>
          <w:lang w:val="es-ES"/>
        </w:rPr>
        <w:t>lugar,</w:t>
      </w:r>
      <w:r>
        <w:rPr>
          <w:rFonts w:ascii="Times New Roman" w:hAnsi="Times New Roman" w:cs="Times New Roman"/>
          <w:bCs/>
          <w:lang w:val="es-ES"/>
        </w:rPr>
        <w:t xml:space="preserve"> se encuentran las vialidades de tipo </w:t>
      </w:r>
      <w:r w:rsidR="00F67288">
        <w:rPr>
          <w:rFonts w:ascii="Times New Roman" w:hAnsi="Times New Roman" w:cs="Times New Roman"/>
          <w:bCs/>
          <w:lang w:val="es-ES"/>
        </w:rPr>
        <w:t>secundaria</w:t>
      </w:r>
      <w:r>
        <w:rPr>
          <w:rFonts w:ascii="Times New Roman" w:hAnsi="Times New Roman" w:cs="Times New Roman"/>
          <w:bCs/>
          <w:lang w:val="es-ES"/>
        </w:rPr>
        <w:t xml:space="preserve"> </w:t>
      </w:r>
      <w:r w:rsidR="00FD1D11">
        <w:rPr>
          <w:rFonts w:ascii="Times New Roman" w:hAnsi="Times New Roman" w:cs="Times New Roman"/>
          <w:bCs/>
          <w:lang w:val="es-ES"/>
        </w:rPr>
        <w:t xml:space="preserve">con el 21% de bardas adyacentes a las mismas, seguidas de las vialidades primarias con un 17% </w:t>
      </w:r>
      <w:r w:rsidR="00142A22">
        <w:rPr>
          <w:rFonts w:ascii="Times New Roman" w:hAnsi="Times New Roman" w:cs="Times New Roman"/>
          <w:bCs/>
          <w:lang w:val="es-ES"/>
        </w:rPr>
        <w:t>y en cuarto lugar las subcolectoras que también son próximas a los usos de suelo habitacionales</w:t>
      </w:r>
      <w:r w:rsidR="00520701">
        <w:rPr>
          <w:rFonts w:ascii="Times New Roman" w:hAnsi="Times New Roman" w:cs="Times New Roman"/>
          <w:bCs/>
          <w:lang w:val="es-ES"/>
        </w:rPr>
        <w:t xml:space="preserve"> con el 11%. El resto de las bardas que colindan con alguna vialidad se encuentran repartidas en corredores deportivos, recreativos y carreteras estatales o federales en </w:t>
      </w:r>
      <w:r w:rsidR="009071C5">
        <w:rPr>
          <w:rFonts w:ascii="Times New Roman" w:hAnsi="Times New Roman" w:cs="Times New Roman"/>
          <w:bCs/>
          <w:lang w:val="es-ES"/>
        </w:rPr>
        <w:t>menor grado.</w:t>
      </w:r>
    </w:p>
    <w:p w14:paraId="395B73DC" w14:textId="0478A1FB" w:rsidR="009071C5" w:rsidRDefault="009071C5" w:rsidP="00142A22">
      <w:pPr>
        <w:spacing w:line="360" w:lineRule="auto"/>
        <w:rPr>
          <w:rFonts w:ascii="Times New Roman" w:hAnsi="Times New Roman" w:cs="Times New Roman"/>
          <w:bCs/>
          <w:lang w:val="es-ES"/>
        </w:rPr>
      </w:pPr>
    </w:p>
    <w:p w14:paraId="22EAD29B" w14:textId="757D7C57" w:rsidR="009071C5" w:rsidRDefault="009071C5" w:rsidP="00D80FE4">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En la siguiente imagen se puede observar </w:t>
      </w:r>
      <w:r w:rsidR="004F6D24">
        <w:rPr>
          <w:rFonts w:ascii="Times New Roman" w:hAnsi="Times New Roman" w:cs="Times New Roman"/>
          <w:bCs/>
          <w:lang w:val="es-ES"/>
        </w:rPr>
        <w:t xml:space="preserve">la distribución de los condominios habitacionales horizontales </w:t>
      </w:r>
      <w:r w:rsidR="00E300A7">
        <w:rPr>
          <w:rFonts w:ascii="Times New Roman" w:hAnsi="Times New Roman" w:cs="Times New Roman"/>
          <w:bCs/>
          <w:lang w:val="es-ES"/>
        </w:rPr>
        <w:t>y la barda perimetral que los limita</w:t>
      </w:r>
      <w:r w:rsidR="006F4022">
        <w:rPr>
          <w:rFonts w:ascii="Times New Roman" w:hAnsi="Times New Roman" w:cs="Times New Roman"/>
          <w:bCs/>
          <w:lang w:val="es-ES"/>
        </w:rPr>
        <w:t xml:space="preserve"> (</w:t>
      </w:r>
      <w:r w:rsidR="002514A6">
        <w:rPr>
          <w:rFonts w:ascii="Times New Roman" w:hAnsi="Times New Roman" w:cs="Times New Roman"/>
          <w:bCs/>
          <w:lang w:val="es-ES"/>
        </w:rPr>
        <w:t>la altura de la misma se amplió en la imagen para una mejor percepción</w:t>
      </w:r>
      <w:r w:rsidR="00722B6B">
        <w:rPr>
          <w:rFonts w:ascii="Times New Roman" w:hAnsi="Times New Roman" w:cs="Times New Roman"/>
          <w:bCs/>
          <w:lang w:val="es-ES"/>
        </w:rPr>
        <w:t xml:space="preserve"> y comprensión de la información, no correspondiendo a la realidad)</w:t>
      </w:r>
      <w:r w:rsidR="000A0741">
        <w:rPr>
          <w:rFonts w:ascii="Times New Roman" w:hAnsi="Times New Roman" w:cs="Times New Roman"/>
          <w:bCs/>
          <w:lang w:val="es-ES"/>
        </w:rPr>
        <w:t xml:space="preserve"> </w:t>
      </w:r>
      <w:r w:rsidR="00D80FE4">
        <w:rPr>
          <w:rFonts w:ascii="Times New Roman" w:hAnsi="Times New Roman" w:cs="Times New Roman"/>
          <w:bCs/>
          <w:lang w:val="es-ES"/>
        </w:rPr>
        <w:t xml:space="preserve">en donde de acuerdo </w:t>
      </w:r>
      <w:r w:rsidR="009F3FF8">
        <w:rPr>
          <w:rFonts w:ascii="Times New Roman" w:hAnsi="Times New Roman" w:cs="Times New Roman"/>
          <w:bCs/>
          <w:lang w:val="es-ES"/>
        </w:rPr>
        <w:t>con e</w:t>
      </w:r>
      <w:r w:rsidR="00D80FE4">
        <w:rPr>
          <w:rFonts w:ascii="Times New Roman" w:hAnsi="Times New Roman" w:cs="Times New Roman"/>
          <w:bCs/>
          <w:lang w:val="es-ES"/>
        </w:rPr>
        <w:t xml:space="preserve">l color será mayor su longitud </w:t>
      </w:r>
      <w:r w:rsidR="00A71D94">
        <w:rPr>
          <w:rFonts w:ascii="Times New Roman" w:hAnsi="Times New Roman" w:cs="Times New Roman"/>
          <w:bCs/>
          <w:lang w:val="es-ES"/>
        </w:rPr>
        <w:t xml:space="preserve">los que se encuentran marcados con rojo y va disminuyendo </w:t>
      </w:r>
      <w:r w:rsidR="00181B72">
        <w:rPr>
          <w:rFonts w:ascii="Times New Roman" w:hAnsi="Times New Roman" w:cs="Times New Roman"/>
          <w:bCs/>
          <w:lang w:val="es-ES"/>
        </w:rPr>
        <w:t xml:space="preserve">al naranja, amarillo verde y con menor longitud los marcados en azul </w:t>
      </w:r>
      <w:r w:rsidR="00AF13CD">
        <w:rPr>
          <w:rFonts w:ascii="Times New Roman" w:hAnsi="Times New Roman" w:cs="Times New Roman"/>
          <w:bCs/>
          <w:lang w:val="es-ES"/>
        </w:rPr>
        <w:t>en función de</w:t>
      </w:r>
      <w:r w:rsidR="00181B72">
        <w:rPr>
          <w:rFonts w:ascii="Times New Roman" w:hAnsi="Times New Roman" w:cs="Times New Roman"/>
          <w:bCs/>
          <w:lang w:val="es-ES"/>
        </w:rPr>
        <w:t xml:space="preserve"> los parámetros que se muestran </w:t>
      </w:r>
      <w:r w:rsidR="00D30622">
        <w:rPr>
          <w:rFonts w:ascii="Times New Roman" w:hAnsi="Times New Roman" w:cs="Times New Roman"/>
          <w:bCs/>
          <w:lang w:val="es-ES"/>
        </w:rPr>
        <w:t>en la tabla.</w:t>
      </w:r>
    </w:p>
    <w:p w14:paraId="439C9F79" w14:textId="6C64B18A" w:rsidR="00305E14" w:rsidRDefault="00305E14" w:rsidP="00D80FE4">
      <w:pPr>
        <w:spacing w:line="360" w:lineRule="auto"/>
        <w:jc w:val="both"/>
        <w:rPr>
          <w:rFonts w:ascii="Times New Roman" w:hAnsi="Times New Roman" w:cs="Times New Roman"/>
          <w:b/>
          <w:lang w:val="es-ES"/>
        </w:rPr>
      </w:pPr>
    </w:p>
    <w:p w14:paraId="5CB72919" w14:textId="4E304026" w:rsidR="00724816" w:rsidRDefault="00804C1F" w:rsidP="00724816">
      <w:pPr>
        <w:keepNext/>
        <w:spacing w:line="360" w:lineRule="auto"/>
        <w:jc w:val="center"/>
      </w:pPr>
      <w:r>
        <w:rPr>
          <w:noProof/>
        </w:rPr>
        <w:drawing>
          <wp:inline distT="0" distB="0" distL="0" distR="0" wp14:anchorId="26BB9879" wp14:editId="2716AE09">
            <wp:extent cx="6400800" cy="360153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435953" cy="3621313"/>
                    </a:xfrm>
                    <a:prstGeom prst="rect">
                      <a:avLst/>
                    </a:prstGeom>
                    <a:noFill/>
                  </pic:spPr>
                </pic:pic>
              </a:graphicData>
            </a:graphic>
          </wp:inline>
        </w:drawing>
      </w:r>
    </w:p>
    <w:p w14:paraId="1BD4928D" w14:textId="3003ED4D" w:rsidR="00724816" w:rsidRPr="001D39FF" w:rsidRDefault="00724816" w:rsidP="00724816">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bookmarkStart w:id="83" w:name="_Hlk51933137"/>
      <w:r w:rsidRPr="001D39FF">
        <w:rPr>
          <w:rFonts w:ascii="Times New Roman" w:hAnsi="Times New Roman" w:cs="Times New Roman"/>
          <w:i/>
          <w:iCs/>
          <w:color w:val="000000"/>
          <w:sz w:val="18"/>
          <w:szCs w:val="18"/>
          <w:lang w:val="es-ES"/>
        </w:rPr>
        <w:t xml:space="preserve">Imagen </w:t>
      </w:r>
      <w:r>
        <w:rPr>
          <w:rFonts w:ascii="Times New Roman" w:hAnsi="Times New Roman" w:cs="Times New Roman"/>
          <w:i/>
          <w:iCs/>
          <w:color w:val="000000"/>
          <w:sz w:val="18"/>
          <w:szCs w:val="18"/>
          <w:lang w:val="es-ES"/>
        </w:rPr>
        <w:t>3</w:t>
      </w:r>
      <w:r w:rsidRPr="001D39FF">
        <w:rPr>
          <w:rFonts w:ascii="Times New Roman" w:hAnsi="Times New Roman" w:cs="Times New Roman"/>
          <w:i/>
          <w:iCs/>
          <w:color w:val="000000"/>
          <w:sz w:val="18"/>
          <w:szCs w:val="18"/>
          <w:lang w:val="es-ES"/>
        </w:rPr>
        <w:t xml:space="preserve">. </w:t>
      </w:r>
      <w:r w:rsidR="00832A10">
        <w:rPr>
          <w:rFonts w:ascii="Times New Roman" w:hAnsi="Times New Roman" w:cs="Times New Roman"/>
          <w:i/>
          <w:iCs/>
          <w:color w:val="000000"/>
          <w:sz w:val="18"/>
          <w:szCs w:val="18"/>
          <w:lang w:val="es-ES"/>
        </w:rPr>
        <w:t>Vázquez, S.</w:t>
      </w:r>
      <w:r>
        <w:rPr>
          <w:rFonts w:ascii="Times New Roman" w:hAnsi="Times New Roman" w:cs="Times New Roman"/>
          <w:i/>
          <w:iCs/>
          <w:color w:val="000000"/>
          <w:sz w:val="18"/>
          <w:szCs w:val="18"/>
          <w:lang w:val="es-ES"/>
        </w:rPr>
        <w:t xml:space="preserve"> con base en SEGUOT</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2018</w:t>
      </w:r>
      <w:r w:rsidRPr="001D39FF">
        <w:rPr>
          <w:rFonts w:ascii="Times New Roman" w:hAnsi="Times New Roman" w:cs="Times New Roman"/>
          <w:i/>
          <w:iCs/>
          <w:color w:val="000000"/>
          <w:sz w:val="18"/>
          <w:szCs w:val="18"/>
          <w:lang w:val="es-ES"/>
        </w:rPr>
        <w:t xml:space="preserve">). </w:t>
      </w:r>
      <w:r w:rsidR="003A2C5C">
        <w:rPr>
          <w:rFonts w:ascii="Times New Roman" w:hAnsi="Times New Roman" w:cs="Times New Roman"/>
          <w:i/>
          <w:iCs/>
          <w:color w:val="000000"/>
          <w:sz w:val="18"/>
          <w:szCs w:val="18"/>
          <w:lang w:val="es-ES"/>
        </w:rPr>
        <w:t>Longitud de los muros</w:t>
      </w:r>
      <w:r w:rsidR="002B607D">
        <w:rPr>
          <w:rFonts w:ascii="Times New Roman" w:hAnsi="Times New Roman" w:cs="Times New Roman"/>
          <w:i/>
          <w:iCs/>
          <w:color w:val="000000"/>
          <w:sz w:val="18"/>
          <w:szCs w:val="18"/>
          <w:lang w:val="es-ES"/>
        </w:rPr>
        <w:t xml:space="preserve"> perimetrales en</w:t>
      </w:r>
      <w:r>
        <w:rPr>
          <w:rFonts w:ascii="Times New Roman" w:hAnsi="Times New Roman" w:cs="Times New Roman"/>
          <w:i/>
          <w:iCs/>
          <w:color w:val="000000"/>
          <w:sz w:val="18"/>
          <w:szCs w:val="18"/>
          <w:lang w:val="es-ES"/>
        </w:rPr>
        <w:t xml:space="preserve"> los Condominios Habitacionales</w:t>
      </w:r>
      <w:bookmarkEnd w:id="83"/>
      <w:r w:rsidRPr="001D39FF">
        <w:rPr>
          <w:rFonts w:ascii="Times New Roman" w:hAnsi="Times New Roman" w:cs="Times New Roman"/>
          <w:i/>
          <w:iCs/>
          <w:color w:val="000000"/>
          <w:sz w:val="18"/>
          <w:szCs w:val="18"/>
          <w:lang w:val="es-ES"/>
        </w:rPr>
        <w:t>.</w:t>
      </w:r>
    </w:p>
    <w:p w14:paraId="1D7A6072" w14:textId="77777777" w:rsidR="008F5653" w:rsidRDefault="008F5653" w:rsidP="007F29A3">
      <w:pPr>
        <w:spacing w:line="360" w:lineRule="auto"/>
        <w:jc w:val="both"/>
        <w:rPr>
          <w:rFonts w:ascii="Times New Roman" w:hAnsi="Times New Roman" w:cs="Times New Roman"/>
          <w:bCs/>
          <w:lang w:val="es-ES"/>
        </w:rPr>
      </w:pPr>
    </w:p>
    <w:p w14:paraId="5BC03191" w14:textId="13CA5121" w:rsidR="00513C25" w:rsidRDefault="008F5653" w:rsidP="007F29A3">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En la </w:t>
      </w:r>
      <w:ins w:id="84" w:author="Autor">
        <w:r w:rsidR="004B73B5">
          <w:rPr>
            <w:rFonts w:ascii="Times New Roman" w:hAnsi="Times New Roman" w:cs="Times New Roman"/>
            <w:bCs/>
            <w:lang w:val="es-ES"/>
          </w:rPr>
          <w:t>I</w:t>
        </w:r>
      </w:ins>
      <w:del w:id="85" w:author="Autor">
        <w:r w:rsidR="00887161" w:rsidDel="004B73B5">
          <w:rPr>
            <w:rFonts w:ascii="Times New Roman" w:hAnsi="Times New Roman" w:cs="Times New Roman"/>
            <w:bCs/>
            <w:lang w:val="es-ES"/>
          </w:rPr>
          <w:delText>i</w:delText>
        </w:r>
      </w:del>
      <w:r w:rsidR="00887161">
        <w:rPr>
          <w:rFonts w:ascii="Times New Roman" w:hAnsi="Times New Roman" w:cs="Times New Roman"/>
          <w:bCs/>
          <w:lang w:val="es-ES"/>
        </w:rPr>
        <w:t>magen</w:t>
      </w:r>
      <w:r w:rsidR="004F7738">
        <w:rPr>
          <w:rFonts w:ascii="Times New Roman" w:hAnsi="Times New Roman" w:cs="Times New Roman"/>
          <w:bCs/>
          <w:lang w:val="es-ES"/>
        </w:rPr>
        <w:t xml:space="preserve"> 4</w:t>
      </w:r>
      <w:r w:rsidR="003A2C5C">
        <w:rPr>
          <w:rFonts w:ascii="Times New Roman" w:hAnsi="Times New Roman" w:cs="Times New Roman"/>
          <w:bCs/>
          <w:lang w:val="es-ES"/>
        </w:rPr>
        <w:t>,</w:t>
      </w:r>
      <w:r w:rsidR="004F7738">
        <w:rPr>
          <w:rFonts w:ascii="Times New Roman" w:hAnsi="Times New Roman" w:cs="Times New Roman"/>
          <w:bCs/>
          <w:lang w:val="es-ES"/>
        </w:rPr>
        <w:t xml:space="preserve"> se incorporan los nombres </w:t>
      </w:r>
      <w:r w:rsidR="003C581C">
        <w:rPr>
          <w:rFonts w:ascii="Times New Roman" w:hAnsi="Times New Roman" w:cs="Times New Roman"/>
          <w:bCs/>
          <w:lang w:val="es-ES"/>
        </w:rPr>
        <w:t>de algunos de los desarrollos más conocidos en la</w:t>
      </w:r>
      <w:r w:rsidR="004C6700">
        <w:rPr>
          <w:rFonts w:ascii="Times New Roman" w:hAnsi="Times New Roman" w:cs="Times New Roman"/>
          <w:bCs/>
          <w:lang w:val="es-ES"/>
        </w:rPr>
        <w:t>s</w:t>
      </w:r>
      <w:r w:rsidR="003C581C">
        <w:rPr>
          <w:rFonts w:ascii="Times New Roman" w:hAnsi="Times New Roman" w:cs="Times New Roman"/>
          <w:bCs/>
          <w:lang w:val="es-ES"/>
        </w:rPr>
        <w:t xml:space="preserve"> entidad</w:t>
      </w:r>
      <w:r w:rsidR="004C6700">
        <w:rPr>
          <w:rFonts w:ascii="Times New Roman" w:hAnsi="Times New Roman" w:cs="Times New Roman"/>
          <w:bCs/>
          <w:lang w:val="es-ES"/>
        </w:rPr>
        <w:t>es de Aguascalientes y Jesús María</w:t>
      </w:r>
      <w:r w:rsidR="00C105A3">
        <w:rPr>
          <w:rFonts w:ascii="Times New Roman" w:hAnsi="Times New Roman" w:cs="Times New Roman"/>
          <w:bCs/>
          <w:lang w:val="es-ES"/>
        </w:rPr>
        <w:t xml:space="preserve"> como referencia para que el lector pueda orientarse </w:t>
      </w:r>
      <w:r w:rsidR="003147FF">
        <w:rPr>
          <w:rFonts w:ascii="Times New Roman" w:hAnsi="Times New Roman" w:cs="Times New Roman"/>
          <w:bCs/>
          <w:lang w:val="es-ES"/>
        </w:rPr>
        <w:t xml:space="preserve">y apreciar con mayor claridad </w:t>
      </w:r>
      <w:r w:rsidR="00780933">
        <w:rPr>
          <w:rFonts w:ascii="Times New Roman" w:hAnsi="Times New Roman" w:cs="Times New Roman"/>
          <w:bCs/>
          <w:lang w:val="es-ES"/>
        </w:rPr>
        <w:t>la localización de los mismos y sus características</w:t>
      </w:r>
      <w:r w:rsidR="003A2C5C">
        <w:rPr>
          <w:rFonts w:ascii="Times New Roman" w:hAnsi="Times New Roman" w:cs="Times New Roman"/>
          <w:bCs/>
          <w:lang w:val="es-ES"/>
        </w:rPr>
        <w:t xml:space="preserve"> con relación a los datos de la </w:t>
      </w:r>
      <w:ins w:id="86" w:author="Autor">
        <w:r w:rsidR="004B73B5">
          <w:rPr>
            <w:rFonts w:ascii="Times New Roman" w:hAnsi="Times New Roman" w:cs="Times New Roman"/>
            <w:bCs/>
            <w:lang w:val="es-ES"/>
          </w:rPr>
          <w:t>I</w:t>
        </w:r>
      </w:ins>
      <w:del w:id="87" w:author="Autor">
        <w:r w:rsidR="003A2C5C" w:rsidDel="004B73B5">
          <w:rPr>
            <w:rFonts w:ascii="Times New Roman" w:hAnsi="Times New Roman" w:cs="Times New Roman"/>
            <w:bCs/>
            <w:lang w:val="es-ES"/>
          </w:rPr>
          <w:delText>i</w:delText>
        </w:r>
      </w:del>
      <w:r w:rsidR="003A2C5C">
        <w:rPr>
          <w:rFonts w:ascii="Times New Roman" w:hAnsi="Times New Roman" w:cs="Times New Roman"/>
          <w:bCs/>
          <w:lang w:val="es-ES"/>
        </w:rPr>
        <w:t>magen 3</w:t>
      </w:r>
      <w:r w:rsidR="00780933">
        <w:rPr>
          <w:rFonts w:ascii="Times New Roman" w:hAnsi="Times New Roman" w:cs="Times New Roman"/>
          <w:bCs/>
          <w:lang w:val="es-ES"/>
        </w:rPr>
        <w:t>.</w:t>
      </w:r>
    </w:p>
    <w:p w14:paraId="71B30E4F" w14:textId="77777777" w:rsidR="00E5265D" w:rsidRDefault="00E5265D" w:rsidP="007F29A3">
      <w:pPr>
        <w:spacing w:line="360" w:lineRule="auto"/>
        <w:jc w:val="both"/>
        <w:rPr>
          <w:rFonts w:ascii="Times New Roman" w:hAnsi="Times New Roman" w:cs="Times New Roman"/>
          <w:bCs/>
          <w:lang w:val="es-ES"/>
        </w:rPr>
      </w:pPr>
    </w:p>
    <w:p w14:paraId="110D2C1B" w14:textId="77777777" w:rsidR="00780933" w:rsidRDefault="001C3797" w:rsidP="00B7245D">
      <w:pPr>
        <w:keepNext/>
        <w:spacing w:line="360" w:lineRule="auto"/>
        <w:jc w:val="center"/>
      </w:pPr>
      <w:r>
        <w:rPr>
          <w:rFonts w:ascii="Times New Roman" w:hAnsi="Times New Roman" w:cs="Times New Roman"/>
          <w:bCs/>
          <w:noProof/>
          <w:lang w:val="es-ES"/>
        </w:rPr>
        <w:drawing>
          <wp:inline distT="0" distB="0" distL="0" distR="0" wp14:anchorId="741CDB3C" wp14:editId="4E37FB54">
            <wp:extent cx="6311153" cy="355109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80030" cy="3589846"/>
                    </a:xfrm>
                    <a:prstGeom prst="rect">
                      <a:avLst/>
                    </a:prstGeom>
                    <a:noFill/>
                  </pic:spPr>
                </pic:pic>
              </a:graphicData>
            </a:graphic>
          </wp:inline>
        </w:drawing>
      </w:r>
    </w:p>
    <w:p w14:paraId="4E958FB4" w14:textId="33101087" w:rsidR="00BD2584" w:rsidRDefault="003A2C5C" w:rsidP="003A2C5C">
      <w:pPr>
        <w:spacing w:line="360" w:lineRule="auto"/>
        <w:jc w:val="center"/>
        <w:rPr>
          <w:rFonts w:ascii="Times New Roman" w:hAnsi="Times New Roman" w:cs="Times New Roman"/>
          <w:bCs/>
          <w:lang w:val="es-ES"/>
        </w:rPr>
      </w:pPr>
      <w:r w:rsidRPr="001D39FF">
        <w:rPr>
          <w:rFonts w:ascii="Times New Roman" w:hAnsi="Times New Roman" w:cs="Times New Roman"/>
          <w:i/>
          <w:iCs/>
          <w:color w:val="000000"/>
          <w:sz w:val="18"/>
          <w:szCs w:val="18"/>
          <w:lang w:val="es-ES"/>
        </w:rPr>
        <w:t xml:space="preserve">Imagen </w:t>
      </w:r>
      <w:r w:rsidR="0053430B">
        <w:rPr>
          <w:rFonts w:ascii="Times New Roman" w:hAnsi="Times New Roman" w:cs="Times New Roman"/>
          <w:i/>
          <w:iCs/>
          <w:color w:val="000000"/>
          <w:sz w:val="18"/>
          <w:szCs w:val="18"/>
          <w:lang w:val="es-ES"/>
        </w:rPr>
        <w:t>4</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Vázquez, S. con base en SEGUOT</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2018</w:t>
      </w:r>
      <w:r w:rsidRPr="001D39FF">
        <w:rPr>
          <w:rFonts w:ascii="Times New Roman" w:hAnsi="Times New Roman" w:cs="Times New Roman"/>
          <w:i/>
          <w:iCs/>
          <w:color w:val="000000"/>
          <w:sz w:val="18"/>
          <w:szCs w:val="18"/>
          <w:lang w:val="es-ES"/>
        </w:rPr>
        <w:t xml:space="preserve">). </w:t>
      </w:r>
      <w:r w:rsidR="000C1951">
        <w:rPr>
          <w:rFonts w:ascii="Times New Roman" w:hAnsi="Times New Roman" w:cs="Times New Roman"/>
          <w:i/>
          <w:iCs/>
          <w:color w:val="000000"/>
          <w:sz w:val="18"/>
          <w:szCs w:val="18"/>
          <w:lang w:val="es-ES"/>
        </w:rPr>
        <w:t xml:space="preserve">Nomenclatura y localización de </w:t>
      </w:r>
      <w:r>
        <w:rPr>
          <w:rFonts w:ascii="Times New Roman" w:hAnsi="Times New Roman" w:cs="Times New Roman"/>
          <w:i/>
          <w:iCs/>
          <w:color w:val="000000"/>
          <w:sz w:val="18"/>
          <w:szCs w:val="18"/>
          <w:lang w:val="es-ES"/>
        </w:rPr>
        <w:t>los</w:t>
      </w:r>
      <w:r w:rsidR="000C1951">
        <w:rPr>
          <w:rFonts w:ascii="Times New Roman" w:hAnsi="Times New Roman" w:cs="Times New Roman"/>
          <w:i/>
          <w:iCs/>
          <w:color w:val="000000"/>
          <w:sz w:val="18"/>
          <w:szCs w:val="18"/>
          <w:lang w:val="es-ES"/>
        </w:rPr>
        <w:t xml:space="preserve"> principales</w:t>
      </w:r>
      <w:r>
        <w:rPr>
          <w:rFonts w:ascii="Times New Roman" w:hAnsi="Times New Roman" w:cs="Times New Roman"/>
          <w:i/>
          <w:iCs/>
          <w:color w:val="000000"/>
          <w:sz w:val="18"/>
          <w:szCs w:val="18"/>
          <w:lang w:val="es-ES"/>
        </w:rPr>
        <w:t xml:space="preserve"> Condominios Habitacionale</w:t>
      </w:r>
      <w:r w:rsidR="000C1951">
        <w:rPr>
          <w:rFonts w:ascii="Times New Roman" w:hAnsi="Times New Roman" w:cs="Times New Roman"/>
          <w:i/>
          <w:iCs/>
          <w:color w:val="000000"/>
          <w:sz w:val="18"/>
          <w:szCs w:val="18"/>
          <w:lang w:val="es-ES"/>
        </w:rPr>
        <w:t>s.</w:t>
      </w:r>
    </w:p>
    <w:p w14:paraId="558008A5" w14:textId="296E606A" w:rsidR="00BF1552" w:rsidRDefault="00C33978" w:rsidP="008551A2">
      <w:pPr>
        <w:spacing w:line="360" w:lineRule="auto"/>
        <w:jc w:val="both"/>
        <w:rPr>
          <w:rFonts w:ascii="Times New Roman" w:hAnsi="Times New Roman" w:cs="Times New Roman"/>
          <w:bCs/>
          <w:lang w:val="es-ES"/>
        </w:rPr>
      </w:pPr>
      <w:r>
        <w:rPr>
          <w:rFonts w:ascii="Times New Roman" w:hAnsi="Times New Roman" w:cs="Times New Roman"/>
          <w:bCs/>
          <w:lang w:val="es-ES"/>
        </w:rPr>
        <w:t>L</w:t>
      </w:r>
      <w:r w:rsidR="006F6841">
        <w:rPr>
          <w:rFonts w:ascii="Times New Roman" w:hAnsi="Times New Roman" w:cs="Times New Roman"/>
          <w:bCs/>
          <w:lang w:val="es-ES"/>
        </w:rPr>
        <w:t xml:space="preserve">a ciudad de Aguascalientes </w:t>
      </w:r>
      <w:r>
        <w:rPr>
          <w:rFonts w:ascii="Times New Roman" w:hAnsi="Times New Roman" w:cs="Times New Roman"/>
          <w:bCs/>
          <w:lang w:val="es-ES"/>
        </w:rPr>
        <w:t xml:space="preserve">se estructura por medio de un esquema urbano mixto radial-concéntrico a partir de </w:t>
      </w:r>
      <w:del w:id="88" w:author="Autor">
        <w:r w:rsidR="0096254B" w:rsidDel="004B73B5">
          <w:rPr>
            <w:rFonts w:ascii="Times New Roman" w:hAnsi="Times New Roman" w:cs="Times New Roman"/>
            <w:bCs/>
            <w:lang w:val="es-ES"/>
          </w:rPr>
          <w:delText xml:space="preserve">3 </w:delText>
        </w:r>
      </w:del>
      <w:ins w:id="89" w:author="Autor">
        <w:r w:rsidR="004B73B5">
          <w:rPr>
            <w:rFonts w:ascii="Times New Roman" w:hAnsi="Times New Roman" w:cs="Times New Roman"/>
            <w:bCs/>
            <w:lang w:val="es-ES"/>
          </w:rPr>
          <w:t xml:space="preserve">tres </w:t>
        </w:r>
      </w:ins>
      <w:r w:rsidR="0096254B">
        <w:rPr>
          <w:rFonts w:ascii="Times New Roman" w:hAnsi="Times New Roman" w:cs="Times New Roman"/>
          <w:bCs/>
          <w:lang w:val="es-ES"/>
        </w:rPr>
        <w:t xml:space="preserve">vialidades </w:t>
      </w:r>
      <w:r w:rsidR="00974296">
        <w:rPr>
          <w:rFonts w:ascii="Times New Roman" w:hAnsi="Times New Roman" w:cs="Times New Roman"/>
          <w:bCs/>
          <w:lang w:val="es-ES"/>
        </w:rPr>
        <w:t xml:space="preserve">principales, La Avenida de la Convención de 1914, La Avenida Aguascalientes y La </w:t>
      </w:r>
      <w:r w:rsidR="00974296">
        <w:rPr>
          <w:rFonts w:ascii="Times New Roman" w:hAnsi="Times New Roman" w:cs="Times New Roman"/>
          <w:bCs/>
          <w:lang w:val="es-ES"/>
        </w:rPr>
        <w:lastRenderedPageBreak/>
        <w:t xml:space="preserve">Avenida </w:t>
      </w:r>
      <w:r w:rsidR="008551A2">
        <w:rPr>
          <w:rFonts w:ascii="Times New Roman" w:hAnsi="Times New Roman" w:cs="Times New Roman"/>
          <w:bCs/>
          <w:lang w:val="es-ES"/>
        </w:rPr>
        <w:t>Siglo XXI, conocidas popularmente como primero, segundo y tercer anillo de circunvalación respectivamente</w:t>
      </w:r>
      <w:r w:rsidR="0061274C">
        <w:rPr>
          <w:rFonts w:ascii="Times New Roman" w:hAnsi="Times New Roman" w:cs="Times New Roman"/>
          <w:bCs/>
          <w:lang w:val="es-ES"/>
        </w:rPr>
        <w:t xml:space="preserve">. Si sumamos la longitud de cada una de las avenidas, da </w:t>
      </w:r>
      <w:r w:rsidR="009547C5">
        <w:rPr>
          <w:rFonts w:ascii="Times New Roman" w:hAnsi="Times New Roman" w:cs="Times New Roman"/>
          <w:bCs/>
          <w:lang w:val="es-ES"/>
        </w:rPr>
        <w:t xml:space="preserve">en total </w:t>
      </w:r>
      <w:r w:rsidR="00A36504">
        <w:rPr>
          <w:rFonts w:ascii="Times New Roman" w:hAnsi="Times New Roman" w:cs="Times New Roman"/>
          <w:bCs/>
          <w:lang w:val="es-ES"/>
        </w:rPr>
        <w:t xml:space="preserve">la cantidad </w:t>
      </w:r>
      <w:r w:rsidR="009547C5">
        <w:rPr>
          <w:rFonts w:ascii="Times New Roman" w:hAnsi="Times New Roman" w:cs="Times New Roman"/>
          <w:bCs/>
          <w:lang w:val="es-ES"/>
        </w:rPr>
        <w:t>de 80.5 kilómetros</w:t>
      </w:r>
      <w:r w:rsidR="00BE2E04">
        <w:rPr>
          <w:rFonts w:ascii="Times New Roman" w:hAnsi="Times New Roman" w:cs="Times New Roman"/>
          <w:bCs/>
          <w:lang w:val="es-ES"/>
        </w:rPr>
        <w:t>, cifra muy cercana a la suma de las bardas perimetrales de los condominios a</w:t>
      </w:r>
      <w:r w:rsidR="002A1035">
        <w:rPr>
          <w:rFonts w:ascii="Times New Roman" w:hAnsi="Times New Roman" w:cs="Times New Roman"/>
          <w:bCs/>
          <w:lang w:val="es-ES"/>
        </w:rPr>
        <w:t xml:space="preserve"> inicios del año 2019 faltando únicamente </w:t>
      </w:r>
      <w:r w:rsidR="00E60A7A">
        <w:rPr>
          <w:rFonts w:ascii="Times New Roman" w:hAnsi="Times New Roman" w:cs="Times New Roman"/>
          <w:bCs/>
          <w:lang w:val="es-ES"/>
        </w:rPr>
        <w:t>3.5 kilómetros para igualar ambas cifras</w:t>
      </w:r>
      <w:r w:rsidR="00A36504">
        <w:rPr>
          <w:rFonts w:ascii="Times New Roman" w:hAnsi="Times New Roman" w:cs="Times New Roman"/>
          <w:bCs/>
          <w:lang w:val="es-ES"/>
        </w:rPr>
        <w:t>.</w:t>
      </w:r>
      <w:del w:id="90" w:author="Autor">
        <w:r w:rsidR="002F1887" w:rsidDel="00DE4FF1">
          <w:rPr>
            <w:rFonts w:ascii="Times New Roman" w:hAnsi="Times New Roman" w:cs="Times New Roman"/>
            <w:bCs/>
            <w:lang w:val="es-ES"/>
          </w:rPr>
          <w:delText xml:space="preserve"> </w:delText>
        </w:r>
      </w:del>
    </w:p>
    <w:p w14:paraId="2E9250FB" w14:textId="77777777" w:rsidR="00BF1552" w:rsidRDefault="00BF1552" w:rsidP="008551A2">
      <w:pPr>
        <w:spacing w:line="360" w:lineRule="auto"/>
        <w:jc w:val="both"/>
        <w:rPr>
          <w:rFonts w:ascii="Times New Roman" w:hAnsi="Times New Roman" w:cs="Times New Roman"/>
          <w:bCs/>
          <w:lang w:val="es-ES"/>
        </w:rPr>
      </w:pPr>
    </w:p>
    <w:p w14:paraId="685F8E6D" w14:textId="5C0DBEE6" w:rsidR="00631505" w:rsidRPr="00631505" w:rsidRDefault="002F1887" w:rsidP="008551A2">
      <w:pPr>
        <w:spacing w:line="360" w:lineRule="auto"/>
        <w:jc w:val="both"/>
        <w:rPr>
          <w:rFonts w:ascii="Times New Roman" w:hAnsi="Times New Roman" w:cs="Times New Roman"/>
          <w:bCs/>
          <w:lang w:val="es-ES"/>
        </w:rPr>
      </w:pPr>
      <w:r>
        <w:rPr>
          <w:rFonts w:ascii="Times New Roman" w:hAnsi="Times New Roman" w:cs="Times New Roman"/>
          <w:bCs/>
          <w:lang w:val="es-ES"/>
        </w:rPr>
        <w:t xml:space="preserve">Lo anterior, </w:t>
      </w:r>
      <w:r w:rsidR="00647A8B">
        <w:rPr>
          <w:rFonts w:ascii="Times New Roman" w:hAnsi="Times New Roman" w:cs="Times New Roman"/>
          <w:bCs/>
          <w:lang w:val="es-ES"/>
        </w:rPr>
        <w:t xml:space="preserve">permite dimensionar la magnitud de la desarticulación espacial y social que se da a partir de la </w:t>
      </w:r>
      <w:r w:rsidR="00BF1552">
        <w:rPr>
          <w:rFonts w:ascii="Times New Roman" w:hAnsi="Times New Roman" w:cs="Times New Roman"/>
          <w:bCs/>
          <w:lang w:val="es-ES"/>
        </w:rPr>
        <w:t xml:space="preserve">implementación de bardas perimetrales como medida de </w:t>
      </w:r>
      <w:r w:rsidR="0048404D">
        <w:rPr>
          <w:rFonts w:ascii="Times New Roman" w:hAnsi="Times New Roman" w:cs="Times New Roman"/>
          <w:bCs/>
          <w:lang w:val="es-ES"/>
        </w:rPr>
        <w:t>protección,</w:t>
      </w:r>
      <w:r w:rsidR="004F63C1">
        <w:rPr>
          <w:rFonts w:ascii="Times New Roman" w:hAnsi="Times New Roman" w:cs="Times New Roman"/>
          <w:bCs/>
          <w:lang w:val="es-ES"/>
        </w:rPr>
        <w:t xml:space="preserve"> pero también de exclusión y segregación</w:t>
      </w:r>
      <w:r w:rsidR="00EB36C2">
        <w:rPr>
          <w:rFonts w:ascii="Times New Roman" w:hAnsi="Times New Roman" w:cs="Times New Roman"/>
          <w:bCs/>
          <w:lang w:val="es-ES"/>
        </w:rPr>
        <w:t xml:space="preserve"> física</w:t>
      </w:r>
      <w:r w:rsidR="00FB6E6A">
        <w:rPr>
          <w:rFonts w:ascii="Times New Roman" w:hAnsi="Times New Roman" w:cs="Times New Roman"/>
          <w:bCs/>
          <w:lang w:val="es-ES"/>
        </w:rPr>
        <w:t>-poblacional</w:t>
      </w:r>
      <w:r w:rsidR="00EB36C2">
        <w:rPr>
          <w:rFonts w:ascii="Times New Roman" w:hAnsi="Times New Roman" w:cs="Times New Roman"/>
          <w:bCs/>
          <w:lang w:val="es-ES"/>
        </w:rPr>
        <w:t xml:space="preserve"> ya que </w:t>
      </w:r>
      <w:r w:rsidR="00FB6E6A">
        <w:rPr>
          <w:rFonts w:ascii="Times New Roman" w:hAnsi="Times New Roman" w:cs="Times New Roman"/>
          <w:bCs/>
          <w:lang w:val="es-ES"/>
        </w:rPr>
        <w:t xml:space="preserve">con esta cantidad de muros bien se podría </w:t>
      </w:r>
      <w:r w:rsidR="0048404D">
        <w:rPr>
          <w:rFonts w:ascii="Times New Roman" w:hAnsi="Times New Roman" w:cs="Times New Roman"/>
          <w:bCs/>
          <w:lang w:val="es-ES"/>
        </w:rPr>
        <w:t>delimitar las tres principales avenidas de la ciudad capital. (ver imagen 5).</w:t>
      </w:r>
    </w:p>
    <w:p w14:paraId="3B126569" w14:textId="16616A0E" w:rsidR="00631505" w:rsidRDefault="00631505" w:rsidP="003F32BF">
      <w:pPr>
        <w:spacing w:line="360" w:lineRule="auto"/>
        <w:rPr>
          <w:rFonts w:ascii="Times New Roman" w:hAnsi="Times New Roman" w:cs="Times New Roman"/>
          <w:b/>
          <w:lang w:val="es-ES"/>
        </w:rPr>
      </w:pPr>
    </w:p>
    <w:p w14:paraId="568CD77E" w14:textId="77777777" w:rsidR="0053430B" w:rsidRDefault="008708C5" w:rsidP="0053430B">
      <w:pPr>
        <w:keepNext/>
        <w:spacing w:line="360" w:lineRule="auto"/>
        <w:jc w:val="center"/>
      </w:pPr>
      <w:r>
        <w:rPr>
          <w:rFonts w:ascii="Times New Roman" w:hAnsi="Times New Roman" w:cs="Times New Roman"/>
          <w:b/>
          <w:noProof/>
          <w:lang w:val="es-ES"/>
        </w:rPr>
        <w:drawing>
          <wp:inline distT="0" distB="0" distL="0" distR="0" wp14:anchorId="54AA1239" wp14:editId="5009CE45">
            <wp:extent cx="6580729" cy="370277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600120" cy="3713685"/>
                    </a:xfrm>
                    <a:prstGeom prst="rect">
                      <a:avLst/>
                    </a:prstGeom>
                    <a:noFill/>
                  </pic:spPr>
                </pic:pic>
              </a:graphicData>
            </a:graphic>
          </wp:inline>
        </w:drawing>
      </w:r>
    </w:p>
    <w:p w14:paraId="01014D51" w14:textId="6D27D316" w:rsidR="0053430B" w:rsidRDefault="0053430B" w:rsidP="0053430B">
      <w:pPr>
        <w:spacing w:line="360" w:lineRule="auto"/>
        <w:jc w:val="center"/>
        <w:rPr>
          <w:rFonts w:ascii="Times New Roman" w:hAnsi="Times New Roman" w:cs="Times New Roman"/>
          <w:bCs/>
          <w:lang w:val="es-ES"/>
        </w:rPr>
      </w:pPr>
      <w:r w:rsidRPr="001D39FF">
        <w:rPr>
          <w:rFonts w:ascii="Times New Roman" w:hAnsi="Times New Roman" w:cs="Times New Roman"/>
          <w:i/>
          <w:iCs/>
          <w:color w:val="000000"/>
          <w:sz w:val="18"/>
          <w:szCs w:val="18"/>
          <w:lang w:val="es-ES"/>
        </w:rPr>
        <w:t xml:space="preserve">Imagen </w:t>
      </w:r>
      <w:r>
        <w:rPr>
          <w:rFonts w:ascii="Times New Roman" w:hAnsi="Times New Roman" w:cs="Times New Roman"/>
          <w:i/>
          <w:iCs/>
          <w:color w:val="000000"/>
          <w:sz w:val="18"/>
          <w:szCs w:val="18"/>
          <w:lang w:val="es-ES"/>
        </w:rPr>
        <w:t>5</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Muñoz, C. con base en SEGUOT</w:t>
      </w:r>
      <w:r w:rsidRPr="001D39FF">
        <w:rPr>
          <w:rFonts w:ascii="Times New Roman" w:hAnsi="Times New Roman" w:cs="Times New Roman"/>
          <w:i/>
          <w:iCs/>
          <w:color w:val="000000"/>
          <w:sz w:val="18"/>
          <w:szCs w:val="18"/>
          <w:lang w:val="es-ES"/>
        </w:rPr>
        <w:t xml:space="preserve"> (</w:t>
      </w:r>
      <w:r>
        <w:rPr>
          <w:rFonts w:ascii="Times New Roman" w:hAnsi="Times New Roman" w:cs="Times New Roman"/>
          <w:i/>
          <w:iCs/>
          <w:color w:val="000000"/>
          <w:sz w:val="18"/>
          <w:szCs w:val="18"/>
          <w:lang w:val="es-ES"/>
        </w:rPr>
        <w:t>2018</w:t>
      </w:r>
      <w:r w:rsidRPr="001D39FF">
        <w:rPr>
          <w:rFonts w:ascii="Times New Roman" w:hAnsi="Times New Roman" w:cs="Times New Roman"/>
          <w:i/>
          <w:iCs/>
          <w:color w:val="000000"/>
          <w:sz w:val="18"/>
          <w:szCs w:val="18"/>
          <w:lang w:val="es-ES"/>
        </w:rPr>
        <w:t xml:space="preserve">). </w:t>
      </w:r>
      <w:r w:rsidR="00114D41">
        <w:rPr>
          <w:rFonts w:ascii="Times New Roman" w:hAnsi="Times New Roman" w:cs="Times New Roman"/>
          <w:i/>
          <w:iCs/>
          <w:color w:val="000000"/>
          <w:sz w:val="18"/>
          <w:szCs w:val="18"/>
          <w:lang w:val="es-ES"/>
        </w:rPr>
        <w:t xml:space="preserve">Comparativa entre bardas condominales y </w:t>
      </w:r>
      <w:r w:rsidR="0049601D">
        <w:rPr>
          <w:rFonts w:ascii="Times New Roman" w:hAnsi="Times New Roman" w:cs="Times New Roman"/>
          <w:i/>
          <w:iCs/>
          <w:color w:val="000000"/>
          <w:sz w:val="18"/>
          <w:szCs w:val="18"/>
          <w:lang w:val="es-ES"/>
        </w:rPr>
        <w:t xml:space="preserve">3 </w:t>
      </w:r>
      <w:r w:rsidR="00114D41">
        <w:rPr>
          <w:rFonts w:ascii="Times New Roman" w:hAnsi="Times New Roman" w:cs="Times New Roman"/>
          <w:i/>
          <w:iCs/>
          <w:color w:val="000000"/>
          <w:sz w:val="18"/>
          <w:szCs w:val="18"/>
          <w:lang w:val="es-ES"/>
        </w:rPr>
        <w:t>Vialidades Primarias</w:t>
      </w:r>
      <w:r>
        <w:rPr>
          <w:rFonts w:ascii="Times New Roman" w:hAnsi="Times New Roman" w:cs="Times New Roman"/>
          <w:i/>
          <w:iCs/>
          <w:color w:val="000000"/>
          <w:sz w:val="18"/>
          <w:szCs w:val="18"/>
          <w:lang w:val="es-ES"/>
        </w:rPr>
        <w:t>.</w:t>
      </w:r>
    </w:p>
    <w:p w14:paraId="29AB9249" w14:textId="77777777" w:rsidR="0053430B" w:rsidRDefault="0053430B" w:rsidP="003F32BF">
      <w:pPr>
        <w:spacing w:line="360" w:lineRule="auto"/>
        <w:rPr>
          <w:rFonts w:ascii="Times New Roman" w:hAnsi="Times New Roman" w:cs="Times New Roman"/>
          <w:b/>
          <w:lang w:val="es-ES"/>
        </w:rPr>
      </w:pPr>
    </w:p>
    <w:p w14:paraId="2EBD49E0" w14:textId="291A8356" w:rsidR="00553B12" w:rsidRPr="002A689F" w:rsidRDefault="00FC7B63" w:rsidP="00553B12">
      <w:pPr>
        <w:spacing w:line="360" w:lineRule="auto"/>
        <w:rPr>
          <w:rFonts w:ascii="Times New Roman" w:hAnsi="Times New Roman" w:cs="Times New Roman"/>
          <w:b/>
          <w:i/>
          <w:iCs/>
          <w:sz w:val="22"/>
          <w:szCs w:val="22"/>
          <w:lang w:val="es-ES"/>
        </w:rPr>
      </w:pPr>
      <w:r w:rsidRPr="002A689F">
        <w:rPr>
          <w:rFonts w:ascii="Times New Roman" w:hAnsi="Times New Roman" w:cs="Times New Roman"/>
          <w:b/>
          <w:i/>
          <w:iCs/>
          <w:sz w:val="22"/>
          <w:szCs w:val="22"/>
          <w:lang w:val="es-ES"/>
        </w:rPr>
        <w:t>El deseo aspiracional de</w:t>
      </w:r>
      <w:r w:rsidR="006A6D4B" w:rsidRPr="002A689F">
        <w:rPr>
          <w:rFonts w:ascii="Times New Roman" w:hAnsi="Times New Roman" w:cs="Times New Roman"/>
          <w:b/>
          <w:i/>
          <w:iCs/>
          <w:sz w:val="22"/>
          <w:szCs w:val="22"/>
          <w:lang w:val="es-ES"/>
        </w:rPr>
        <w:t xml:space="preserve"> diferencia</w:t>
      </w:r>
      <w:r w:rsidR="00D3421A" w:rsidRPr="002A689F">
        <w:rPr>
          <w:rFonts w:ascii="Times New Roman" w:hAnsi="Times New Roman" w:cs="Times New Roman"/>
          <w:b/>
          <w:i/>
          <w:iCs/>
          <w:sz w:val="22"/>
          <w:szCs w:val="22"/>
          <w:lang w:val="es-ES"/>
        </w:rPr>
        <w:t>rse</w:t>
      </w:r>
      <w:r w:rsidR="00F25C39" w:rsidRPr="002A689F">
        <w:rPr>
          <w:rFonts w:ascii="Times New Roman" w:hAnsi="Times New Roman" w:cs="Times New Roman"/>
          <w:b/>
          <w:i/>
          <w:iCs/>
          <w:sz w:val="22"/>
          <w:szCs w:val="22"/>
          <w:lang w:val="es-ES"/>
        </w:rPr>
        <w:t xml:space="preserve"> y</w:t>
      </w:r>
      <w:r w:rsidRPr="002A689F">
        <w:rPr>
          <w:rFonts w:ascii="Times New Roman" w:hAnsi="Times New Roman" w:cs="Times New Roman"/>
          <w:b/>
          <w:i/>
          <w:iCs/>
          <w:sz w:val="22"/>
          <w:szCs w:val="22"/>
          <w:lang w:val="es-ES"/>
        </w:rPr>
        <w:t xml:space="preserve"> vivir </w:t>
      </w:r>
      <w:r w:rsidR="008661CF" w:rsidRPr="002A689F">
        <w:rPr>
          <w:rFonts w:ascii="Times New Roman" w:hAnsi="Times New Roman" w:cs="Times New Roman"/>
          <w:b/>
          <w:i/>
          <w:iCs/>
          <w:sz w:val="22"/>
          <w:szCs w:val="22"/>
          <w:lang w:val="es-ES"/>
        </w:rPr>
        <w:t>en el encierro</w:t>
      </w:r>
      <w:r w:rsidR="00553B12" w:rsidRPr="002A689F">
        <w:rPr>
          <w:rFonts w:ascii="Times New Roman" w:hAnsi="Times New Roman" w:cs="Times New Roman"/>
          <w:b/>
          <w:i/>
          <w:iCs/>
          <w:sz w:val="22"/>
          <w:szCs w:val="22"/>
          <w:lang w:val="es-ES"/>
        </w:rPr>
        <w:t>.</w:t>
      </w:r>
    </w:p>
    <w:p w14:paraId="46600AC6" w14:textId="77777777" w:rsidR="00553B12" w:rsidRDefault="00553B12" w:rsidP="003F32BF">
      <w:pPr>
        <w:spacing w:line="360" w:lineRule="auto"/>
        <w:rPr>
          <w:rFonts w:ascii="Times New Roman" w:hAnsi="Times New Roman" w:cs="Times New Roman"/>
          <w:b/>
          <w:lang w:val="es-ES"/>
        </w:rPr>
      </w:pPr>
    </w:p>
    <w:p w14:paraId="3B129888" w14:textId="15F04B3E" w:rsidR="009B6958" w:rsidRDefault="00096D6A" w:rsidP="00F27473">
      <w:pPr>
        <w:spacing w:line="360" w:lineRule="auto"/>
        <w:jc w:val="both"/>
        <w:rPr>
          <w:rFonts w:ascii="Times New Roman" w:hAnsi="Times New Roman" w:cs="Times New Roman"/>
          <w:bCs/>
          <w:lang w:val="es-ES"/>
        </w:rPr>
      </w:pPr>
      <w:r w:rsidRPr="00096D6A">
        <w:rPr>
          <w:rFonts w:ascii="Times New Roman" w:hAnsi="Times New Roman" w:cs="Times New Roman"/>
          <w:bCs/>
          <w:lang w:val="es-ES"/>
        </w:rPr>
        <w:t xml:space="preserve">Como ya se ha venido abordando en </w:t>
      </w:r>
      <w:r>
        <w:rPr>
          <w:rFonts w:ascii="Times New Roman" w:hAnsi="Times New Roman" w:cs="Times New Roman"/>
          <w:bCs/>
          <w:lang w:val="es-ES"/>
        </w:rPr>
        <w:t>el desarrollo de</w:t>
      </w:r>
      <w:r w:rsidR="00D3421A">
        <w:rPr>
          <w:rFonts w:ascii="Times New Roman" w:hAnsi="Times New Roman" w:cs="Times New Roman"/>
          <w:bCs/>
          <w:lang w:val="es-ES"/>
        </w:rPr>
        <w:t xml:space="preserve"> la investigación, </w:t>
      </w:r>
      <w:r w:rsidR="00FC0CCE">
        <w:rPr>
          <w:rFonts w:ascii="Times New Roman" w:hAnsi="Times New Roman" w:cs="Times New Roman"/>
          <w:bCs/>
          <w:lang w:val="es-ES"/>
        </w:rPr>
        <w:t xml:space="preserve">el deseo de </w:t>
      </w:r>
      <w:r w:rsidR="0054734F">
        <w:rPr>
          <w:rFonts w:ascii="Times New Roman" w:hAnsi="Times New Roman" w:cs="Times New Roman"/>
          <w:bCs/>
          <w:lang w:val="es-ES"/>
        </w:rPr>
        <w:t xml:space="preserve">vivir en un fraccionamiento cerrado no solo responde a una necesidad </w:t>
      </w:r>
      <w:r w:rsidR="00F27473">
        <w:rPr>
          <w:rFonts w:ascii="Times New Roman" w:hAnsi="Times New Roman" w:cs="Times New Roman"/>
          <w:bCs/>
          <w:lang w:val="es-ES"/>
        </w:rPr>
        <w:t>de acceder a mayor seguridad</w:t>
      </w:r>
      <w:r w:rsidR="00A853A3">
        <w:rPr>
          <w:rFonts w:ascii="Times New Roman" w:hAnsi="Times New Roman" w:cs="Times New Roman"/>
          <w:bCs/>
          <w:lang w:val="es-ES"/>
        </w:rPr>
        <w:t xml:space="preserve"> </w:t>
      </w:r>
      <w:r w:rsidR="00DC357C">
        <w:rPr>
          <w:rFonts w:ascii="Times New Roman" w:hAnsi="Times New Roman" w:cs="Times New Roman"/>
          <w:bCs/>
          <w:lang w:val="es-ES"/>
        </w:rPr>
        <w:t>en el entorno que se habita, s</w:t>
      </w:r>
      <w:r w:rsidR="00286B0C">
        <w:rPr>
          <w:rFonts w:ascii="Times New Roman" w:hAnsi="Times New Roman" w:cs="Times New Roman"/>
          <w:bCs/>
          <w:lang w:val="es-ES"/>
        </w:rPr>
        <w:t>ino también</w:t>
      </w:r>
      <w:r w:rsidR="006759B8">
        <w:rPr>
          <w:rFonts w:ascii="Times New Roman" w:hAnsi="Times New Roman" w:cs="Times New Roman"/>
          <w:bCs/>
          <w:lang w:val="es-ES"/>
        </w:rPr>
        <w:t xml:space="preserve"> </w:t>
      </w:r>
      <w:r w:rsidR="008A2851">
        <w:rPr>
          <w:rFonts w:ascii="Times New Roman" w:hAnsi="Times New Roman" w:cs="Times New Roman"/>
          <w:bCs/>
          <w:lang w:val="es-ES"/>
        </w:rPr>
        <w:t xml:space="preserve">al deseo de </w:t>
      </w:r>
      <w:r w:rsidR="00D57548">
        <w:rPr>
          <w:rFonts w:ascii="Times New Roman" w:hAnsi="Times New Roman" w:cs="Times New Roman"/>
          <w:bCs/>
          <w:lang w:val="es-ES"/>
        </w:rPr>
        <w:t xml:space="preserve">diferenciarse y </w:t>
      </w:r>
      <w:r w:rsidR="007F3FA9">
        <w:rPr>
          <w:rFonts w:ascii="Times New Roman" w:hAnsi="Times New Roman" w:cs="Times New Roman"/>
          <w:bCs/>
          <w:lang w:val="es-ES"/>
        </w:rPr>
        <w:t xml:space="preserve">escalar </w:t>
      </w:r>
      <w:r w:rsidR="001D61A1">
        <w:rPr>
          <w:rFonts w:ascii="Times New Roman" w:hAnsi="Times New Roman" w:cs="Times New Roman"/>
          <w:bCs/>
          <w:lang w:val="es-ES"/>
        </w:rPr>
        <w:t xml:space="preserve">en </w:t>
      </w:r>
      <w:r w:rsidR="006D7B9D">
        <w:rPr>
          <w:rFonts w:ascii="Times New Roman" w:hAnsi="Times New Roman" w:cs="Times New Roman"/>
          <w:bCs/>
          <w:lang w:val="es-ES"/>
        </w:rPr>
        <w:t xml:space="preserve">el estatus social </w:t>
      </w:r>
      <w:r w:rsidR="00A661A1">
        <w:rPr>
          <w:rFonts w:ascii="Times New Roman" w:hAnsi="Times New Roman" w:cs="Times New Roman"/>
          <w:bCs/>
          <w:lang w:val="es-ES"/>
        </w:rPr>
        <w:t>que otorga el vivir en condominio</w:t>
      </w:r>
      <w:r w:rsidR="00916CB7">
        <w:rPr>
          <w:rFonts w:ascii="Times New Roman" w:hAnsi="Times New Roman" w:cs="Times New Roman"/>
          <w:bCs/>
          <w:lang w:val="es-ES"/>
        </w:rPr>
        <w:t xml:space="preserve"> asociando </w:t>
      </w:r>
      <w:r w:rsidR="00A14D53">
        <w:rPr>
          <w:rFonts w:ascii="Times New Roman" w:hAnsi="Times New Roman" w:cs="Times New Roman"/>
          <w:bCs/>
          <w:lang w:val="es-ES"/>
        </w:rPr>
        <w:t>la exclusión con el concepto de exclusividad</w:t>
      </w:r>
      <w:r w:rsidR="00B00311">
        <w:rPr>
          <w:rFonts w:ascii="Times New Roman" w:hAnsi="Times New Roman" w:cs="Times New Roman"/>
          <w:bCs/>
          <w:lang w:val="es-ES"/>
        </w:rPr>
        <w:t xml:space="preserve"> </w:t>
      </w:r>
      <w:r w:rsidR="00497E3D">
        <w:rPr>
          <w:rFonts w:ascii="Times New Roman" w:hAnsi="Times New Roman" w:cs="Times New Roman"/>
          <w:bCs/>
          <w:lang w:val="es-ES"/>
        </w:rPr>
        <w:t>por los moradores</w:t>
      </w:r>
      <w:r w:rsidR="00153C1C">
        <w:rPr>
          <w:rFonts w:ascii="Times New Roman" w:hAnsi="Times New Roman" w:cs="Times New Roman"/>
          <w:bCs/>
          <w:lang w:val="es-ES"/>
        </w:rPr>
        <w:t xml:space="preserve"> de un condominio y por los desarrolladores de vivienda </w:t>
      </w:r>
      <w:r w:rsidR="00CB6BFF">
        <w:rPr>
          <w:rFonts w:ascii="Times New Roman" w:hAnsi="Times New Roman" w:cs="Times New Roman"/>
          <w:bCs/>
          <w:lang w:val="es-ES"/>
        </w:rPr>
        <w:t xml:space="preserve">como “slogan” de venta para hacerlos más atractivos </w:t>
      </w:r>
      <w:r w:rsidR="002D363E">
        <w:rPr>
          <w:rFonts w:ascii="Times New Roman" w:hAnsi="Times New Roman" w:cs="Times New Roman"/>
          <w:bCs/>
          <w:lang w:val="es-ES"/>
        </w:rPr>
        <w:t>y redituables económicamente;</w:t>
      </w:r>
      <w:r w:rsidR="00497E3D">
        <w:rPr>
          <w:rFonts w:ascii="Times New Roman" w:hAnsi="Times New Roman" w:cs="Times New Roman"/>
          <w:bCs/>
          <w:lang w:val="es-ES"/>
        </w:rPr>
        <w:t xml:space="preserve"> </w:t>
      </w:r>
      <w:r w:rsidR="004C2AF2">
        <w:rPr>
          <w:rFonts w:ascii="Times New Roman" w:hAnsi="Times New Roman" w:cs="Times New Roman"/>
          <w:bCs/>
          <w:lang w:val="es-ES"/>
        </w:rPr>
        <w:t xml:space="preserve">otorgándole de esta </w:t>
      </w:r>
      <w:r w:rsidR="00015F8E">
        <w:rPr>
          <w:rFonts w:ascii="Times New Roman" w:hAnsi="Times New Roman" w:cs="Times New Roman"/>
          <w:bCs/>
          <w:lang w:val="es-ES"/>
        </w:rPr>
        <w:t xml:space="preserve">manera un sentido </w:t>
      </w:r>
      <w:r w:rsidR="00D27A5F">
        <w:rPr>
          <w:rFonts w:ascii="Times New Roman" w:hAnsi="Times New Roman" w:cs="Times New Roman"/>
          <w:bCs/>
          <w:lang w:val="es-ES"/>
        </w:rPr>
        <w:t xml:space="preserve">apropiado, </w:t>
      </w:r>
      <w:r w:rsidR="00015F8E">
        <w:rPr>
          <w:rFonts w:ascii="Times New Roman" w:hAnsi="Times New Roman" w:cs="Times New Roman"/>
          <w:bCs/>
          <w:lang w:val="es-ES"/>
        </w:rPr>
        <w:t xml:space="preserve">positivo y bien visto contrario a la primera acepción </w:t>
      </w:r>
      <w:r w:rsidR="009B6958">
        <w:rPr>
          <w:rFonts w:ascii="Times New Roman" w:hAnsi="Times New Roman" w:cs="Times New Roman"/>
          <w:bCs/>
          <w:lang w:val="es-ES"/>
        </w:rPr>
        <w:t>del término.</w:t>
      </w:r>
    </w:p>
    <w:p w14:paraId="0F7EE3B2" w14:textId="11F1D87E" w:rsidR="00642382" w:rsidRDefault="00642382" w:rsidP="00F27473">
      <w:pPr>
        <w:spacing w:line="360" w:lineRule="auto"/>
        <w:jc w:val="both"/>
        <w:rPr>
          <w:rFonts w:ascii="Times New Roman" w:hAnsi="Times New Roman" w:cs="Times New Roman"/>
          <w:bCs/>
          <w:lang w:val="es-ES"/>
        </w:rPr>
      </w:pPr>
    </w:p>
    <w:p w14:paraId="060B0F6D" w14:textId="14E347C2" w:rsidR="00642382" w:rsidRDefault="002D363E" w:rsidP="00F27473">
      <w:pPr>
        <w:spacing w:line="360" w:lineRule="auto"/>
        <w:jc w:val="both"/>
        <w:rPr>
          <w:rFonts w:ascii="Times New Roman" w:hAnsi="Times New Roman" w:cs="Times New Roman"/>
          <w:bCs/>
          <w:lang w:val="es-ES"/>
        </w:rPr>
      </w:pPr>
      <w:r>
        <w:rPr>
          <w:rFonts w:ascii="Times New Roman" w:hAnsi="Times New Roman" w:cs="Times New Roman"/>
          <w:bCs/>
          <w:lang w:val="es-ES"/>
        </w:rPr>
        <w:t>En el afán de diferenciarse</w:t>
      </w:r>
      <w:r w:rsidR="00DF4364">
        <w:rPr>
          <w:rFonts w:ascii="Times New Roman" w:hAnsi="Times New Roman" w:cs="Times New Roman"/>
          <w:bCs/>
          <w:lang w:val="es-ES"/>
        </w:rPr>
        <w:t xml:space="preserve">, </w:t>
      </w:r>
      <w:r w:rsidR="00742F9F">
        <w:rPr>
          <w:rFonts w:ascii="Times New Roman" w:hAnsi="Times New Roman" w:cs="Times New Roman"/>
          <w:bCs/>
          <w:lang w:val="es-ES"/>
        </w:rPr>
        <w:t xml:space="preserve">también se da </w:t>
      </w:r>
      <w:r w:rsidR="00E2285A">
        <w:rPr>
          <w:rFonts w:ascii="Times New Roman" w:hAnsi="Times New Roman" w:cs="Times New Roman"/>
          <w:bCs/>
          <w:lang w:val="es-ES"/>
        </w:rPr>
        <w:t xml:space="preserve">el fenómeno de distanciarse socialmente, </w:t>
      </w:r>
      <w:r w:rsidR="0099726A">
        <w:rPr>
          <w:rFonts w:ascii="Times New Roman" w:hAnsi="Times New Roman" w:cs="Times New Roman"/>
          <w:bCs/>
          <w:lang w:val="es-ES"/>
        </w:rPr>
        <w:t xml:space="preserve">no bastando con </w:t>
      </w:r>
      <w:r w:rsidR="007F4DD9">
        <w:rPr>
          <w:rFonts w:ascii="Times New Roman" w:hAnsi="Times New Roman" w:cs="Times New Roman"/>
          <w:bCs/>
          <w:lang w:val="es-ES"/>
        </w:rPr>
        <w:t>auto</w:t>
      </w:r>
      <w:r w:rsidR="00C61AF3">
        <w:rPr>
          <w:rFonts w:ascii="Times New Roman" w:hAnsi="Times New Roman" w:cs="Times New Roman"/>
          <w:bCs/>
          <w:lang w:val="es-ES"/>
        </w:rPr>
        <w:t xml:space="preserve"> </w:t>
      </w:r>
      <w:r w:rsidR="00B95351">
        <w:rPr>
          <w:rFonts w:ascii="Times New Roman" w:hAnsi="Times New Roman" w:cs="Times New Roman"/>
          <w:bCs/>
          <w:lang w:val="es-ES"/>
        </w:rPr>
        <w:t>confinarse tras muros y rejas</w:t>
      </w:r>
      <w:r w:rsidR="001244B3">
        <w:rPr>
          <w:rFonts w:ascii="Times New Roman" w:hAnsi="Times New Roman" w:cs="Times New Roman"/>
          <w:bCs/>
          <w:lang w:val="es-ES"/>
        </w:rPr>
        <w:t xml:space="preserve"> se ve </w:t>
      </w:r>
      <w:r w:rsidR="00EC2538">
        <w:rPr>
          <w:rFonts w:ascii="Times New Roman" w:hAnsi="Times New Roman" w:cs="Times New Roman"/>
          <w:bCs/>
          <w:lang w:val="es-ES"/>
        </w:rPr>
        <w:t>la necesidad de alejarse y agruparse por afinidad</w:t>
      </w:r>
      <w:r w:rsidR="00A83D6B">
        <w:rPr>
          <w:rFonts w:ascii="Times New Roman" w:hAnsi="Times New Roman" w:cs="Times New Roman"/>
          <w:bCs/>
          <w:lang w:val="es-ES"/>
        </w:rPr>
        <w:t xml:space="preserve">, en este caso </w:t>
      </w:r>
      <w:r w:rsidR="00A83D6B">
        <w:rPr>
          <w:rFonts w:ascii="Times New Roman" w:hAnsi="Times New Roman" w:cs="Times New Roman"/>
          <w:bCs/>
          <w:lang w:val="es-ES"/>
        </w:rPr>
        <w:lastRenderedPageBreak/>
        <w:t>socioeconómica</w:t>
      </w:r>
      <w:r w:rsidR="005F402C">
        <w:rPr>
          <w:rFonts w:ascii="Times New Roman" w:hAnsi="Times New Roman" w:cs="Times New Roman"/>
          <w:bCs/>
          <w:lang w:val="es-ES"/>
        </w:rPr>
        <w:t>, como se muestra en la siguiente imagen</w:t>
      </w:r>
      <w:r w:rsidR="00FB5272">
        <w:rPr>
          <w:rFonts w:ascii="Times New Roman" w:hAnsi="Times New Roman" w:cs="Times New Roman"/>
          <w:bCs/>
          <w:lang w:val="es-ES"/>
        </w:rPr>
        <w:t xml:space="preserve"> correspondiente al mapa </w:t>
      </w:r>
      <w:r w:rsidR="002F193B">
        <w:rPr>
          <w:rFonts w:ascii="Times New Roman" w:hAnsi="Times New Roman" w:cs="Times New Roman"/>
          <w:bCs/>
          <w:lang w:val="es-ES"/>
        </w:rPr>
        <w:t xml:space="preserve">contenido en el Programa de Desarrollo Urbano de la </w:t>
      </w:r>
      <w:ins w:id="91" w:author="Autor">
        <w:r w:rsidR="00DE4FF1">
          <w:rPr>
            <w:rFonts w:ascii="Times New Roman" w:hAnsi="Times New Roman" w:cs="Times New Roman"/>
            <w:bCs/>
            <w:lang w:val="es-ES"/>
          </w:rPr>
          <w:t>C</w:t>
        </w:r>
      </w:ins>
      <w:del w:id="92" w:author="Autor">
        <w:r w:rsidR="002F193B" w:rsidDel="00DE4FF1">
          <w:rPr>
            <w:rFonts w:ascii="Times New Roman" w:hAnsi="Times New Roman" w:cs="Times New Roman"/>
            <w:bCs/>
            <w:lang w:val="es-ES"/>
          </w:rPr>
          <w:delText>c</w:delText>
        </w:r>
      </w:del>
      <w:r w:rsidR="002F193B">
        <w:rPr>
          <w:rFonts w:ascii="Times New Roman" w:hAnsi="Times New Roman" w:cs="Times New Roman"/>
          <w:bCs/>
          <w:lang w:val="es-ES"/>
        </w:rPr>
        <w:t xml:space="preserve">iudad de Aguascalientes </w:t>
      </w:r>
      <w:r w:rsidR="004F2BC7">
        <w:rPr>
          <w:rFonts w:ascii="Times New Roman" w:hAnsi="Times New Roman" w:cs="Times New Roman"/>
          <w:bCs/>
          <w:lang w:val="es-ES"/>
        </w:rPr>
        <w:t>2040, Versión 2018 Evaluación 1</w:t>
      </w:r>
      <w:r w:rsidR="000F3A65">
        <w:rPr>
          <w:rFonts w:ascii="Times New Roman" w:hAnsi="Times New Roman" w:cs="Times New Roman"/>
          <w:bCs/>
          <w:lang w:val="es-ES"/>
        </w:rPr>
        <w:t xml:space="preserve">, en donde se </w:t>
      </w:r>
      <w:r w:rsidR="00836526">
        <w:rPr>
          <w:rFonts w:ascii="Times New Roman" w:hAnsi="Times New Roman" w:cs="Times New Roman"/>
          <w:bCs/>
          <w:lang w:val="es-ES"/>
        </w:rPr>
        <w:t>incluyen los d</w:t>
      </w:r>
      <w:r w:rsidR="00836526" w:rsidRPr="00836526">
        <w:rPr>
          <w:rFonts w:ascii="Times New Roman" w:hAnsi="Times New Roman" w:cs="Times New Roman"/>
          <w:bCs/>
          <w:lang w:val="es-ES"/>
        </w:rPr>
        <w:t>esarrollos habitacionales por tipo</w:t>
      </w:r>
      <w:r w:rsidR="00836526">
        <w:rPr>
          <w:rFonts w:ascii="Times New Roman" w:hAnsi="Times New Roman" w:cs="Times New Roman"/>
          <w:bCs/>
          <w:lang w:val="es-ES"/>
        </w:rPr>
        <w:t xml:space="preserve"> y se </w:t>
      </w:r>
      <w:r w:rsidR="00B3320B">
        <w:rPr>
          <w:rFonts w:ascii="Times New Roman" w:hAnsi="Times New Roman" w:cs="Times New Roman"/>
          <w:bCs/>
          <w:lang w:val="es-ES"/>
        </w:rPr>
        <w:t xml:space="preserve">puede apreciar </w:t>
      </w:r>
      <w:r w:rsidR="009B0AA4">
        <w:rPr>
          <w:rFonts w:ascii="Times New Roman" w:hAnsi="Times New Roman" w:cs="Times New Roman"/>
          <w:bCs/>
          <w:lang w:val="es-ES"/>
        </w:rPr>
        <w:t xml:space="preserve">como existe un patrón de agrupación de </w:t>
      </w:r>
      <w:r w:rsidR="00F72132">
        <w:rPr>
          <w:rFonts w:ascii="Times New Roman" w:hAnsi="Times New Roman" w:cs="Times New Roman"/>
          <w:bCs/>
          <w:lang w:val="es-ES"/>
        </w:rPr>
        <w:t>a</w:t>
      </w:r>
      <w:r w:rsidR="009B0AA4">
        <w:rPr>
          <w:rFonts w:ascii="Times New Roman" w:hAnsi="Times New Roman" w:cs="Times New Roman"/>
          <w:bCs/>
          <w:lang w:val="es-ES"/>
        </w:rPr>
        <w:t>cuerdo a</w:t>
      </w:r>
      <w:r w:rsidR="00F72132">
        <w:rPr>
          <w:rFonts w:ascii="Times New Roman" w:hAnsi="Times New Roman" w:cs="Times New Roman"/>
          <w:bCs/>
          <w:lang w:val="es-ES"/>
        </w:rPr>
        <w:t>l color, en donde los condominios habitacionales</w:t>
      </w:r>
      <w:r w:rsidR="00DF1B2A">
        <w:rPr>
          <w:rFonts w:ascii="Times New Roman" w:hAnsi="Times New Roman" w:cs="Times New Roman"/>
          <w:bCs/>
          <w:lang w:val="es-ES"/>
        </w:rPr>
        <w:t xml:space="preserve"> son los marcados en color beige</w:t>
      </w:r>
      <w:r w:rsidR="00933A10">
        <w:rPr>
          <w:rFonts w:ascii="Times New Roman" w:hAnsi="Times New Roman" w:cs="Times New Roman"/>
          <w:bCs/>
          <w:lang w:val="es-ES"/>
        </w:rPr>
        <w:t xml:space="preserve"> al lado </w:t>
      </w:r>
      <w:r w:rsidR="007B5434">
        <w:rPr>
          <w:rFonts w:ascii="Times New Roman" w:hAnsi="Times New Roman" w:cs="Times New Roman"/>
          <w:bCs/>
          <w:lang w:val="es-ES"/>
        </w:rPr>
        <w:t xml:space="preserve">izquierdo de la imagen (poniente de la ciudad) y los </w:t>
      </w:r>
      <w:r w:rsidR="00581048">
        <w:rPr>
          <w:rFonts w:ascii="Times New Roman" w:hAnsi="Times New Roman" w:cs="Times New Roman"/>
          <w:bCs/>
          <w:lang w:val="es-ES"/>
        </w:rPr>
        <w:t xml:space="preserve">fraccionamientos populares y de interés social en color </w:t>
      </w:r>
      <w:r w:rsidR="002A777B">
        <w:rPr>
          <w:rFonts w:ascii="Times New Roman" w:hAnsi="Times New Roman" w:cs="Times New Roman"/>
          <w:bCs/>
          <w:lang w:val="es-ES"/>
        </w:rPr>
        <w:t>ocre y marrón respect</w:t>
      </w:r>
      <w:r w:rsidR="00791484">
        <w:rPr>
          <w:rFonts w:ascii="Times New Roman" w:hAnsi="Times New Roman" w:cs="Times New Roman"/>
          <w:bCs/>
          <w:lang w:val="es-ES"/>
        </w:rPr>
        <w:t>ivamente al lado derecho de la imagen (oriente de la ciudad)</w:t>
      </w:r>
      <w:r w:rsidR="00836526" w:rsidRPr="00836526">
        <w:rPr>
          <w:rFonts w:ascii="Times New Roman" w:hAnsi="Times New Roman" w:cs="Times New Roman"/>
          <w:bCs/>
          <w:lang w:val="es-ES"/>
        </w:rPr>
        <w:t>.</w:t>
      </w:r>
      <w:r w:rsidR="007F4DD9">
        <w:rPr>
          <w:rFonts w:ascii="Times New Roman" w:hAnsi="Times New Roman" w:cs="Times New Roman"/>
          <w:bCs/>
          <w:lang w:val="es-ES"/>
        </w:rPr>
        <w:t xml:space="preserve"> </w:t>
      </w:r>
    </w:p>
    <w:p w14:paraId="0BBF9160" w14:textId="4F38BF01" w:rsidR="00CA0FD8" w:rsidRDefault="00CA0FD8" w:rsidP="00F27473">
      <w:pPr>
        <w:spacing w:line="360" w:lineRule="auto"/>
        <w:jc w:val="both"/>
        <w:rPr>
          <w:rFonts w:ascii="Times New Roman" w:hAnsi="Times New Roman" w:cs="Times New Roman"/>
          <w:bCs/>
          <w:lang w:val="es-ES"/>
        </w:rPr>
      </w:pPr>
    </w:p>
    <w:p w14:paraId="48E5EE6C" w14:textId="77777777" w:rsidR="007F4DD9" w:rsidRDefault="00CA0FD8" w:rsidP="007F4DD9">
      <w:pPr>
        <w:keepNext/>
        <w:spacing w:line="360" w:lineRule="auto"/>
        <w:jc w:val="center"/>
      </w:pPr>
      <w:r w:rsidRPr="00F95AA1">
        <w:rPr>
          <w:rFonts w:ascii="Times New Roman" w:hAnsi="Times New Roman" w:cs="Times New Roman"/>
          <w:b/>
          <w:noProof/>
          <w:lang w:val="es-ES"/>
        </w:rPr>
        <w:drawing>
          <wp:inline distT="0" distB="0" distL="0" distR="0" wp14:anchorId="36CB3099" wp14:editId="43CCFFA5">
            <wp:extent cx="3573325" cy="4207436"/>
            <wp:effectExtent l="0" t="0" r="825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 cstate="print">
                      <a:lum bright="-20000" contrast="20000"/>
                      <a:extLst>
                        <a:ext uri="{28A0092B-C50C-407E-A947-70E740481C1C}">
                          <a14:useLocalDpi xmlns:a14="http://schemas.microsoft.com/office/drawing/2010/main" val="0"/>
                        </a:ext>
                      </a:extLst>
                    </a:blip>
                    <a:srcRect t="119" r="1252" b="712"/>
                    <a:stretch/>
                  </pic:blipFill>
                  <pic:spPr bwMode="auto">
                    <a:xfrm>
                      <a:off x="0" y="0"/>
                      <a:ext cx="3581924" cy="4217561"/>
                    </a:xfrm>
                    <a:prstGeom prst="rect">
                      <a:avLst/>
                    </a:prstGeom>
                    <a:noFill/>
                    <a:ln>
                      <a:noFill/>
                    </a:ln>
                    <a:extLst>
                      <a:ext uri="{53640926-AAD7-44D8-BBD7-CCE9431645EC}">
                        <a14:shadowObscured xmlns:a14="http://schemas.microsoft.com/office/drawing/2010/main"/>
                      </a:ext>
                    </a:extLst>
                  </pic:spPr>
                </pic:pic>
              </a:graphicData>
            </a:graphic>
          </wp:inline>
        </w:drawing>
      </w:r>
    </w:p>
    <w:p w14:paraId="1D9C86F5" w14:textId="26ECF39B" w:rsidR="008B445E" w:rsidRDefault="00D06023" w:rsidP="008B445E">
      <w:pPr>
        <w:spacing w:line="360" w:lineRule="auto"/>
        <w:jc w:val="center"/>
        <w:rPr>
          <w:rFonts w:ascii="Times New Roman" w:hAnsi="Times New Roman" w:cs="Times New Roman"/>
          <w:bCs/>
          <w:lang w:val="es-ES"/>
        </w:rPr>
      </w:pPr>
      <w:r>
        <w:rPr>
          <w:rFonts w:ascii="Times New Roman" w:hAnsi="Times New Roman" w:cs="Times New Roman"/>
          <w:i/>
          <w:iCs/>
          <w:color w:val="000000"/>
          <w:sz w:val="18"/>
          <w:szCs w:val="18"/>
          <w:lang w:val="es-ES"/>
        </w:rPr>
        <w:t>Imagen</w:t>
      </w:r>
      <w:r w:rsidR="007F4DD9" w:rsidRPr="008B445E">
        <w:rPr>
          <w:rFonts w:ascii="Times New Roman" w:hAnsi="Times New Roman" w:cs="Times New Roman"/>
          <w:i/>
          <w:iCs/>
          <w:color w:val="000000"/>
          <w:sz w:val="18"/>
          <w:szCs w:val="18"/>
          <w:lang w:val="es-ES"/>
        </w:rPr>
        <w:t xml:space="preserve"> </w:t>
      </w:r>
      <w:r w:rsidR="008B445E" w:rsidRPr="008B445E">
        <w:rPr>
          <w:rFonts w:ascii="Times New Roman" w:hAnsi="Times New Roman" w:cs="Times New Roman"/>
          <w:i/>
          <w:iCs/>
          <w:color w:val="000000"/>
          <w:sz w:val="18"/>
          <w:szCs w:val="18"/>
          <w:lang w:val="es-ES"/>
        </w:rPr>
        <w:t>6</w:t>
      </w:r>
      <w:r w:rsidR="008B445E">
        <w:rPr>
          <w:rFonts w:ascii="Times New Roman" w:hAnsi="Times New Roman" w:cs="Times New Roman"/>
          <w:i/>
          <w:iCs/>
          <w:color w:val="000000"/>
          <w:sz w:val="18"/>
          <w:szCs w:val="18"/>
          <w:lang w:val="es-ES"/>
        </w:rPr>
        <w:t xml:space="preserve"> IMPLAN</w:t>
      </w:r>
      <w:r w:rsidR="008B445E" w:rsidRPr="001D39FF">
        <w:rPr>
          <w:rFonts w:ascii="Times New Roman" w:hAnsi="Times New Roman" w:cs="Times New Roman"/>
          <w:i/>
          <w:iCs/>
          <w:color w:val="000000"/>
          <w:sz w:val="18"/>
          <w:szCs w:val="18"/>
          <w:lang w:val="es-ES"/>
        </w:rPr>
        <w:t xml:space="preserve"> (</w:t>
      </w:r>
      <w:r w:rsidR="008B445E">
        <w:rPr>
          <w:rFonts w:ascii="Times New Roman" w:hAnsi="Times New Roman" w:cs="Times New Roman"/>
          <w:i/>
          <w:iCs/>
          <w:color w:val="000000"/>
          <w:sz w:val="18"/>
          <w:szCs w:val="18"/>
          <w:lang w:val="es-ES"/>
        </w:rPr>
        <w:t>2018</w:t>
      </w:r>
      <w:r w:rsidR="00B44B71">
        <w:rPr>
          <w:rFonts w:ascii="Times New Roman" w:hAnsi="Times New Roman" w:cs="Times New Roman"/>
          <w:i/>
          <w:iCs/>
          <w:color w:val="000000"/>
          <w:sz w:val="18"/>
          <w:szCs w:val="18"/>
          <w:lang w:val="es-ES"/>
        </w:rPr>
        <w:t>, PAG. 129</w:t>
      </w:r>
      <w:r w:rsidR="008B445E" w:rsidRPr="001D39FF">
        <w:rPr>
          <w:rFonts w:ascii="Times New Roman" w:hAnsi="Times New Roman" w:cs="Times New Roman"/>
          <w:i/>
          <w:iCs/>
          <w:color w:val="000000"/>
          <w:sz w:val="18"/>
          <w:szCs w:val="18"/>
          <w:lang w:val="es-ES"/>
        </w:rPr>
        <w:t xml:space="preserve">). </w:t>
      </w:r>
      <w:r w:rsidR="00353E1C">
        <w:rPr>
          <w:rFonts w:ascii="Times New Roman" w:hAnsi="Times New Roman" w:cs="Times New Roman"/>
          <w:i/>
          <w:iCs/>
          <w:color w:val="000000"/>
          <w:sz w:val="18"/>
          <w:szCs w:val="18"/>
          <w:lang w:val="es-ES"/>
        </w:rPr>
        <w:t>Desarrollos habitacionales por tipo</w:t>
      </w:r>
      <w:r w:rsidR="008B445E">
        <w:rPr>
          <w:rFonts w:ascii="Times New Roman" w:hAnsi="Times New Roman" w:cs="Times New Roman"/>
          <w:i/>
          <w:iCs/>
          <w:color w:val="000000"/>
          <w:sz w:val="18"/>
          <w:szCs w:val="18"/>
          <w:lang w:val="es-ES"/>
        </w:rPr>
        <w:t>.</w:t>
      </w:r>
    </w:p>
    <w:p w14:paraId="4F046CDE" w14:textId="18F231F5" w:rsidR="00CA0FD8" w:rsidRPr="008B445E" w:rsidRDefault="00CA0FD8" w:rsidP="008B445E">
      <w:pPr>
        <w:spacing w:line="360" w:lineRule="auto"/>
        <w:jc w:val="center"/>
        <w:rPr>
          <w:rFonts w:ascii="Times New Roman" w:hAnsi="Times New Roman" w:cs="Times New Roman"/>
          <w:i/>
          <w:iCs/>
          <w:color w:val="000000"/>
          <w:sz w:val="18"/>
          <w:szCs w:val="18"/>
          <w:lang w:val="es-ES"/>
        </w:rPr>
      </w:pPr>
    </w:p>
    <w:p w14:paraId="691DC529" w14:textId="641225DC" w:rsidR="009B6958" w:rsidRDefault="001C1989" w:rsidP="00F27473">
      <w:pPr>
        <w:spacing w:line="360" w:lineRule="auto"/>
        <w:jc w:val="both"/>
        <w:rPr>
          <w:rFonts w:ascii="Times New Roman" w:hAnsi="Times New Roman" w:cs="Times New Roman"/>
          <w:bCs/>
          <w:lang w:val="es-ES"/>
        </w:rPr>
      </w:pPr>
      <w:r>
        <w:rPr>
          <w:rFonts w:ascii="Times New Roman" w:hAnsi="Times New Roman" w:cs="Times New Roman"/>
          <w:bCs/>
          <w:lang w:val="es-ES"/>
        </w:rPr>
        <w:t>Finalmente</w:t>
      </w:r>
      <w:r w:rsidR="00DC2DD0">
        <w:rPr>
          <w:rFonts w:ascii="Times New Roman" w:hAnsi="Times New Roman" w:cs="Times New Roman"/>
          <w:bCs/>
          <w:lang w:val="es-ES"/>
        </w:rPr>
        <w:t>,</w:t>
      </w:r>
      <w:r>
        <w:rPr>
          <w:rFonts w:ascii="Times New Roman" w:hAnsi="Times New Roman" w:cs="Times New Roman"/>
          <w:bCs/>
          <w:lang w:val="es-ES"/>
        </w:rPr>
        <w:t xml:space="preserve"> los fraccionamientos</w:t>
      </w:r>
      <w:r w:rsidR="00DC2DD0">
        <w:rPr>
          <w:rFonts w:ascii="Times New Roman" w:hAnsi="Times New Roman" w:cs="Times New Roman"/>
          <w:bCs/>
          <w:lang w:val="es-ES"/>
        </w:rPr>
        <w:t xml:space="preserve"> </w:t>
      </w:r>
      <w:r w:rsidR="00936C91">
        <w:rPr>
          <w:rFonts w:ascii="Times New Roman" w:hAnsi="Times New Roman" w:cs="Times New Roman"/>
          <w:bCs/>
          <w:lang w:val="es-ES"/>
        </w:rPr>
        <w:t xml:space="preserve">de tipo medio en </w:t>
      </w:r>
      <w:r w:rsidR="00632EE1">
        <w:rPr>
          <w:rFonts w:ascii="Times New Roman" w:hAnsi="Times New Roman" w:cs="Times New Roman"/>
          <w:bCs/>
          <w:lang w:val="es-ES"/>
        </w:rPr>
        <w:t xml:space="preserve">color </w:t>
      </w:r>
      <w:r w:rsidR="000D18F9">
        <w:rPr>
          <w:rFonts w:ascii="Times New Roman" w:hAnsi="Times New Roman" w:cs="Times New Roman"/>
          <w:bCs/>
          <w:lang w:val="es-ES"/>
        </w:rPr>
        <w:t xml:space="preserve">azul y los residenciales en </w:t>
      </w:r>
      <w:r w:rsidR="00632EE1">
        <w:rPr>
          <w:rFonts w:ascii="Times New Roman" w:hAnsi="Times New Roman" w:cs="Times New Roman"/>
          <w:bCs/>
          <w:lang w:val="es-ES"/>
        </w:rPr>
        <w:t xml:space="preserve">color </w:t>
      </w:r>
      <w:r w:rsidR="000D18F9">
        <w:rPr>
          <w:rFonts w:ascii="Times New Roman" w:hAnsi="Times New Roman" w:cs="Times New Roman"/>
          <w:bCs/>
          <w:lang w:val="es-ES"/>
        </w:rPr>
        <w:t xml:space="preserve">violeta se localizan </w:t>
      </w:r>
      <w:r w:rsidR="009A331F">
        <w:rPr>
          <w:rFonts w:ascii="Times New Roman" w:hAnsi="Times New Roman" w:cs="Times New Roman"/>
          <w:bCs/>
          <w:lang w:val="es-ES"/>
        </w:rPr>
        <w:t xml:space="preserve">primordialmente al centro, norte y sur </w:t>
      </w:r>
      <w:r w:rsidR="00A94070">
        <w:rPr>
          <w:rFonts w:ascii="Times New Roman" w:hAnsi="Times New Roman" w:cs="Times New Roman"/>
          <w:bCs/>
          <w:lang w:val="es-ES"/>
        </w:rPr>
        <w:t xml:space="preserve">de la ciudad. </w:t>
      </w:r>
      <w:r w:rsidR="00040065">
        <w:rPr>
          <w:rFonts w:ascii="Times New Roman" w:hAnsi="Times New Roman" w:cs="Times New Roman"/>
          <w:bCs/>
          <w:lang w:val="es-ES"/>
        </w:rPr>
        <w:t xml:space="preserve">Esto hace </w:t>
      </w:r>
      <w:r w:rsidR="004B22E1">
        <w:rPr>
          <w:rFonts w:ascii="Times New Roman" w:hAnsi="Times New Roman" w:cs="Times New Roman"/>
          <w:bCs/>
          <w:lang w:val="es-ES"/>
        </w:rPr>
        <w:t>evidente</w:t>
      </w:r>
      <w:r w:rsidR="00040065">
        <w:rPr>
          <w:rFonts w:ascii="Times New Roman" w:hAnsi="Times New Roman" w:cs="Times New Roman"/>
          <w:bCs/>
          <w:lang w:val="es-ES"/>
        </w:rPr>
        <w:t xml:space="preserve"> la segregación </w:t>
      </w:r>
      <w:r w:rsidR="00596C4B">
        <w:rPr>
          <w:rFonts w:ascii="Times New Roman" w:hAnsi="Times New Roman" w:cs="Times New Roman"/>
          <w:bCs/>
          <w:lang w:val="es-ES"/>
        </w:rPr>
        <w:t xml:space="preserve">existente en torno a los </w:t>
      </w:r>
      <w:r w:rsidR="005A29C4">
        <w:rPr>
          <w:rFonts w:ascii="Times New Roman" w:hAnsi="Times New Roman" w:cs="Times New Roman"/>
          <w:bCs/>
          <w:lang w:val="es-ES"/>
        </w:rPr>
        <w:t xml:space="preserve">diferentes tipos de </w:t>
      </w:r>
      <w:r w:rsidR="00852EBF">
        <w:rPr>
          <w:rFonts w:ascii="Times New Roman" w:hAnsi="Times New Roman" w:cs="Times New Roman"/>
          <w:bCs/>
          <w:lang w:val="es-ES"/>
        </w:rPr>
        <w:t xml:space="preserve">desarrollos habitacionales </w:t>
      </w:r>
      <w:r w:rsidR="002D3839">
        <w:rPr>
          <w:rFonts w:ascii="Times New Roman" w:hAnsi="Times New Roman" w:cs="Times New Roman"/>
          <w:bCs/>
          <w:lang w:val="es-ES"/>
        </w:rPr>
        <w:t>y la posición que ocupan en la</w:t>
      </w:r>
      <w:r w:rsidR="00E63470">
        <w:rPr>
          <w:rFonts w:ascii="Times New Roman" w:hAnsi="Times New Roman" w:cs="Times New Roman"/>
          <w:bCs/>
          <w:lang w:val="es-ES"/>
        </w:rPr>
        <w:t xml:space="preserve"> ciudad capital</w:t>
      </w:r>
      <w:r w:rsidR="005A29C4">
        <w:rPr>
          <w:rFonts w:ascii="Times New Roman" w:hAnsi="Times New Roman" w:cs="Times New Roman"/>
          <w:bCs/>
          <w:lang w:val="es-ES"/>
        </w:rPr>
        <w:t>, polari</w:t>
      </w:r>
      <w:r w:rsidR="0050046E">
        <w:rPr>
          <w:rFonts w:ascii="Times New Roman" w:hAnsi="Times New Roman" w:cs="Times New Roman"/>
          <w:bCs/>
          <w:lang w:val="es-ES"/>
        </w:rPr>
        <w:t xml:space="preserve">zando y acentuando aun más las diferencias sociales </w:t>
      </w:r>
      <w:r w:rsidR="008A5630">
        <w:rPr>
          <w:rFonts w:ascii="Times New Roman" w:hAnsi="Times New Roman" w:cs="Times New Roman"/>
          <w:bCs/>
          <w:lang w:val="es-ES"/>
        </w:rPr>
        <w:t>que en los barrios y colonias tradicionales</w:t>
      </w:r>
      <w:r w:rsidR="00B03972">
        <w:rPr>
          <w:rFonts w:ascii="Times New Roman" w:hAnsi="Times New Roman" w:cs="Times New Roman"/>
          <w:bCs/>
          <w:lang w:val="es-ES"/>
        </w:rPr>
        <w:t xml:space="preserve"> no se </w:t>
      </w:r>
      <w:r w:rsidR="008118D7">
        <w:rPr>
          <w:rFonts w:ascii="Times New Roman" w:hAnsi="Times New Roman" w:cs="Times New Roman"/>
          <w:bCs/>
          <w:lang w:val="es-ES"/>
        </w:rPr>
        <w:t xml:space="preserve">percibían de este modo pues </w:t>
      </w:r>
      <w:r w:rsidR="00B03972">
        <w:rPr>
          <w:rFonts w:ascii="Times New Roman" w:hAnsi="Times New Roman" w:cs="Times New Roman"/>
          <w:bCs/>
          <w:lang w:val="es-ES"/>
        </w:rPr>
        <w:t xml:space="preserve">al </w:t>
      </w:r>
      <w:r w:rsidR="004D7628">
        <w:rPr>
          <w:rFonts w:ascii="Times New Roman" w:hAnsi="Times New Roman" w:cs="Times New Roman"/>
          <w:bCs/>
          <w:lang w:val="es-ES"/>
        </w:rPr>
        <w:t xml:space="preserve">no existir </w:t>
      </w:r>
      <w:r w:rsidR="003B50A3">
        <w:rPr>
          <w:rFonts w:ascii="Times New Roman" w:hAnsi="Times New Roman" w:cs="Times New Roman"/>
          <w:bCs/>
          <w:lang w:val="es-ES"/>
        </w:rPr>
        <w:t>esta separación por niveles de ingreso</w:t>
      </w:r>
      <w:r w:rsidR="00833087">
        <w:rPr>
          <w:rFonts w:ascii="Times New Roman" w:hAnsi="Times New Roman" w:cs="Times New Roman"/>
          <w:bCs/>
          <w:lang w:val="es-ES"/>
        </w:rPr>
        <w:t xml:space="preserve">, se diluían </w:t>
      </w:r>
      <w:r w:rsidR="0033252A">
        <w:rPr>
          <w:rFonts w:ascii="Times New Roman" w:hAnsi="Times New Roman" w:cs="Times New Roman"/>
          <w:bCs/>
          <w:lang w:val="es-ES"/>
        </w:rPr>
        <w:t>de una manera más cordial</w:t>
      </w:r>
      <w:r w:rsidR="00C503E3">
        <w:rPr>
          <w:rFonts w:ascii="Times New Roman" w:hAnsi="Times New Roman" w:cs="Times New Roman"/>
          <w:bCs/>
          <w:lang w:val="es-ES"/>
        </w:rPr>
        <w:t xml:space="preserve">, </w:t>
      </w:r>
      <w:r w:rsidR="0033252A">
        <w:rPr>
          <w:rFonts w:ascii="Times New Roman" w:hAnsi="Times New Roman" w:cs="Times New Roman"/>
          <w:bCs/>
          <w:lang w:val="es-ES"/>
        </w:rPr>
        <w:t xml:space="preserve">coexistiendo </w:t>
      </w:r>
      <w:r w:rsidR="00C503E3">
        <w:rPr>
          <w:rFonts w:ascii="Times New Roman" w:hAnsi="Times New Roman" w:cs="Times New Roman"/>
          <w:bCs/>
          <w:lang w:val="es-ES"/>
        </w:rPr>
        <w:t>en un espacio común a todos.</w:t>
      </w:r>
    </w:p>
    <w:p w14:paraId="00AF4FD3" w14:textId="6095FED5" w:rsidR="009A1B4D" w:rsidRDefault="009A1B4D" w:rsidP="00F27473">
      <w:pPr>
        <w:spacing w:line="360" w:lineRule="auto"/>
        <w:jc w:val="both"/>
        <w:rPr>
          <w:rFonts w:ascii="Times New Roman" w:hAnsi="Times New Roman" w:cs="Times New Roman"/>
          <w:bCs/>
          <w:lang w:val="es-ES"/>
        </w:rPr>
      </w:pPr>
    </w:p>
    <w:p w14:paraId="755E1F86" w14:textId="6A9FADD2" w:rsidR="009A1B4D" w:rsidRPr="00DF61CA" w:rsidRDefault="00B22408" w:rsidP="00DF61CA">
      <w:pPr>
        <w:spacing w:line="360" w:lineRule="auto"/>
        <w:rPr>
          <w:rFonts w:ascii="Times New Roman" w:hAnsi="Times New Roman" w:cs="Times New Roman"/>
          <w:b/>
          <w:i/>
          <w:iCs/>
          <w:sz w:val="22"/>
          <w:szCs w:val="22"/>
          <w:lang w:val="es-ES"/>
        </w:rPr>
      </w:pPr>
      <w:r w:rsidRPr="00DF61CA">
        <w:rPr>
          <w:rFonts w:ascii="Times New Roman" w:hAnsi="Times New Roman" w:cs="Times New Roman"/>
          <w:b/>
          <w:i/>
          <w:iCs/>
          <w:sz w:val="22"/>
          <w:szCs w:val="22"/>
          <w:lang w:val="es-ES"/>
        </w:rPr>
        <w:t>El impacto</w:t>
      </w:r>
      <w:r w:rsidR="0019285B" w:rsidRPr="00DF61CA">
        <w:rPr>
          <w:rFonts w:ascii="Times New Roman" w:hAnsi="Times New Roman" w:cs="Times New Roman"/>
          <w:b/>
          <w:i/>
          <w:iCs/>
          <w:sz w:val="22"/>
          <w:szCs w:val="22"/>
          <w:lang w:val="es-ES"/>
        </w:rPr>
        <w:t xml:space="preserve"> de los condominios habitacionales horizontales</w:t>
      </w:r>
      <w:r w:rsidRPr="00DF61CA">
        <w:rPr>
          <w:rFonts w:ascii="Times New Roman" w:hAnsi="Times New Roman" w:cs="Times New Roman"/>
          <w:b/>
          <w:i/>
          <w:iCs/>
          <w:sz w:val="22"/>
          <w:szCs w:val="22"/>
          <w:lang w:val="es-ES"/>
        </w:rPr>
        <w:t xml:space="preserve"> en el paisaje </w:t>
      </w:r>
      <w:r w:rsidR="00AC46BF" w:rsidRPr="00DF61CA">
        <w:rPr>
          <w:rFonts w:ascii="Times New Roman" w:hAnsi="Times New Roman" w:cs="Times New Roman"/>
          <w:b/>
          <w:i/>
          <w:iCs/>
          <w:sz w:val="22"/>
          <w:szCs w:val="22"/>
          <w:lang w:val="es-ES"/>
        </w:rPr>
        <w:t>de la ciudad.</w:t>
      </w:r>
    </w:p>
    <w:p w14:paraId="0ADC46B5" w14:textId="3F913312" w:rsidR="00AC46BF" w:rsidRDefault="00AC46BF" w:rsidP="00F27473">
      <w:pPr>
        <w:spacing w:line="360" w:lineRule="auto"/>
        <w:jc w:val="both"/>
        <w:rPr>
          <w:rFonts w:ascii="Times New Roman" w:hAnsi="Times New Roman" w:cs="Times New Roman"/>
          <w:bCs/>
          <w:lang w:val="es-ES"/>
        </w:rPr>
      </w:pPr>
    </w:p>
    <w:p w14:paraId="4060FE8C" w14:textId="6FA85052" w:rsidR="00AC46BF" w:rsidRDefault="00AC46BF" w:rsidP="00F27473">
      <w:pPr>
        <w:spacing w:line="360" w:lineRule="auto"/>
        <w:jc w:val="both"/>
        <w:rPr>
          <w:rFonts w:ascii="Times New Roman" w:hAnsi="Times New Roman" w:cs="Times New Roman"/>
          <w:bCs/>
          <w:lang w:val="es-ES"/>
        </w:rPr>
      </w:pPr>
      <w:r>
        <w:rPr>
          <w:rFonts w:ascii="Times New Roman" w:hAnsi="Times New Roman" w:cs="Times New Roman"/>
          <w:bCs/>
          <w:lang w:val="es-ES"/>
        </w:rPr>
        <w:t>Si lo expuesto hasta este momento no bastara</w:t>
      </w:r>
      <w:r w:rsidR="00360227">
        <w:rPr>
          <w:rFonts w:ascii="Times New Roman" w:hAnsi="Times New Roman" w:cs="Times New Roman"/>
          <w:bCs/>
          <w:lang w:val="es-ES"/>
        </w:rPr>
        <w:t xml:space="preserve"> para </w:t>
      </w:r>
      <w:r w:rsidR="00F3258E">
        <w:rPr>
          <w:rFonts w:ascii="Times New Roman" w:hAnsi="Times New Roman" w:cs="Times New Roman"/>
          <w:bCs/>
          <w:lang w:val="es-ES"/>
        </w:rPr>
        <w:t xml:space="preserve">darse cuenta </w:t>
      </w:r>
      <w:r w:rsidR="003E2ACC">
        <w:rPr>
          <w:rFonts w:ascii="Times New Roman" w:hAnsi="Times New Roman" w:cs="Times New Roman"/>
          <w:bCs/>
          <w:lang w:val="es-ES"/>
        </w:rPr>
        <w:t xml:space="preserve">del impacto de este tipo de desarrollos hacia la ciudad y sus habitantes, </w:t>
      </w:r>
      <w:r w:rsidR="0066002F">
        <w:rPr>
          <w:rFonts w:ascii="Times New Roman" w:hAnsi="Times New Roman" w:cs="Times New Roman"/>
          <w:bCs/>
          <w:lang w:val="es-ES"/>
        </w:rPr>
        <w:t>se puede agregar la afectación</w:t>
      </w:r>
      <w:r w:rsidR="00665A80">
        <w:rPr>
          <w:rFonts w:ascii="Times New Roman" w:hAnsi="Times New Roman" w:cs="Times New Roman"/>
          <w:bCs/>
          <w:lang w:val="es-ES"/>
        </w:rPr>
        <w:t xml:space="preserve"> a</w:t>
      </w:r>
      <w:r w:rsidR="0066002F">
        <w:rPr>
          <w:rFonts w:ascii="Times New Roman" w:hAnsi="Times New Roman" w:cs="Times New Roman"/>
          <w:bCs/>
          <w:lang w:val="es-ES"/>
        </w:rPr>
        <w:t xml:space="preserve"> </w:t>
      </w:r>
      <w:r w:rsidR="004902E3">
        <w:rPr>
          <w:rFonts w:ascii="Times New Roman" w:hAnsi="Times New Roman" w:cs="Times New Roman"/>
          <w:bCs/>
          <w:lang w:val="es-ES"/>
        </w:rPr>
        <w:t xml:space="preserve">la </w:t>
      </w:r>
      <w:r w:rsidR="00510E8F">
        <w:rPr>
          <w:rFonts w:ascii="Times New Roman" w:hAnsi="Times New Roman" w:cs="Times New Roman"/>
          <w:bCs/>
          <w:lang w:val="es-ES"/>
        </w:rPr>
        <w:t>imagen</w:t>
      </w:r>
      <w:r w:rsidR="004902E3">
        <w:rPr>
          <w:rFonts w:ascii="Times New Roman" w:hAnsi="Times New Roman" w:cs="Times New Roman"/>
          <w:bCs/>
          <w:lang w:val="es-ES"/>
        </w:rPr>
        <w:t xml:space="preserve"> urban</w:t>
      </w:r>
      <w:r w:rsidR="00510E8F">
        <w:rPr>
          <w:rFonts w:ascii="Times New Roman" w:hAnsi="Times New Roman" w:cs="Times New Roman"/>
          <w:bCs/>
          <w:lang w:val="es-ES"/>
        </w:rPr>
        <w:t xml:space="preserve">a </w:t>
      </w:r>
      <w:r w:rsidR="00E2792A">
        <w:rPr>
          <w:rFonts w:ascii="Times New Roman" w:hAnsi="Times New Roman" w:cs="Times New Roman"/>
          <w:bCs/>
          <w:lang w:val="es-ES"/>
        </w:rPr>
        <w:t>derivada de la falta de reglamentación en la solución estético</w:t>
      </w:r>
      <w:r w:rsidR="00934361">
        <w:rPr>
          <w:rFonts w:ascii="Times New Roman" w:hAnsi="Times New Roman" w:cs="Times New Roman"/>
          <w:bCs/>
          <w:lang w:val="es-ES"/>
        </w:rPr>
        <w:t xml:space="preserve"> formal y paisajística</w:t>
      </w:r>
      <w:r w:rsidR="00E2792A">
        <w:rPr>
          <w:rFonts w:ascii="Times New Roman" w:hAnsi="Times New Roman" w:cs="Times New Roman"/>
          <w:bCs/>
          <w:lang w:val="es-ES"/>
        </w:rPr>
        <w:t xml:space="preserve"> de los muros o bardas </w:t>
      </w:r>
      <w:r w:rsidR="0019122B">
        <w:rPr>
          <w:rFonts w:ascii="Times New Roman" w:hAnsi="Times New Roman" w:cs="Times New Roman"/>
          <w:bCs/>
          <w:lang w:val="es-ES"/>
        </w:rPr>
        <w:t>perimetrales</w:t>
      </w:r>
      <w:r w:rsidR="00934361">
        <w:rPr>
          <w:rFonts w:ascii="Times New Roman" w:hAnsi="Times New Roman" w:cs="Times New Roman"/>
          <w:bCs/>
          <w:lang w:val="es-ES"/>
        </w:rPr>
        <w:t xml:space="preserve"> que delimitan </w:t>
      </w:r>
      <w:r w:rsidR="00E85989">
        <w:rPr>
          <w:rFonts w:ascii="Times New Roman" w:hAnsi="Times New Roman" w:cs="Times New Roman"/>
          <w:bCs/>
          <w:lang w:val="es-ES"/>
        </w:rPr>
        <w:lastRenderedPageBreak/>
        <w:t xml:space="preserve">a los condominios habitacionales, </w:t>
      </w:r>
      <w:r w:rsidR="008A4FBB">
        <w:rPr>
          <w:rFonts w:ascii="Times New Roman" w:hAnsi="Times New Roman" w:cs="Times New Roman"/>
          <w:bCs/>
          <w:lang w:val="es-ES"/>
        </w:rPr>
        <w:t xml:space="preserve">ya que no solo se deja al criterio del desarrollador, sino que además se </w:t>
      </w:r>
      <w:r w:rsidR="0093747C">
        <w:rPr>
          <w:rFonts w:ascii="Times New Roman" w:hAnsi="Times New Roman" w:cs="Times New Roman"/>
          <w:bCs/>
          <w:lang w:val="es-ES"/>
        </w:rPr>
        <w:t xml:space="preserve">omiten aspectos como </w:t>
      </w:r>
      <w:r w:rsidR="00266179">
        <w:rPr>
          <w:rFonts w:ascii="Times New Roman" w:hAnsi="Times New Roman" w:cs="Times New Roman"/>
          <w:bCs/>
          <w:lang w:val="es-ES"/>
        </w:rPr>
        <w:t>los</w:t>
      </w:r>
      <w:r w:rsidR="007D3F2B">
        <w:rPr>
          <w:rFonts w:ascii="Times New Roman" w:hAnsi="Times New Roman" w:cs="Times New Roman"/>
          <w:bCs/>
          <w:lang w:val="es-ES"/>
        </w:rPr>
        <w:t xml:space="preserve"> requerimientos de</w:t>
      </w:r>
      <w:r w:rsidR="00266179">
        <w:rPr>
          <w:rFonts w:ascii="Times New Roman" w:hAnsi="Times New Roman" w:cs="Times New Roman"/>
          <w:bCs/>
          <w:lang w:val="es-ES"/>
        </w:rPr>
        <w:t xml:space="preserve"> acabados </w:t>
      </w:r>
      <w:r w:rsidR="008805FE">
        <w:rPr>
          <w:rFonts w:ascii="Times New Roman" w:hAnsi="Times New Roman" w:cs="Times New Roman"/>
          <w:bCs/>
          <w:lang w:val="es-ES"/>
        </w:rPr>
        <w:t>al exterior, colindantes con la vía públic</w:t>
      </w:r>
      <w:r w:rsidR="0009103D">
        <w:rPr>
          <w:rFonts w:ascii="Times New Roman" w:hAnsi="Times New Roman" w:cs="Times New Roman"/>
          <w:bCs/>
          <w:lang w:val="es-ES"/>
        </w:rPr>
        <w:t>a</w:t>
      </w:r>
      <w:r w:rsidR="00AD347F">
        <w:rPr>
          <w:rFonts w:ascii="Times New Roman" w:hAnsi="Times New Roman" w:cs="Times New Roman"/>
          <w:bCs/>
          <w:lang w:val="es-ES"/>
        </w:rPr>
        <w:t xml:space="preserve"> observable en </w:t>
      </w:r>
      <w:r w:rsidR="005430AF">
        <w:rPr>
          <w:rFonts w:ascii="Times New Roman" w:hAnsi="Times New Roman" w:cs="Times New Roman"/>
          <w:bCs/>
          <w:lang w:val="es-ES"/>
        </w:rPr>
        <w:t xml:space="preserve">muros elaborados con tabique rojo recocido o ladrillo como acabado final </w:t>
      </w:r>
      <w:r w:rsidR="00234019">
        <w:rPr>
          <w:rFonts w:ascii="Times New Roman" w:hAnsi="Times New Roman" w:cs="Times New Roman"/>
          <w:bCs/>
          <w:lang w:val="es-ES"/>
        </w:rPr>
        <w:t xml:space="preserve">sin mortero o aplanado de ningún tipo </w:t>
      </w:r>
      <w:r w:rsidR="009F27CC">
        <w:rPr>
          <w:rFonts w:ascii="Times New Roman" w:hAnsi="Times New Roman" w:cs="Times New Roman"/>
          <w:bCs/>
          <w:lang w:val="es-ES"/>
        </w:rPr>
        <w:t xml:space="preserve">y mucho menos </w:t>
      </w:r>
      <w:r w:rsidR="00E17D44">
        <w:rPr>
          <w:rFonts w:ascii="Times New Roman" w:hAnsi="Times New Roman" w:cs="Times New Roman"/>
          <w:bCs/>
          <w:lang w:val="es-ES"/>
        </w:rPr>
        <w:t xml:space="preserve">la aplicación de pintura </w:t>
      </w:r>
      <w:r w:rsidR="00A9092D">
        <w:rPr>
          <w:rFonts w:ascii="Times New Roman" w:hAnsi="Times New Roman" w:cs="Times New Roman"/>
          <w:bCs/>
          <w:lang w:val="es-ES"/>
        </w:rPr>
        <w:t>que permitan un resultado final agradable a la vista</w:t>
      </w:r>
      <w:r w:rsidR="004F67A3">
        <w:rPr>
          <w:rFonts w:ascii="Times New Roman" w:hAnsi="Times New Roman" w:cs="Times New Roman"/>
          <w:bCs/>
          <w:lang w:val="es-ES"/>
        </w:rPr>
        <w:t xml:space="preserve"> sin mencionar la sensación de inseguridad </w:t>
      </w:r>
      <w:r w:rsidR="00706597">
        <w:rPr>
          <w:rFonts w:ascii="Times New Roman" w:hAnsi="Times New Roman" w:cs="Times New Roman"/>
          <w:bCs/>
          <w:lang w:val="es-ES"/>
        </w:rPr>
        <w:t xml:space="preserve">al transitar por estas </w:t>
      </w:r>
      <w:r w:rsidR="001E7C4C">
        <w:rPr>
          <w:rFonts w:ascii="Times New Roman" w:hAnsi="Times New Roman" w:cs="Times New Roman"/>
          <w:bCs/>
          <w:lang w:val="es-ES"/>
        </w:rPr>
        <w:t xml:space="preserve">vías, tema de otra </w:t>
      </w:r>
      <w:r w:rsidR="00DD32F4">
        <w:rPr>
          <w:rFonts w:ascii="Times New Roman" w:hAnsi="Times New Roman" w:cs="Times New Roman"/>
          <w:bCs/>
          <w:lang w:val="es-ES"/>
        </w:rPr>
        <w:t>investigación.</w:t>
      </w:r>
      <w:r w:rsidR="004F67A3">
        <w:rPr>
          <w:rFonts w:ascii="Times New Roman" w:hAnsi="Times New Roman" w:cs="Times New Roman"/>
          <w:bCs/>
          <w:lang w:val="es-ES"/>
        </w:rPr>
        <w:t xml:space="preserve"> </w:t>
      </w:r>
    </w:p>
    <w:p w14:paraId="1E6ED94E" w14:textId="1D935716" w:rsidR="00AD347F" w:rsidRDefault="00AD347F" w:rsidP="00F27473">
      <w:pPr>
        <w:spacing w:line="360" w:lineRule="auto"/>
        <w:jc w:val="both"/>
        <w:rPr>
          <w:rFonts w:ascii="Times New Roman" w:hAnsi="Times New Roman" w:cs="Times New Roman"/>
          <w:bCs/>
          <w:lang w:val="es-ES"/>
        </w:rPr>
      </w:pPr>
    </w:p>
    <w:p w14:paraId="0D5CA8C9" w14:textId="77777777" w:rsidR="00B92B65" w:rsidRDefault="00B03D0E" w:rsidP="00B92B65">
      <w:pPr>
        <w:keepNext/>
        <w:spacing w:line="360" w:lineRule="auto"/>
        <w:jc w:val="both"/>
      </w:pPr>
      <w:r>
        <w:rPr>
          <w:noProof/>
        </w:rPr>
        <w:drawing>
          <wp:inline distT="0" distB="0" distL="0" distR="0" wp14:anchorId="099A4B4A" wp14:editId="58919C95">
            <wp:extent cx="6645910" cy="373634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BEBA8EAE-BF5A-486C-A8C5-ECC9F3942E4B}">
                          <a14:imgProps xmlns:a14="http://schemas.microsoft.com/office/drawing/2010/main">
                            <a14:imgLayer r:embed="rId24">
                              <a14:imgEffect>
                                <a14:brightnessContrast bright="-20000" contrast="40000"/>
                              </a14:imgEffect>
                            </a14:imgLayer>
                          </a14:imgProps>
                        </a:ext>
                      </a:extLst>
                    </a:blip>
                    <a:stretch>
                      <a:fillRect/>
                    </a:stretch>
                  </pic:blipFill>
                  <pic:spPr>
                    <a:xfrm>
                      <a:off x="0" y="0"/>
                      <a:ext cx="6645910" cy="3736340"/>
                    </a:xfrm>
                    <a:prstGeom prst="rect">
                      <a:avLst/>
                    </a:prstGeom>
                  </pic:spPr>
                </pic:pic>
              </a:graphicData>
            </a:graphic>
          </wp:inline>
        </w:drawing>
      </w:r>
    </w:p>
    <w:p w14:paraId="1C160A7C" w14:textId="5DDC8645" w:rsidR="00D005C2" w:rsidRPr="001D39FF" w:rsidRDefault="00D06023" w:rsidP="00BE047A">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Pr>
          <w:rFonts w:ascii="Times New Roman" w:hAnsi="Times New Roman" w:cs="Times New Roman"/>
          <w:i/>
          <w:iCs/>
          <w:color w:val="000000"/>
          <w:sz w:val="18"/>
          <w:szCs w:val="18"/>
          <w:lang w:val="es-ES"/>
        </w:rPr>
        <w:t xml:space="preserve">Imagen 7 </w:t>
      </w:r>
      <w:r w:rsidR="00D005C2">
        <w:rPr>
          <w:rFonts w:ascii="Times New Roman" w:hAnsi="Times New Roman" w:cs="Times New Roman"/>
          <w:i/>
          <w:iCs/>
          <w:color w:val="000000"/>
          <w:sz w:val="18"/>
          <w:szCs w:val="18"/>
          <w:lang w:val="es-ES"/>
        </w:rPr>
        <w:t xml:space="preserve">Google </w:t>
      </w:r>
      <w:proofErr w:type="spellStart"/>
      <w:r w:rsidR="00D005C2">
        <w:rPr>
          <w:rFonts w:ascii="Times New Roman" w:hAnsi="Times New Roman" w:cs="Times New Roman"/>
          <w:i/>
          <w:iCs/>
          <w:color w:val="000000"/>
          <w:sz w:val="18"/>
          <w:szCs w:val="18"/>
          <w:lang w:val="es-ES"/>
        </w:rPr>
        <w:t>Maps</w:t>
      </w:r>
      <w:proofErr w:type="spellEnd"/>
      <w:r w:rsidR="00D005C2" w:rsidRPr="001D39FF">
        <w:rPr>
          <w:rFonts w:ascii="Times New Roman" w:hAnsi="Times New Roman" w:cs="Times New Roman"/>
          <w:i/>
          <w:iCs/>
          <w:color w:val="000000"/>
          <w:sz w:val="18"/>
          <w:szCs w:val="18"/>
          <w:lang w:val="es-ES"/>
        </w:rPr>
        <w:t>. (</w:t>
      </w:r>
      <w:r w:rsidR="001248D1">
        <w:rPr>
          <w:rFonts w:ascii="Times New Roman" w:hAnsi="Times New Roman" w:cs="Times New Roman"/>
          <w:i/>
          <w:iCs/>
          <w:color w:val="000000"/>
          <w:sz w:val="18"/>
          <w:szCs w:val="18"/>
          <w:lang w:val="es-ES"/>
        </w:rPr>
        <w:t>2020</w:t>
      </w:r>
      <w:r w:rsidR="00D005C2" w:rsidRPr="001D39FF">
        <w:rPr>
          <w:rFonts w:ascii="Times New Roman" w:hAnsi="Times New Roman" w:cs="Times New Roman"/>
          <w:i/>
          <w:iCs/>
          <w:color w:val="000000"/>
          <w:sz w:val="18"/>
          <w:szCs w:val="18"/>
          <w:lang w:val="es-ES"/>
        </w:rPr>
        <w:t xml:space="preserve">). </w:t>
      </w:r>
      <w:r w:rsidR="001248D1">
        <w:rPr>
          <w:rFonts w:ascii="Times New Roman" w:hAnsi="Times New Roman" w:cs="Times New Roman"/>
          <w:i/>
          <w:iCs/>
          <w:color w:val="000000"/>
          <w:sz w:val="18"/>
          <w:szCs w:val="18"/>
          <w:lang w:val="es-ES"/>
        </w:rPr>
        <w:t>Muro perimetral en un condominio cerrado</w:t>
      </w:r>
      <w:r w:rsidR="0069299C">
        <w:rPr>
          <w:rFonts w:ascii="Times New Roman" w:hAnsi="Times New Roman" w:cs="Times New Roman"/>
          <w:i/>
          <w:iCs/>
          <w:color w:val="000000"/>
          <w:sz w:val="18"/>
          <w:szCs w:val="18"/>
          <w:lang w:val="es-ES"/>
        </w:rPr>
        <w:t>.</w:t>
      </w:r>
      <w:r w:rsidR="00D005C2" w:rsidRPr="001D39FF">
        <w:rPr>
          <w:rFonts w:ascii="Times New Roman" w:hAnsi="Times New Roman" w:cs="Times New Roman"/>
          <w:i/>
          <w:iCs/>
          <w:color w:val="000000"/>
          <w:sz w:val="18"/>
          <w:szCs w:val="18"/>
          <w:lang w:val="es-ES"/>
        </w:rPr>
        <w:t xml:space="preserve"> Recuperado de</w:t>
      </w:r>
      <w:r w:rsidR="00BE047A">
        <w:rPr>
          <w:rFonts w:ascii="Times New Roman" w:hAnsi="Times New Roman" w:cs="Times New Roman"/>
          <w:i/>
          <w:iCs/>
          <w:color w:val="000000"/>
          <w:sz w:val="18"/>
          <w:szCs w:val="18"/>
          <w:lang w:val="es-ES"/>
        </w:rPr>
        <w:t xml:space="preserve"> </w:t>
      </w:r>
      <w:commentRangeStart w:id="93"/>
      <w:r w:rsidR="002D4137" w:rsidRPr="002D4137">
        <w:rPr>
          <w:rFonts w:ascii="Times New Roman" w:hAnsi="Times New Roman" w:cs="Times New Roman"/>
          <w:i/>
          <w:iCs/>
          <w:color w:val="000000"/>
          <w:sz w:val="18"/>
          <w:szCs w:val="18"/>
          <w:lang w:val="es-ES"/>
        </w:rPr>
        <w:t>https://www.google.com.mx/maps/@21.912104,102.3337017,3a,75y,263.28h,88.89t/data=!3m7!1e1!3m5!1sSsY33cyCUeNraDsyfFUT8A!2e0!6s%2F%2Fgeo0.ggpht.com%2Fcbk%3Fpanoid%3DSsY33cyCUeNraDsyfFUT8A%26output%3Dthumbnail%26cb_client%3Dmaps_sv.tactile.gps%26thumb%3D2%26w%3D203%26h%3D100%26yaw%3D55.530636%26pitch%3D0%26thumbfov%3D100!7i16384!8i8192</w:t>
      </w:r>
      <w:r w:rsidR="00D005C2" w:rsidRPr="001D39FF">
        <w:rPr>
          <w:rFonts w:ascii="Times New Roman" w:hAnsi="Times New Roman" w:cs="Times New Roman"/>
          <w:i/>
          <w:iCs/>
          <w:color w:val="000000"/>
          <w:sz w:val="18"/>
          <w:szCs w:val="18"/>
          <w:lang w:val="es-ES"/>
        </w:rPr>
        <w:t>.</w:t>
      </w:r>
      <w:commentRangeEnd w:id="93"/>
      <w:r w:rsidR="00DE4FF1">
        <w:rPr>
          <w:rStyle w:val="Refdecomentario"/>
        </w:rPr>
        <w:commentReference w:id="93"/>
      </w:r>
    </w:p>
    <w:p w14:paraId="3880A0FD" w14:textId="149CEF8C" w:rsidR="00AD347F" w:rsidRPr="005A033A" w:rsidRDefault="005A033A">
      <w:pPr>
        <w:autoSpaceDE w:val="0"/>
        <w:autoSpaceDN w:val="0"/>
        <w:adjustRightInd w:val="0"/>
        <w:spacing w:line="360" w:lineRule="auto"/>
        <w:ind w:left="360" w:right="57"/>
        <w:textAlignment w:val="center"/>
        <w:rPr>
          <w:rFonts w:ascii="Times New Roman" w:hAnsi="Times New Roman" w:cs="Times New Roman"/>
          <w:i/>
          <w:iCs/>
          <w:color w:val="000000"/>
          <w:sz w:val="18"/>
          <w:szCs w:val="18"/>
          <w:lang w:val="es-ES"/>
        </w:rPr>
        <w:pPrChange w:id="94" w:author="Autor">
          <w:pPr>
            <w:autoSpaceDE w:val="0"/>
            <w:autoSpaceDN w:val="0"/>
            <w:adjustRightInd w:val="0"/>
            <w:spacing w:line="360" w:lineRule="auto"/>
            <w:ind w:left="360" w:right="57"/>
            <w:jc w:val="center"/>
            <w:textAlignment w:val="center"/>
          </w:pPr>
        </w:pPrChange>
      </w:pPr>
      <w:del w:id="95" w:author="Autor">
        <w:r w:rsidDel="00DE4FF1">
          <w:rPr>
            <w:rFonts w:ascii="Times New Roman" w:hAnsi="Times New Roman" w:cs="Times New Roman"/>
            <w:i/>
            <w:iCs/>
            <w:color w:val="000000"/>
            <w:sz w:val="18"/>
            <w:szCs w:val="18"/>
            <w:lang w:val="es-ES"/>
          </w:rPr>
          <w:delText xml:space="preserve"> </w:delText>
        </w:r>
        <w:r w:rsidDel="00DE4FF1">
          <w:rPr>
            <w:rFonts w:ascii="Times New Roman" w:hAnsi="Times New Roman" w:cs="Times New Roman"/>
            <w:i/>
            <w:iCs/>
            <w:color w:val="000000"/>
            <w:sz w:val="18"/>
            <w:szCs w:val="18"/>
            <w:lang w:val="es-ES"/>
          </w:rPr>
          <w:tab/>
        </w:r>
      </w:del>
    </w:p>
    <w:p w14:paraId="30B697F0" w14:textId="6D8A3075" w:rsidR="009E30EF" w:rsidRPr="003B5FD3" w:rsidRDefault="009E30EF" w:rsidP="003F32BF">
      <w:pPr>
        <w:spacing w:line="360" w:lineRule="auto"/>
        <w:rPr>
          <w:rFonts w:ascii="Times New Roman" w:hAnsi="Times New Roman" w:cs="Times New Roman"/>
          <w:b/>
          <w:lang w:val="es-ES"/>
        </w:rPr>
      </w:pPr>
      <w:r>
        <w:rPr>
          <w:rFonts w:ascii="Times New Roman" w:hAnsi="Times New Roman" w:cs="Times New Roman"/>
          <w:b/>
          <w:lang w:val="es-ES"/>
        </w:rPr>
        <w:t>Conclusiones</w:t>
      </w:r>
    </w:p>
    <w:p w14:paraId="55740C1D" w14:textId="77777777" w:rsidR="00C42358" w:rsidRDefault="00C42358" w:rsidP="003F32BF">
      <w:pPr>
        <w:spacing w:line="360" w:lineRule="auto"/>
        <w:rPr>
          <w:rFonts w:ascii="Times New Roman" w:hAnsi="Times New Roman" w:cs="Times New Roman"/>
          <w:b/>
          <w:lang w:val="es-ES"/>
        </w:rPr>
      </w:pPr>
    </w:p>
    <w:p w14:paraId="106CA5BE" w14:textId="0AE1821F" w:rsidR="00277165" w:rsidRDefault="00277165" w:rsidP="002C6631">
      <w:pPr>
        <w:spacing w:line="360" w:lineRule="auto"/>
        <w:jc w:val="both"/>
        <w:rPr>
          <w:rFonts w:ascii="Times New Roman" w:hAnsi="Times New Roman" w:cs="Times New Roman"/>
          <w:bCs/>
          <w:lang w:val="es-ES"/>
        </w:rPr>
      </w:pPr>
      <w:r w:rsidRPr="00277165">
        <w:rPr>
          <w:rFonts w:ascii="Times New Roman" w:hAnsi="Times New Roman" w:cs="Times New Roman"/>
          <w:bCs/>
          <w:lang w:val="es-ES"/>
        </w:rPr>
        <w:t xml:space="preserve">La problemática en torno a los </w:t>
      </w:r>
      <w:commentRangeStart w:id="96"/>
      <w:r w:rsidRPr="00277165">
        <w:rPr>
          <w:rFonts w:ascii="Times New Roman" w:hAnsi="Times New Roman" w:cs="Times New Roman"/>
          <w:bCs/>
          <w:lang w:val="es-ES"/>
        </w:rPr>
        <w:t xml:space="preserve">Condominios Habitacionales </w:t>
      </w:r>
      <w:commentRangeEnd w:id="96"/>
      <w:r w:rsidR="00DE4FF1">
        <w:rPr>
          <w:rStyle w:val="Refdecomentario"/>
        </w:rPr>
        <w:commentReference w:id="96"/>
      </w:r>
      <w:r w:rsidRPr="00277165">
        <w:rPr>
          <w:rFonts w:ascii="Times New Roman" w:hAnsi="Times New Roman" w:cs="Times New Roman"/>
          <w:bCs/>
          <w:lang w:val="es-ES"/>
        </w:rPr>
        <w:t>no se puede circunscribir a una sola dimensión, sino que se debe abordar desde la perspectiva físico-espacial que engloba lo correspondiente a la estructura urbana de la ciudad</w:t>
      </w:r>
      <w:r w:rsidR="00AB626F">
        <w:rPr>
          <w:rFonts w:ascii="Times New Roman" w:hAnsi="Times New Roman" w:cs="Times New Roman"/>
          <w:bCs/>
          <w:lang w:val="es-ES"/>
        </w:rPr>
        <w:t>,</w:t>
      </w:r>
      <w:r w:rsidRPr="00277165">
        <w:rPr>
          <w:rFonts w:ascii="Times New Roman" w:hAnsi="Times New Roman" w:cs="Times New Roman"/>
          <w:bCs/>
          <w:lang w:val="es-ES"/>
        </w:rPr>
        <w:t xml:space="preserve"> </w:t>
      </w:r>
      <w:r w:rsidR="00AB626F" w:rsidRPr="003F32BF">
        <w:rPr>
          <w:rFonts w:ascii="Times New Roman" w:hAnsi="Times New Roman" w:cs="Times New Roman"/>
          <w:bCs/>
          <w:lang w:val="es-ES"/>
        </w:rPr>
        <w:t xml:space="preserve">la articulación física entre distritos </w:t>
      </w:r>
      <w:r w:rsidR="00ED5D0C">
        <w:rPr>
          <w:rFonts w:ascii="Times New Roman" w:hAnsi="Times New Roman" w:cs="Times New Roman"/>
          <w:bCs/>
          <w:lang w:val="es-ES"/>
        </w:rPr>
        <w:t>o</w:t>
      </w:r>
      <w:r w:rsidR="00AB626F" w:rsidRPr="003F32BF">
        <w:rPr>
          <w:rFonts w:ascii="Times New Roman" w:hAnsi="Times New Roman" w:cs="Times New Roman"/>
          <w:bCs/>
          <w:lang w:val="es-ES"/>
        </w:rPr>
        <w:t xml:space="preserve"> zonas</w:t>
      </w:r>
      <w:r w:rsidR="00AB626F" w:rsidRPr="00277165">
        <w:rPr>
          <w:rFonts w:ascii="Times New Roman" w:hAnsi="Times New Roman" w:cs="Times New Roman"/>
          <w:bCs/>
          <w:lang w:val="es-ES"/>
        </w:rPr>
        <w:t xml:space="preserve"> </w:t>
      </w:r>
      <w:r w:rsidRPr="00277165">
        <w:rPr>
          <w:rFonts w:ascii="Times New Roman" w:hAnsi="Times New Roman" w:cs="Times New Roman"/>
          <w:bCs/>
          <w:lang w:val="es-ES"/>
        </w:rPr>
        <w:t xml:space="preserve">y sus dinámicas funcionales </w:t>
      </w:r>
      <w:r w:rsidR="00FC4F7F" w:rsidRPr="00277165">
        <w:rPr>
          <w:rFonts w:ascii="Times New Roman" w:hAnsi="Times New Roman" w:cs="Times New Roman"/>
          <w:bCs/>
          <w:lang w:val="es-ES"/>
        </w:rPr>
        <w:t>y,</w:t>
      </w:r>
      <w:r w:rsidRPr="00277165">
        <w:rPr>
          <w:rFonts w:ascii="Times New Roman" w:hAnsi="Times New Roman" w:cs="Times New Roman"/>
          <w:bCs/>
          <w:lang w:val="es-ES"/>
        </w:rPr>
        <w:t xml:space="preserve"> por otra parte, la dimensión social en términos de</w:t>
      </w:r>
      <w:r w:rsidR="00FC4F7F">
        <w:rPr>
          <w:rFonts w:ascii="Times New Roman" w:hAnsi="Times New Roman" w:cs="Times New Roman"/>
          <w:bCs/>
          <w:lang w:val="es-ES"/>
        </w:rPr>
        <w:t xml:space="preserve"> </w:t>
      </w:r>
      <w:r w:rsidRPr="00277165">
        <w:rPr>
          <w:rFonts w:ascii="Times New Roman" w:hAnsi="Times New Roman" w:cs="Times New Roman"/>
          <w:bCs/>
          <w:lang w:val="es-ES"/>
        </w:rPr>
        <w:t xml:space="preserve">segregación </w:t>
      </w:r>
      <w:r w:rsidR="00FC4F7F">
        <w:rPr>
          <w:rFonts w:ascii="Times New Roman" w:hAnsi="Times New Roman" w:cs="Times New Roman"/>
          <w:bCs/>
          <w:lang w:val="es-ES"/>
        </w:rPr>
        <w:t xml:space="preserve">poblacional y </w:t>
      </w:r>
      <w:r w:rsidRPr="00277165">
        <w:rPr>
          <w:rFonts w:ascii="Times New Roman" w:hAnsi="Times New Roman" w:cs="Times New Roman"/>
          <w:bCs/>
          <w:lang w:val="es-ES"/>
        </w:rPr>
        <w:t xml:space="preserve">socioeconómica. </w:t>
      </w:r>
    </w:p>
    <w:p w14:paraId="084988B3" w14:textId="77777777" w:rsidR="00AB1818" w:rsidRDefault="00AB1818" w:rsidP="002C6631">
      <w:pPr>
        <w:spacing w:line="360" w:lineRule="auto"/>
        <w:jc w:val="both"/>
        <w:rPr>
          <w:rFonts w:ascii="Times New Roman" w:hAnsi="Times New Roman" w:cs="Times New Roman"/>
          <w:bCs/>
          <w:lang w:val="es-ES"/>
        </w:rPr>
      </w:pPr>
    </w:p>
    <w:p w14:paraId="2E6B1E8F" w14:textId="562CABD7" w:rsidR="004745A8" w:rsidRDefault="004745A8" w:rsidP="002C6631">
      <w:pPr>
        <w:spacing w:line="360" w:lineRule="auto"/>
        <w:jc w:val="both"/>
        <w:rPr>
          <w:rFonts w:ascii="Times New Roman" w:hAnsi="Times New Roman" w:cs="Times New Roman"/>
          <w:bCs/>
          <w:lang w:val="es-ES"/>
        </w:rPr>
      </w:pPr>
      <w:r w:rsidRPr="004745A8">
        <w:rPr>
          <w:rFonts w:ascii="Times New Roman" w:hAnsi="Times New Roman" w:cs="Times New Roman"/>
          <w:bCs/>
          <w:lang w:val="es-ES"/>
        </w:rPr>
        <w:t>Si bien las urbanizaciones cerradas están contempladas en la ley y atienden necesidades prioritarias de privacidad y seguridad, se ha dejado de lado la integración con la ciudad provocando inequidad socioeconómica, marginación y segregación de la población, fracturación de la continuidad vial y deterioro de la imagen urbana</w:t>
      </w:r>
      <w:r>
        <w:rPr>
          <w:rFonts w:ascii="Times New Roman" w:hAnsi="Times New Roman" w:cs="Times New Roman"/>
          <w:bCs/>
          <w:lang w:val="es-ES"/>
        </w:rPr>
        <w:t>.</w:t>
      </w:r>
    </w:p>
    <w:p w14:paraId="73CE8E0E" w14:textId="77777777" w:rsidR="004745A8" w:rsidRDefault="004745A8" w:rsidP="002C6631">
      <w:pPr>
        <w:spacing w:line="360" w:lineRule="auto"/>
        <w:jc w:val="both"/>
        <w:rPr>
          <w:rFonts w:ascii="Times New Roman" w:hAnsi="Times New Roman" w:cs="Times New Roman"/>
          <w:bCs/>
          <w:lang w:val="es-ES"/>
        </w:rPr>
      </w:pPr>
    </w:p>
    <w:p w14:paraId="0EB2C2BE" w14:textId="5E801C67" w:rsidR="00305656" w:rsidRPr="00277165" w:rsidRDefault="00277165" w:rsidP="002C6631">
      <w:pPr>
        <w:spacing w:line="360" w:lineRule="auto"/>
        <w:jc w:val="both"/>
        <w:rPr>
          <w:rFonts w:ascii="Times New Roman" w:hAnsi="Times New Roman" w:cs="Times New Roman"/>
          <w:bCs/>
          <w:lang w:val="es-ES"/>
        </w:rPr>
      </w:pPr>
      <w:r w:rsidRPr="00277165">
        <w:rPr>
          <w:rFonts w:ascii="Times New Roman" w:hAnsi="Times New Roman" w:cs="Times New Roman"/>
          <w:bCs/>
          <w:lang w:val="es-ES"/>
        </w:rPr>
        <w:lastRenderedPageBreak/>
        <w:t>Derivado de lo anterior se plantea la necesidad de generar políticas urbanas y líneas estratégicas para contrarrestar el fenómeno de la fragmentación urbana causada por desarrollos cerrados; entre ellas, la adecuación de la ley de fraccionamientos y condominios, implementación de planes maestros y programas parciales de desarrollo urbano en las zonas más afectadas por el fenómeno descrito y apertura a la participación ciudadana en la planeación de la ciudad, son parte de algunas de las acciones a considerar, que permitan ofrecer alternativas viables a los fenómenos de fragmentación socio-espacial en la ciudad contemporánea.</w:t>
      </w:r>
    </w:p>
    <w:p w14:paraId="286B2BBA" w14:textId="79244938" w:rsidR="00130E76" w:rsidRPr="00130E76" w:rsidRDefault="00130E76" w:rsidP="003F32BF">
      <w:pPr>
        <w:spacing w:line="360" w:lineRule="auto"/>
        <w:rPr>
          <w:rFonts w:ascii="Times New Roman" w:hAnsi="Times New Roman" w:cs="Times New Roman"/>
          <w:bCs/>
          <w:lang w:val="es-ES"/>
        </w:rPr>
      </w:pPr>
    </w:p>
    <w:p w14:paraId="2BE11683" w14:textId="4E20BB2E" w:rsidR="00304499" w:rsidRDefault="00304499" w:rsidP="00304499">
      <w:pPr>
        <w:spacing w:line="360" w:lineRule="auto"/>
        <w:rPr>
          <w:rFonts w:ascii="Times New Roman" w:hAnsi="Times New Roman" w:cs="Times New Roman"/>
          <w:b/>
          <w:lang w:val="es-ES"/>
        </w:rPr>
      </w:pPr>
      <w:r w:rsidRPr="001D39FF">
        <w:rPr>
          <w:rFonts w:ascii="Times New Roman" w:hAnsi="Times New Roman" w:cs="Times New Roman"/>
          <w:b/>
          <w:lang w:val="es-ES"/>
        </w:rPr>
        <w:t>Referencias</w:t>
      </w:r>
    </w:p>
    <w:p w14:paraId="4362A237" w14:textId="5CCF41CA" w:rsidR="009C7432" w:rsidRDefault="009C7432" w:rsidP="00304499">
      <w:pPr>
        <w:spacing w:line="360" w:lineRule="auto"/>
        <w:rPr>
          <w:rFonts w:ascii="Times New Roman" w:hAnsi="Times New Roman" w:cs="Times New Roman"/>
          <w:b/>
          <w:lang w:val="es-ES"/>
        </w:rPr>
      </w:pPr>
    </w:p>
    <w:p w14:paraId="2331CC0F" w14:textId="77777777" w:rsidR="007A217C" w:rsidRPr="007A217C" w:rsidRDefault="007A217C" w:rsidP="007A217C">
      <w:pPr>
        <w:pStyle w:val="Bibliografa"/>
        <w:ind w:left="720" w:hanging="720"/>
        <w:rPr>
          <w:rFonts w:ascii="Times New Roman" w:hAnsi="Times New Roman" w:cs="Times New Roman"/>
          <w:bCs/>
          <w:sz w:val="18"/>
          <w:szCs w:val="18"/>
        </w:rPr>
      </w:pPr>
      <w:r w:rsidRPr="007A217C">
        <w:rPr>
          <w:rFonts w:ascii="Times New Roman" w:hAnsi="Times New Roman" w:cs="Times New Roman"/>
          <w:bCs/>
          <w:sz w:val="18"/>
          <w:szCs w:val="18"/>
        </w:rPr>
        <w:fldChar w:fldCharType="begin"/>
      </w:r>
      <w:r w:rsidRPr="007A217C">
        <w:rPr>
          <w:rFonts w:ascii="Times New Roman" w:hAnsi="Times New Roman" w:cs="Times New Roman"/>
          <w:bCs/>
          <w:sz w:val="18"/>
          <w:szCs w:val="18"/>
        </w:rPr>
        <w:instrText xml:space="preserve"> BIBLIOGRAPHY  \l 2058 </w:instrText>
      </w:r>
      <w:r w:rsidRPr="007A217C">
        <w:rPr>
          <w:rFonts w:ascii="Times New Roman" w:hAnsi="Times New Roman" w:cs="Times New Roman"/>
          <w:bCs/>
          <w:sz w:val="18"/>
          <w:szCs w:val="18"/>
        </w:rPr>
        <w:fldChar w:fldCharType="separate"/>
      </w:r>
      <w:r w:rsidRPr="007A217C">
        <w:rPr>
          <w:rFonts w:ascii="Times New Roman" w:hAnsi="Times New Roman" w:cs="Times New Roman"/>
          <w:bCs/>
          <w:sz w:val="18"/>
          <w:szCs w:val="18"/>
        </w:rPr>
        <w:t>Gobierno del Estado de Aguascalientes. (2017). Plan Estatal de Desarrollo 2016-2022. Aguascalientes: Gobierno del Estado de Aguascalientes.</w:t>
      </w:r>
    </w:p>
    <w:p w14:paraId="486E24CE" w14:textId="77777777" w:rsidR="007A217C" w:rsidRPr="007A217C" w:rsidRDefault="007A217C" w:rsidP="007A217C">
      <w:pPr>
        <w:pStyle w:val="Bibliografa"/>
        <w:ind w:left="720" w:hanging="720"/>
        <w:rPr>
          <w:rFonts w:ascii="Times New Roman" w:hAnsi="Times New Roman" w:cs="Times New Roman"/>
          <w:bCs/>
          <w:sz w:val="18"/>
          <w:szCs w:val="18"/>
        </w:rPr>
      </w:pPr>
      <w:r w:rsidRPr="007A217C">
        <w:rPr>
          <w:rFonts w:ascii="Times New Roman" w:hAnsi="Times New Roman" w:cs="Times New Roman"/>
          <w:bCs/>
          <w:sz w:val="18"/>
          <w:szCs w:val="18"/>
        </w:rPr>
        <w:t>Gobierno del Estado de Aguascalientes. (10 de septiembre de 2018). Periódico Oficial del Estado de Aguascalientes. CÓDIGO DE ORDENAMIENTO TERRITORIAL, DESARROLLO URBANO Y VIVIENDA PARA EL ESTADO DE AGUASCALIENTES. Aguascalientes, Aguascalientes, México: Gobierno del Estado de Aguascalientes.</w:t>
      </w:r>
    </w:p>
    <w:p w14:paraId="4486C602" w14:textId="77777777" w:rsidR="007A217C" w:rsidRPr="007A217C" w:rsidRDefault="007A217C" w:rsidP="007A217C">
      <w:pPr>
        <w:pStyle w:val="Bibliografa"/>
        <w:ind w:left="720" w:hanging="720"/>
        <w:rPr>
          <w:rFonts w:ascii="Times New Roman" w:hAnsi="Times New Roman" w:cs="Times New Roman"/>
          <w:bCs/>
          <w:sz w:val="18"/>
          <w:szCs w:val="18"/>
        </w:rPr>
      </w:pPr>
      <w:r w:rsidRPr="007A217C">
        <w:rPr>
          <w:rFonts w:ascii="Times New Roman" w:hAnsi="Times New Roman" w:cs="Times New Roman"/>
          <w:bCs/>
          <w:sz w:val="18"/>
          <w:szCs w:val="18"/>
        </w:rPr>
        <w:t>Gómez Serrano, J. (1998). Notas para la historia de la ciudad de Aguascalientes, 1757-1911. En E. Buchanan Martín del Campo, &amp; J. Gómez Serrano, EL DESARROLLO HISTÓRICO DE LA VIVIENDA EN AGUASCALIENTES (págs. 19-60). Aguascalientes: Gobierno del Estado de Aguascalientes, Instituto de Vivienda de Aguascalientes.</w:t>
      </w:r>
    </w:p>
    <w:p w14:paraId="01670609" w14:textId="77777777" w:rsidR="007A217C" w:rsidRPr="007A217C" w:rsidRDefault="007A217C" w:rsidP="007A217C">
      <w:pPr>
        <w:pStyle w:val="Bibliografa"/>
        <w:ind w:left="720" w:hanging="720"/>
        <w:rPr>
          <w:rFonts w:ascii="Times New Roman" w:hAnsi="Times New Roman" w:cs="Times New Roman"/>
          <w:bCs/>
          <w:sz w:val="18"/>
          <w:szCs w:val="18"/>
        </w:rPr>
      </w:pPr>
      <w:r w:rsidRPr="007A217C">
        <w:rPr>
          <w:rFonts w:ascii="Times New Roman" w:hAnsi="Times New Roman" w:cs="Times New Roman"/>
          <w:bCs/>
          <w:sz w:val="18"/>
          <w:szCs w:val="18"/>
        </w:rPr>
        <w:t>Google. (30 de septiembre de 2020). Google Maps. Obtenido de https://www.google.com.mx/maps/@21.912104,-102.3337017,3a,61.7y,261.05h,91.3t/data=!3m7!1e1!3m5!1sSsY33cyCUeNraDsyfFUT8A!2e0!6s%2F%2Fgeo0.ggpht.com%2Fcbk%3Fpanoid%3DSsY33cyCUeNraDsyfFUT8A%26output%3Dthumbnail%26cb_client%3Dmaps_sv.tactile.gps%26thumb%3D2%</w:t>
      </w:r>
    </w:p>
    <w:p w14:paraId="685F296F" w14:textId="77777777" w:rsidR="007A217C" w:rsidRPr="007A217C" w:rsidRDefault="007A217C" w:rsidP="007A217C">
      <w:pPr>
        <w:pStyle w:val="Bibliografa"/>
        <w:ind w:left="720" w:hanging="720"/>
        <w:rPr>
          <w:rFonts w:ascii="Times New Roman" w:hAnsi="Times New Roman" w:cs="Times New Roman"/>
          <w:bCs/>
          <w:sz w:val="18"/>
          <w:szCs w:val="18"/>
        </w:rPr>
      </w:pPr>
      <w:r w:rsidRPr="007A217C">
        <w:rPr>
          <w:rFonts w:ascii="Times New Roman" w:hAnsi="Times New Roman" w:cs="Times New Roman"/>
          <w:bCs/>
          <w:sz w:val="18"/>
          <w:szCs w:val="18"/>
        </w:rPr>
        <w:t>IMPLAN. (2018). PROGRAMA DE DESARROLLO URBANO DE LA CIUDAD DE AGUASCALIENTES 2040 Versión 2018 Evaluación 1. Aguascalientes, México.: INSTITUTO MUNICIPAL DE PLANEACIÓN, IMPLAN.</w:t>
      </w:r>
    </w:p>
    <w:p w14:paraId="25C580F0" w14:textId="77777777" w:rsidR="007A217C" w:rsidRPr="007A217C" w:rsidRDefault="007A217C" w:rsidP="007A217C">
      <w:pPr>
        <w:pStyle w:val="Bibliografa"/>
        <w:ind w:left="720" w:hanging="720"/>
        <w:rPr>
          <w:rFonts w:ascii="Times New Roman" w:hAnsi="Times New Roman" w:cs="Times New Roman"/>
          <w:bCs/>
          <w:sz w:val="18"/>
          <w:szCs w:val="18"/>
        </w:rPr>
      </w:pPr>
      <w:r w:rsidRPr="007A217C">
        <w:rPr>
          <w:rFonts w:ascii="Times New Roman" w:hAnsi="Times New Roman" w:cs="Times New Roman"/>
          <w:bCs/>
          <w:sz w:val="18"/>
          <w:szCs w:val="18"/>
        </w:rPr>
        <w:t>Méndez Sainz, E. (2004). Vecindarios defensivos latinoamericanos. Los espacios prohibitorios de la globalización. Perspectivas urbanas/Urban perspectives, 1-17.</w:t>
      </w:r>
    </w:p>
    <w:p w14:paraId="24F02E90" w14:textId="77777777" w:rsidR="007A217C" w:rsidRPr="007A217C" w:rsidRDefault="007A217C" w:rsidP="007A217C">
      <w:pPr>
        <w:pStyle w:val="Bibliografa"/>
        <w:ind w:left="720" w:hanging="720"/>
        <w:rPr>
          <w:rFonts w:ascii="Times New Roman" w:hAnsi="Times New Roman" w:cs="Times New Roman"/>
          <w:bCs/>
          <w:sz w:val="18"/>
          <w:szCs w:val="18"/>
        </w:rPr>
      </w:pPr>
      <w:r w:rsidRPr="007A217C">
        <w:rPr>
          <w:rFonts w:ascii="Times New Roman" w:hAnsi="Times New Roman" w:cs="Times New Roman"/>
          <w:bCs/>
          <w:sz w:val="18"/>
          <w:szCs w:val="18"/>
        </w:rPr>
        <w:t>REAL ACADEMIA ESPAÑOLA. (24 de septiembre de 2020). Diccionario de la lengua española, 23.ª ed. Obtenido de [versión 23.3 en línea]: https://dle.rae.es/</w:t>
      </w:r>
    </w:p>
    <w:p w14:paraId="2D3706B5" w14:textId="77777777" w:rsidR="007A217C" w:rsidRPr="007A217C" w:rsidRDefault="007A217C" w:rsidP="007A217C">
      <w:pPr>
        <w:pStyle w:val="Bibliografa"/>
        <w:ind w:left="720" w:hanging="720"/>
        <w:rPr>
          <w:rFonts w:ascii="Times New Roman" w:hAnsi="Times New Roman" w:cs="Times New Roman"/>
          <w:bCs/>
          <w:sz w:val="18"/>
          <w:szCs w:val="18"/>
        </w:rPr>
      </w:pPr>
      <w:r w:rsidRPr="007A217C">
        <w:rPr>
          <w:rFonts w:ascii="Times New Roman" w:hAnsi="Times New Roman" w:cs="Times New Roman"/>
          <w:bCs/>
          <w:sz w:val="18"/>
          <w:szCs w:val="18"/>
        </w:rPr>
        <w:t>Rosas Molina, J. (2010). El asalto al espacio público. Fraccionamientos cerrados en Nogales, Sonora. En E. Méndez Sainz, S. Rodriguez Chumillas, &amp; J. Enríquez Acosta, Arquitecturas Alegóricas y Urbanismos defensivos (pág. 456). Hermosillo, Son.: El Colegio de Sonora: Universidad de Sonora.</w:t>
      </w:r>
    </w:p>
    <w:p w14:paraId="330910AA" w14:textId="77777777" w:rsidR="007A217C" w:rsidRPr="007A217C" w:rsidRDefault="007A217C" w:rsidP="007A217C">
      <w:pPr>
        <w:pStyle w:val="Bibliografa"/>
        <w:ind w:left="720" w:hanging="720"/>
        <w:rPr>
          <w:rFonts w:ascii="Times New Roman" w:hAnsi="Times New Roman" w:cs="Times New Roman"/>
          <w:bCs/>
          <w:sz w:val="18"/>
          <w:szCs w:val="18"/>
        </w:rPr>
      </w:pPr>
      <w:r w:rsidRPr="007A217C">
        <w:rPr>
          <w:rFonts w:ascii="Times New Roman" w:hAnsi="Times New Roman" w:cs="Times New Roman"/>
          <w:bCs/>
          <w:sz w:val="18"/>
          <w:szCs w:val="18"/>
        </w:rPr>
        <w:t>Serna Valdivia, C. (1998). El periodo 1950-1998. En E. Buchanan Martín del Campo, &amp; J. Gómez Serrano, El desarrollo histórico de la vivienda en Aguascalientes (págs. 139-225). Aguascalientes, Ags., Mex.: Instituto de Vivienda de Aguascalientes, Gobierno del Estado de Aguascalientes.</w:t>
      </w:r>
    </w:p>
    <w:p w14:paraId="7DD12B76" w14:textId="77777777" w:rsidR="007A217C" w:rsidRPr="007A217C" w:rsidRDefault="007A217C" w:rsidP="007A217C">
      <w:pPr>
        <w:pStyle w:val="Bibliografa"/>
        <w:ind w:left="720" w:hanging="720"/>
        <w:rPr>
          <w:rFonts w:ascii="Times New Roman" w:hAnsi="Times New Roman" w:cs="Times New Roman"/>
          <w:bCs/>
          <w:sz w:val="18"/>
          <w:szCs w:val="18"/>
        </w:rPr>
      </w:pPr>
      <w:r w:rsidRPr="007A217C">
        <w:rPr>
          <w:rFonts w:ascii="Times New Roman" w:hAnsi="Times New Roman" w:cs="Times New Roman"/>
          <w:bCs/>
          <w:sz w:val="18"/>
          <w:szCs w:val="18"/>
        </w:rPr>
        <w:t>Sifuentes Solis, M. (1998). El periodo 1899-1950. En E. Buchanan Martin del Campo, &amp; J. Gómez Serrano, El Desarrollo Histórico de la Vivienda en Aguascalientes (págs. 63-137). Aguascalientes: Gobierno del Estado de Aguascalientes, Instituto de Vivienda de Aguascalientes.</w:t>
      </w:r>
    </w:p>
    <w:p w14:paraId="161BDCD2" w14:textId="5C7D48AC" w:rsidR="007A217C" w:rsidRPr="007A217C" w:rsidRDefault="007A217C" w:rsidP="007A217C">
      <w:pPr>
        <w:pStyle w:val="Bibliografa"/>
        <w:ind w:left="720" w:hanging="720"/>
        <w:rPr>
          <w:rFonts w:ascii="Times New Roman" w:hAnsi="Times New Roman" w:cs="Times New Roman"/>
          <w:bCs/>
          <w:sz w:val="18"/>
          <w:szCs w:val="18"/>
        </w:rPr>
      </w:pPr>
      <w:r w:rsidRPr="007A217C">
        <w:rPr>
          <w:rFonts w:ascii="Times New Roman" w:hAnsi="Times New Roman" w:cs="Times New Roman"/>
          <w:bCs/>
          <w:sz w:val="18"/>
          <w:szCs w:val="18"/>
        </w:rPr>
        <w:fldChar w:fldCharType="end"/>
      </w:r>
    </w:p>
    <w:p w14:paraId="4B0AD15E" w14:textId="320FCF77" w:rsidR="00AF4E5D" w:rsidRDefault="00AF4E5D" w:rsidP="00AF4E5D">
      <w:pPr>
        <w:pStyle w:val="Bibliografa"/>
        <w:ind w:left="720" w:hanging="720"/>
        <w:rPr>
          <w:rFonts w:ascii="Times New Roman" w:hAnsi="Times New Roman" w:cs="Times New Roman"/>
          <w:b/>
          <w:lang w:val="es-ES"/>
        </w:rPr>
      </w:pPr>
    </w:p>
    <w:p w14:paraId="2DAC7F9D" w14:textId="7CE0E440" w:rsidR="000A169B" w:rsidRPr="000A169B" w:rsidRDefault="000A169B" w:rsidP="000A169B">
      <w:pPr>
        <w:pStyle w:val="Bibliografa"/>
        <w:ind w:left="720" w:hanging="720"/>
        <w:rPr>
          <w:rFonts w:ascii="Times New Roman" w:hAnsi="Times New Roman" w:cs="Times New Roman"/>
          <w:bCs/>
          <w:sz w:val="18"/>
          <w:szCs w:val="18"/>
        </w:rPr>
      </w:pPr>
    </w:p>
    <w:p w14:paraId="1A420795" w14:textId="455CC90B" w:rsidR="00304499" w:rsidRPr="00304499" w:rsidRDefault="00496304" w:rsidP="007419A3">
      <w:pPr>
        <w:pStyle w:val="AuthorBiographyText"/>
        <w:rPr>
          <w:rFonts w:cs="Times New Roman"/>
          <w:bCs/>
          <w:szCs w:val="20"/>
          <w:lang w:val="es-ES"/>
        </w:rPr>
      </w:pPr>
      <w:r>
        <w:rPr>
          <w:rStyle w:val="AuthorNameHeadingChar"/>
          <w:szCs w:val="20"/>
          <w:lang w:val="es-ES"/>
        </w:rPr>
        <w:t>Jonathan Hammurabi González Lugo</w:t>
      </w:r>
      <w:r w:rsidR="001D39FF" w:rsidRPr="007419A3">
        <w:rPr>
          <w:rStyle w:val="AuthorNameHeadingChar"/>
          <w:bCs/>
          <w:iCs/>
          <w:szCs w:val="20"/>
          <w:lang w:val="es-ES"/>
        </w:rPr>
        <w:t xml:space="preserve">: </w:t>
      </w:r>
      <w:r w:rsidR="00502683">
        <w:rPr>
          <w:szCs w:val="20"/>
          <w:lang w:val="es-ES"/>
        </w:rPr>
        <w:t>Universidad Autónoma de San Luis Potosí</w:t>
      </w:r>
      <w:r w:rsidR="001D39FF" w:rsidRPr="007419A3">
        <w:rPr>
          <w:szCs w:val="20"/>
          <w:lang w:val="es-ES"/>
        </w:rPr>
        <w:t xml:space="preserve">, </w:t>
      </w:r>
      <w:r w:rsidR="00D473ED">
        <w:rPr>
          <w:szCs w:val="20"/>
          <w:lang w:val="es-ES"/>
        </w:rPr>
        <w:t>Facultad del Hábitat</w:t>
      </w:r>
      <w:r w:rsidR="007419A3">
        <w:rPr>
          <w:szCs w:val="20"/>
          <w:lang w:val="es-ES"/>
        </w:rPr>
        <w:t xml:space="preserve">, </w:t>
      </w:r>
      <w:r w:rsidR="004745A8">
        <w:rPr>
          <w:szCs w:val="20"/>
          <w:lang w:val="es-ES"/>
        </w:rPr>
        <w:t>C</w:t>
      </w:r>
      <w:r w:rsidR="007419A3">
        <w:rPr>
          <w:szCs w:val="20"/>
          <w:lang w:val="es-ES"/>
        </w:rPr>
        <w:t xml:space="preserve">uerpo </w:t>
      </w:r>
      <w:r w:rsidR="004745A8">
        <w:rPr>
          <w:szCs w:val="20"/>
          <w:lang w:val="es-ES"/>
        </w:rPr>
        <w:t>A</w:t>
      </w:r>
      <w:r w:rsidR="007419A3">
        <w:rPr>
          <w:szCs w:val="20"/>
          <w:lang w:val="es-ES"/>
        </w:rPr>
        <w:t xml:space="preserve">cadémico </w:t>
      </w:r>
      <w:r w:rsidR="00832C48">
        <w:rPr>
          <w:szCs w:val="20"/>
          <w:lang w:val="es-ES"/>
        </w:rPr>
        <w:t>Hábitat y Sustentabilidad</w:t>
      </w:r>
      <w:r w:rsidR="008C7545">
        <w:rPr>
          <w:szCs w:val="20"/>
          <w:lang w:val="es-ES"/>
        </w:rPr>
        <w:t xml:space="preserve"> del Territorio</w:t>
      </w:r>
      <w:r w:rsidR="001D39FF" w:rsidRPr="007419A3">
        <w:rPr>
          <w:szCs w:val="20"/>
          <w:lang w:val="es-ES"/>
        </w:rPr>
        <w:t xml:space="preserve">, </w:t>
      </w:r>
      <w:r w:rsidR="005A3B28">
        <w:rPr>
          <w:szCs w:val="20"/>
          <w:lang w:val="es-ES"/>
        </w:rPr>
        <w:t>San Luis Potosí</w:t>
      </w:r>
      <w:r w:rsidR="00F56E6B">
        <w:rPr>
          <w:szCs w:val="20"/>
          <w:lang w:val="es-ES"/>
        </w:rPr>
        <w:t>, S.L.P</w:t>
      </w:r>
      <w:r w:rsidR="001D39FF" w:rsidRPr="007419A3">
        <w:rPr>
          <w:szCs w:val="20"/>
          <w:lang w:val="es-ES"/>
        </w:rPr>
        <w:t xml:space="preserve">, </w:t>
      </w:r>
      <w:r w:rsidR="00F56E6B">
        <w:rPr>
          <w:szCs w:val="20"/>
          <w:lang w:val="es-ES"/>
        </w:rPr>
        <w:t>México,</w:t>
      </w:r>
      <w:r w:rsidR="007419A3" w:rsidRPr="007419A3">
        <w:rPr>
          <w:szCs w:val="20"/>
          <w:lang w:val="es-ES"/>
        </w:rPr>
        <w:t xml:space="preserve"> </w:t>
      </w:r>
      <w:r w:rsidR="00F56E6B">
        <w:rPr>
          <w:szCs w:val="20"/>
          <w:lang w:val="es-ES"/>
        </w:rPr>
        <w:t>correo: Jonathan.gonzalez@uaslp.mx</w:t>
      </w:r>
    </w:p>
    <w:p w14:paraId="3BBB9595" w14:textId="77777777" w:rsidR="00304499" w:rsidRPr="001D39FF" w:rsidRDefault="00304499" w:rsidP="00304499">
      <w:pPr>
        <w:spacing w:line="360" w:lineRule="auto"/>
        <w:rPr>
          <w:rFonts w:ascii="Times New Roman" w:hAnsi="Times New Roman" w:cs="Times New Roman"/>
          <w:lang w:val="es-ES"/>
        </w:rPr>
      </w:pPr>
    </w:p>
    <w:sectPr w:rsidR="00304499" w:rsidRPr="001D39FF" w:rsidSect="00092910">
      <w:pgSz w:w="11906" w:h="16838"/>
      <w:pgMar w:top="720" w:right="720" w:bottom="720" w:left="72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3" w:author="Autor" w:initials="A">
    <w:p w14:paraId="3C90731A" w14:textId="39C6077C" w:rsidR="00E8700B" w:rsidRDefault="00E8700B">
      <w:pPr>
        <w:pStyle w:val="Textocomentario"/>
      </w:pPr>
      <w:r>
        <w:rPr>
          <w:rStyle w:val="Refdecomentario"/>
        </w:rPr>
        <w:annotationRef/>
      </w:r>
      <w:r w:rsidR="001557A6">
        <w:t>Escribir con mayúscula si la palabra “departamento” forma parte del nombre.</w:t>
      </w:r>
    </w:p>
  </w:comment>
  <w:comment w:id="26" w:author="Autor" w:initials="A">
    <w:p w14:paraId="3C788E64" w14:textId="0F3EB489" w:rsidR="00E8700B" w:rsidRDefault="00E8700B">
      <w:pPr>
        <w:pStyle w:val="Textocomentario"/>
      </w:pPr>
      <w:r>
        <w:rPr>
          <w:rStyle w:val="Refdecomentario"/>
        </w:rPr>
        <w:annotationRef/>
      </w:r>
      <w:r>
        <w:t>¿El error viene en la cita</w:t>
      </w:r>
      <w:r w:rsidR="001557A6">
        <w:t xml:space="preserve"> original</w:t>
      </w:r>
      <w:r>
        <w:t>? De ser así, agregar (sic)</w:t>
      </w:r>
    </w:p>
  </w:comment>
  <w:comment w:id="33" w:author="Autor" w:initials="A">
    <w:p w14:paraId="590C9EAB" w14:textId="1D37BBC0" w:rsidR="00E62DC4" w:rsidRDefault="00E62DC4">
      <w:pPr>
        <w:pStyle w:val="Textocomentario"/>
      </w:pPr>
      <w:r>
        <w:rPr>
          <w:rStyle w:val="Refdecomentario"/>
        </w:rPr>
        <w:annotationRef/>
      </w:r>
      <w:r>
        <w:t>¿Es un nombre propio? Si no es así, escribir con minúscula.</w:t>
      </w:r>
    </w:p>
  </w:comment>
  <w:comment w:id="34" w:author="Autor" w:initials="A">
    <w:p w14:paraId="7E2A7735" w14:textId="7711F064" w:rsidR="00E62DC4" w:rsidRDefault="00E62DC4">
      <w:pPr>
        <w:pStyle w:val="Textocomentario"/>
      </w:pPr>
      <w:r>
        <w:rPr>
          <w:rStyle w:val="Refdecomentario"/>
        </w:rPr>
        <w:annotationRef/>
      </w:r>
      <w:r>
        <w:rPr>
          <w:rStyle w:val="Refdecomentario"/>
        </w:rPr>
        <w:annotationRef/>
      </w:r>
      <w:r>
        <w:t>¿Es un nombre propio? Si no es así, escribir con minúscula.</w:t>
      </w:r>
    </w:p>
  </w:comment>
  <w:comment w:id="41" w:author="Autor" w:initials="A">
    <w:p w14:paraId="6AB04F9E" w14:textId="7B8AA099" w:rsidR="00D00185" w:rsidRPr="00D00185" w:rsidRDefault="00D00185" w:rsidP="00D00185">
      <w:pPr>
        <w:pStyle w:val="NormalWeb"/>
        <w:shd w:val="clear" w:color="auto" w:fill="FFFFFF"/>
      </w:pPr>
      <w:r>
        <w:rPr>
          <w:rStyle w:val="Refdecomentario"/>
        </w:rPr>
        <w:annotationRef/>
      </w:r>
      <w:r>
        <w:rPr>
          <w:rFonts w:ascii="ArialMT" w:hAnsi="ArialMT"/>
          <w:color w:val="FF0000"/>
          <w:sz w:val="30"/>
          <w:szCs w:val="30"/>
        </w:rPr>
        <w:t xml:space="preserve">Revisar la cita, es textual. </w:t>
      </w:r>
      <w:r w:rsidRPr="00D00185">
        <w:rPr>
          <w:rFonts w:ascii="ArialMT" w:hAnsi="ArialMT"/>
          <w:color w:val="FF0000"/>
          <w:sz w:val="30"/>
          <w:szCs w:val="30"/>
        </w:rPr>
        <w:t xml:space="preserve">aguascalientes.gob.mx </w:t>
      </w:r>
    </w:p>
    <w:p w14:paraId="544DDE0F" w14:textId="08EB4136" w:rsidR="00D00185" w:rsidRDefault="00D00185">
      <w:pPr>
        <w:pStyle w:val="Textocomentario"/>
      </w:pPr>
    </w:p>
  </w:comment>
  <w:comment w:id="58" w:author="Autor" w:initials="A">
    <w:p w14:paraId="49C997DA" w14:textId="77777777" w:rsidR="00D00185" w:rsidRPr="00D00185" w:rsidRDefault="00D00185" w:rsidP="00D00185">
      <w:pPr>
        <w:pStyle w:val="NormalWeb"/>
        <w:shd w:val="clear" w:color="auto" w:fill="FFFFFF"/>
      </w:pPr>
      <w:r>
        <w:rPr>
          <w:rStyle w:val="Refdecomentario"/>
        </w:rPr>
        <w:annotationRef/>
      </w:r>
      <w:r>
        <w:t xml:space="preserve">Revisar citado, es textual.  </w:t>
      </w:r>
      <w:r w:rsidRPr="00D00185">
        <w:rPr>
          <w:rFonts w:ascii="ArialMT" w:hAnsi="ArialMT"/>
          <w:color w:val="FF0000"/>
          <w:sz w:val="30"/>
          <w:szCs w:val="30"/>
        </w:rPr>
        <w:t xml:space="preserve">aguascalientes.gob.mx </w:t>
      </w:r>
    </w:p>
    <w:p w14:paraId="5DE31147" w14:textId="55D35219" w:rsidR="00D00185" w:rsidRDefault="00D00185">
      <w:pPr>
        <w:pStyle w:val="Textocomentario"/>
      </w:pPr>
    </w:p>
  </w:comment>
  <w:comment w:id="62" w:author="Autor" w:initials="A">
    <w:p w14:paraId="65A03EAC" w14:textId="3456382A" w:rsidR="00E62DC4" w:rsidRDefault="00E62DC4">
      <w:pPr>
        <w:pStyle w:val="Textocomentario"/>
      </w:pPr>
      <w:r>
        <w:rPr>
          <w:rStyle w:val="Refdecomentario"/>
        </w:rPr>
        <w:annotationRef/>
      </w:r>
      <w:r>
        <w:rPr>
          <w:rStyle w:val="Refdecomentario"/>
        </w:rPr>
        <w:annotationRef/>
      </w:r>
      <w:r>
        <w:t>¿La mayúscula viene en la cita original?¿Se trata de un nombre propio? De no ser así, agregar (sic).</w:t>
      </w:r>
    </w:p>
  </w:comment>
  <w:comment w:id="69" w:author="Autor" w:initials="A">
    <w:p w14:paraId="3C70B104" w14:textId="3B9E24EB" w:rsidR="0060237D" w:rsidRDefault="0060237D">
      <w:pPr>
        <w:pStyle w:val="Textocomentario"/>
      </w:pPr>
      <w:r>
        <w:rPr>
          <w:rStyle w:val="Refdecomentario"/>
        </w:rPr>
        <w:annotationRef/>
      </w:r>
      <w:r>
        <w:t>Mayúsculas y minúsculas</w:t>
      </w:r>
    </w:p>
  </w:comment>
  <w:comment w:id="78" w:author="Autor" w:initials="A">
    <w:p w14:paraId="0D025043" w14:textId="43265D4E" w:rsidR="00485FB6" w:rsidRDefault="00485FB6">
      <w:pPr>
        <w:pStyle w:val="Textocomentario"/>
      </w:pPr>
      <w:r>
        <w:rPr>
          <w:rStyle w:val="Refdecomentario"/>
        </w:rPr>
        <w:annotationRef/>
      </w:r>
      <w:r>
        <w:t xml:space="preserve">Se sugiere emplear solamente uno de los adverbios para evitar redundancia. </w:t>
      </w:r>
    </w:p>
  </w:comment>
  <w:comment w:id="93" w:author="Autor" w:initials="A">
    <w:p w14:paraId="1F4CFAB1" w14:textId="69C03F34" w:rsidR="00DE4FF1" w:rsidRDefault="00DE4FF1">
      <w:pPr>
        <w:pStyle w:val="Textocomentario"/>
      </w:pPr>
      <w:r>
        <w:rPr>
          <w:rStyle w:val="Refdecomentario"/>
        </w:rPr>
        <w:annotationRef/>
      </w:r>
      <w:r>
        <w:t>Revisar las convenciones para citar de Googlemaps en APA</w:t>
      </w:r>
    </w:p>
  </w:comment>
  <w:comment w:id="96" w:author="Autor" w:initials="A">
    <w:p w14:paraId="0F458E67" w14:textId="2C0B219D" w:rsidR="00DE4FF1" w:rsidRDefault="00DE4FF1">
      <w:pPr>
        <w:pStyle w:val="Textocomentario"/>
      </w:pPr>
      <w:r>
        <w:rPr>
          <w:rStyle w:val="Refdecomentario"/>
        </w:rPr>
        <w:annotationRef/>
      </w:r>
      <w:r>
        <w:t>¿Se trata de un nombre propio? De otra manera, se sugiere escribir en minúsculas.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C90731A" w15:done="0"/>
  <w15:commentEx w15:paraId="3C788E64" w15:done="0"/>
  <w15:commentEx w15:paraId="590C9EAB" w15:done="0"/>
  <w15:commentEx w15:paraId="7E2A7735" w15:done="0"/>
  <w15:commentEx w15:paraId="544DDE0F" w15:done="0"/>
  <w15:commentEx w15:paraId="5DE31147" w15:done="0"/>
  <w15:commentEx w15:paraId="65A03EAC" w15:done="0"/>
  <w15:commentEx w15:paraId="3C70B104" w15:done="0"/>
  <w15:commentEx w15:paraId="0D025043" w15:done="0"/>
  <w15:commentEx w15:paraId="1F4CFAB1" w15:done="0"/>
  <w15:commentEx w15:paraId="0F458E6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C90731A" w16cid:durableId="2328D716"/>
  <w16cid:commentId w16cid:paraId="3C788E64" w16cid:durableId="2328D816"/>
  <w16cid:commentId w16cid:paraId="590C9EAB" w16cid:durableId="23296649"/>
  <w16cid:commentId w16cid:paraId="7E2A7735" w16cid:durableId="2329668E"/>
  <w16cid:commentId w16cid:paraId="544DDE0F" w16cid:durableId="237B93F3"/>
  <w16cid:commentId w16cid:paraId="5DE31147" w16cid:durableId="237B93D2"/>
  <w16cid:commentId w16cid:paraId="65A03EAC" w16cid:durableId="23296713"/>
  <w16cid:commentId w16cid:paraId="3C70B104" w16cid:durableId="232969C4"/>
  <w16cid:commentId w16cid:paraId="0D025043" w16cid:durableId="23296BF5"/>
  <w16cid:commentId w16cid:paraId="1F4CFAB1" w16cid:durableId="23296EB5"/>
  <w16cid:commentId w16cid:paraId="0F458E67" w16cid:durableId="23296F0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5D7B98" w14:textId="77777777" w:rsidR="00506BD1" w:rsidRDefault="00506BD1" w:rsidP="00304499">
      <w:r>
        <w:separator/>
      </w:r>
    </w:p>
  </w:endnote>
  <w:endnote w:type="continuationSeparator" w:id="0">
    <w:p w14:paraId="13890A40" w14:textId="77777777" w:rsidR="00506BD1" w:rsidRDefault="00506BD1" w:rsidP="00304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Roboto">
    <w:altName w:val="﷽﷽﷽﷽﷽﷽"/>
    <w:panose1 w:val="02000000000000000000"/>
    <w:charset w:val="00"/>
    <w:family w:val="auto"/>
    <w:pitch w:val="variable"/>
    <w:sig w:usb0="E00002FF" w:usb1="5000205B" w:usb2="00000020" w:usb3="00000000" w:csb0="0000019F" w:csb1="00000000"/>
  </w:font>
  <w:font w:name="Roboto Light">
    <w:altName w:val="﷽﷽﷽﷽﷽﷽﷽﷽w Roman"/>
    <w:panose1 w:val="02000000000000000000"/>
    <w:charset w:val="00"/>
    <w:family w:val="auto"/>
    <w:pitch w:val="variable"/>
    <w:sig w:usb0="E00002FF" w:usb1="5000205B" w:usb2="00000020" w:usb3="00000000" w:csb0="0000019F" w:csb1="00000000"/>
  </w:font>
  <w:font w:name="Vrinda">
    <w:panose1 w:val="020B0502040204020203"/>
    <w:charset w:val="00"/>
    <w:family w:val="swiss"/>
    <w:pitch w:val="variable"/>
    <w:sig w:usb0="00010003" w:usb1="00000000" w:usb2="00000000" w:usb3="00000000" w:csb0="00000001" w:csb1="00000000"/>
  </w:font>
  <w:font w:name="Minion Pro">
    <w:panose1 w:val="02040503050306020203"/>
    <w:charset w:val="00"/>
    <w:family w:val="roman"/>
    <w:pitch w:val="variable"/>
    <w:sig w:usb0="60000287" w:usb1="00000001" w:usb2="00000000" w:usb3="00000000" w:csb0="0000019F" w:csb1="00000000"/>
  </w:font>
  <w:font w:name="Roboto Medium">
    <w:altName w:val="﷽﷽﷽﷽﷽﷽﷽﷽w Roman"/>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E5431D7" w14:textId="77777777" w:rsidR="00506BD1" w:rsidRDefault="00506BD1" w:rsidP="00304499">
      <w:r>
        <w:separator/>
      </w:r>
    </w:p>
  </w:footnote>
  <w:footnote w:type="continuationSeparator" w:id="0">
    <w:p w14:paraId="1A1762B0" w14:textId="77777777" w:rsidR="00506BD1" w:rsidRDefault="00506BD1" w:rsidP="003044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A0267"/>
    <w:multiLevelType w:val="hybridMultilevel"/>
    <w:tmpl w:val="8FB2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910EDF"/>
    <w:multiLevelType w:val="hybridMultilevel"/>
    <w:tmpl w:val="F808045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3B6969D0"/>
    <w:multiLevelType w:val="hybridMultilevel"/>
    <w:tmpl w:val="45BA4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082F90"/>
    <w:multiLevelType w:val="hybridMultilevel"/>
    <w:tmpl w:val="D22C8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16694E"/>
    <w:multiLevelType w:val="hybridMultilevel"/>
    <w:tmpl w:val="47D0635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removePersonalInformation/>
  <w:removeDateAndTim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499"/>
    <w:rsid w:val="0000098E"/>
    <w:rsid w:val="00000C67"/>
    <w:rsid w:val="000024FB"/>
    <w:rsid w:val="00002E7C"/>
    <w:rsid w:val="0000364C"/>
    <w:rsid w:val="00003F4B"/>
    <w:rsid w:val="000077D0"/>
    <w:rsid w:val="00007F13"/>
    <w:rsid w:val="00010222"/>
    <w:rsid w:val="0001063A"/>
    <w:rsid w:val="00010D24"/>
    <w:rsid w:val="00011C02"/>
    <w:rsid w:val="00014E40"/>
    <w:rsid w:val="00015F47"/>
    <w:rsid w:val="00015F8E"/>
    <w:rsid w:val="00017050"/>
    <w:rsid w:val="00017247"/>
    <w:rsid w:val="000208BD"/>
    <w:rsid w:val="00021098"/>
    <w:rsid w:val="00023416"/>
    <w:rsid w:val="000277F2"/>
    <w:rsid w:val="00027904"/>
    <w:rsid w:val="000304BE"/>
    <w:rsid w:val="000354DA"/>
    <w:rsid w:val="00036D69"/>
    <w:rsid w:val="00040065"/>
    <w:rsid w:val="00043B0D"/>
    <w:rsid w:val="00046207"/>
    <w:rsid w:val="000509AF"/>
    <w:rsid w:val="00052042"/>
    <w:rsid w:val="00056578"/>
    <w:rsid w:val="000618D5"/>
    <w:rsid w:val="00061C6B"/>
    <w:rsid w:val="00062B0C"/>
    <w:rsid w:val="00065A2E"/>
    <w:rsid w:val="00075757"/>
    <w:rsid w:val="00080579"/>
    <w:rsid w:val="00080F2D"/>
    <w:rsid w:val="00081186"/>
    <w:rsid w:val="00081984"/>
    <w:rsid w:val="0008273B"/>
    <w:rsid w:val="00083BB6"/>
    <w:rsid w:val="0009103D"/>
    <w:rsid w:val="00096D6A"/>
    <w:rsid w:val="000A0741"/>
    <w:rsid w:val="000A08B8"/>
    <w:rsid w:val="000A14C0"/>
    <w:rsid w:val="000A169B"/>
    <w:rsid w:val="000A5844"/>
    <w:rsid w:val="000A692C"/>
    <w:rsid w:val="000A7E95"/>
    <w:rsid w:val="000B120A"/>
    <w:rsid w:val="000B16A7"/>
    <w:rsid w:val="000B2F79"/>
    <w:rsid w:val="000B3CA0"/>
    <w:rsid w:val="000B4909"/>
    <w:rsid w:val="000B6BD2"/>
    <w:rsid w:val="000C0342"/>
    <w:rsid w:val="000C1951"/>
    <w:rsid w:val="000C4933"/>
    <w:rsid w:val="000C4F22"/>
    <w:rsid w:val="000C4FAD"/>
    <w:rsid w:val="000C7A1F"/>
    <w:rsid w:val="000D13B0"/>
    <w:rsid w:val="000D18F9"/>
    <w:rsid w:val="000D1B2F"/>
    <w:rsid w:val="000D44EE"/>
    <w:rsid w:val="000D57E5"/>
    <w:rsid w:val="000E5016"/>
    <w:rsid w:val="000E53FD"/>
    <w:rsid w:val="000F2AAD"/>
    <w:rsid w:val="000F2FCC"/>
    <w:rsid w:val="000F3A65"/>
    <w:rsid w:val="000F589D"/>
    <w:rsid w:val="000F6E0E"/>
    <w:rsid w:val="00101320"/>
    <w:rsid w:val="00101BAA"/>
    <w:rsid w:val="00102600"/>
    <w:rsid w:val="00104907"/>
    <w:rsid w:val="0011114C"/>
    <w:rsid w:val="00114D41"/>
    <w:rsid w:val="00114DA7"/>
    <w:rsid w:val="001176F0"/>
    <w:rsid w:val="00120A8F"/>
    <w:rsid w:val="00122E35"/>
    <w:rsid w:val="001231A0"/>
    <w:rsid w:val="001244B3"/>
    <w:rsid w:val="001248D1"/>
    <w:rsid w:val="001248F3"/>
    <w:rsid w:val="00124F70"/>
    <w:rsid w:val="00126FAD"/>
    <w:rsid w:val="00130E76"/>
    <w:rsid w:val="00131389"/>
    <w:rsid w:val="001351EC"/>
    <w:rsid w:val="001378B5"/>
    <w:rsid w:val="0014151A"/>
    <w:rsid w:val="00142A22"/>
    <w:rsid w:val="00144C91"/>
    <w:rsid w:val="00146C45"/>
    <w:rsid w:val="00146DA0"/>
    <w:rsid w:val="001471B9"/>
    <w:rsid w:val="0015068A"/>
    <w:rsid w:val="00153C1C"/>
    <w:rsid w:val="001557A6"/>
    <w:rsid w:val="00155FE2"/>
    <w:rsid w:val="00156945"/>
    <w:rsid w:val="001603CA"/>
    <w:rsid w:val="00163279"/>
    <w:rsid w:val="00164B6A"/>
    <w:rsid w:val="00165584"/>
    <w:rsid w:val="00166ED8"/>
    <w:rsid w:val="00172B0D"/>
    <w:rsid w:val="00175943"/>
    <w:rsid w:val="00175FD0"/>
    <w:rsid w:val="0018178A"/>
    <w:rsid w:val="00181B72"/>
    <w:rsid w:val="001857FB"/>
    <w:rsid w:val="0018597B"/>
    <w:rsid w:val="001907CF"/>
    <w:rsid w:val="00190B17"/>
    <w:rsid w:val="0019122B"/>
    <w:rsid w:val="001927C5"/>
    <w:rsid w:val="0019285B"/>
    <w:rsid w:val="001944A0"/>
    <w:rsid w:val="001951D7"/>
    <w:rsid w:val="00195C83"/>
    <w:rsid w:val="001A2129"/>
    <w:rsid w:val="001A2B74"/>
    <w:rsid w:val="001A3957"/>
    <w:rsid w:val="001B07D5"/>
    <w:rsid w:val="001B58D7"/>
    <w:rsid w:val="001B5D07"/>
    <w:rsid w:val="001B7175"/>
    <w:rsid w:val="001B7B75"/>
    <w:rsid w:val="001B7E01"/>
    <w:rsid w:val="001C1989"/>
    <w:rsid w:val="001C1BCF"/>
    <w:rsid w:val="001C323A"/>
    <w:rsid w:val="001C3797"/>
    <w:rsid w:val="001C7B13"/>
    <w:rsid w:val="001D302B"/>
    <w:rsid w:val="001D32A3"/>
    <w:rsid w:val="001D39FF"/>
    <w:rsid w:val="001D4DDD"/>
    <w:rsid w:val="001D5BB5"/>
    <w:rsid w:val="001D61A1"/>
    <w:rsid w:val="001E22C7"/>
    <w:rsid w:val="001E381D"/>
    <w:rsid w:val="001E6A10"/>
    <w:rsid w:val="001E7A7B"/>
    <w:rsid w:val="001E7C4C"/>
    <w:rsid w:val="001F0ADF"/>
    <w:rsid w:val="001F48B5"/>
    <w:rsid w:val="001F557A"/>
    <w:rsid w:val="001F7ECD"/>
    <w:rsid w:val="00207486"/>
    <w:rsid w:val="00207C92"/>
    <w:rsid w:val="0021398D"/>
    <w:rsid w:val="00214435"/>
    <w:rsid w:val="002159CD"/>
    <w:rsid w:val="00217105"/>
    <w:rsid w:val="00220A1B"/>
    <w:rsid w:val="00220B20"/>
    <w:rsid w:val="00223702"/>
    <w:rsid w:val="002238DC"/>
    <w:rsid w:val="00223B1C"/>
    <w:rsid w:val="00230AA1"/>
    <w:rsid w:val="00234019"/>
    <w:rsid w:val="00235808"/>
    <w:rsid w:val="00235C0C"/>
    <w:rsid w:val="0023746E"/>
    <w:rsid w:val="002404FC"/>
    <w:rsid w:val="0024176D"/>
    <w:rsid w:val="00241CBF"/>
    <w:rsid w:val="002423C3"/>
    <w:rsid w:val="002514A6"/>
    <w:rsid w:val="0025220F"/>
    <w:rsid w:val="0025345B"/>
    <w:rsid w:val="002542A0"/>
    <w:rsid w:val="00257620"/>
    <w:rsid w:val="002605C3"/>
    <w:rsid w:val="00262781"/>
    <w:rsid w:val="00263B3B"/>
    <w:rsid w:val="00263F32"/>
    <w:rsid w:val="00265EB4"/>
    <w:rsid w:val="00266179"/>
    <w:rsid w:val="00272425"/>
    <w:rsid w:val="00273949"/>
    <w:rsid w:val="0027418F"/>
    <w:rsid w:val="00276104"/>
    <w:rsid w:val="00276BEA"/>
    <w:rsid w:val="00277165"/>
    <w:rsid w:val="00286B0C"/>
    <w:rsid w:val="00290E32"/>
    <w:rsid w:val="00293AB8"/>
    <w:rsid w:val="002943B0"/>
    <w:rsid w:val="00296695"/>
    <w:rsid w:val="002A1035"/>
    <w:rsid w:val="002A115D"/>
    <w:rsid w:val="002A1F8A"/>
    <w:rsid w:val="002A286D"/>
    <w:rsid w:val="002A4263"/>
    <w:rsid w:val="002A5AD0"/>
    <w:rsid w:val="002A689F"/>
    <w:rsid w:val="002A777B"/>
    <w:rsid w:val="002B2471"/>
    <w:rsid w:val="002B29E2"/>
    <w:rsid w:val="002B4B27"/>
    <w:rsid w:val="002B607D"/>
    <w:rsid w:val="002C06D1"/>
    <w:rsid w:val="002C20E1"/>
    <w:rsid w:val="002C5FA7"/>
    <w:rsid w:val="002C6631"/>
    <w:rsid w:val="002C6D75"/>
    <w:rsid w:val="002D0E13"/>
    <w:rsid w:val="002D363E"/>
    <w:rsid w:val="002D3839"/>
    <w:rsid w:val="002D3E7F"/>
    <w:rsid w:val="002D4137"/>
    <w:rsid w:val="002D4456"/>
    <w:rsid w:val="002D5C21"/>
    <w:rsid w:val="002E5F30"/>
    <w:rsid w:val="002E7522"/>
    <w:rsid w:val="002F0E56"/>
    <w:rsid w:val="002F1887"/>
    <w:rsid w:val="002F193B"/>
    <w:rsid w:val="002F350B"/>
    <w:rsid w:val="002F3E10"/>
    <w:rsid w:val="002F46E7"/>
    <w:rsid w:val="002F488F"/>
    <w:rsid w:val="002F5187"/>
    <w:rsid w:val="002F573D"/>
    <w:rsid w:val="002F62C1"/>
    <w:rsid w:val="0030217F"/>
    <w:rsid w:val="00304499"/>
    <w:rsid w:val="003047F9"/>
    <w:rsid w:val="00304FB8"/>
    <w:rsid w:val="00305656"/>
    <w:rsid w:val="00305869"/>
    <w:rsid w:val="00305E14"/>
    <w:rsid w:val="003105D9"/>
    <w:rsid w:val="00311376"/>
    <w:rsid w:val="00313161"/>
    <w:rsid w:val="003147FF"/>
    <w:rsid w:val="00314A44"/>
    <w:rsid w:val="00316710"/>
    <w:rsid w:val="00317A62"/>
    <w:rsid w:val="003204CC"/>
    <w:rsid w:val="00323065"/>
    <w:rsid w:val="00325A97"/>
    <w:rsid w:val="00325C78"/>
    <w:rsid w:val="00330BFA"/>
    <w:rsid w:val="0033252A"/>
    <w:rsid w:val="00336DF6"/>
    <w:rsid w:val="00337349"/>
    <w:rsid w:val="003378FE"/>
    <w:rsid w:val="00343E29"/>
    <w:rsid w:val="0034709E"/>
    <w:rsid w:val="003523A3"/>
    <w:rsid w:val="003534D4"/>
    <w:rsid w:val="00353E1C"/>
    <w:rsid w:val="00355158"/>
    <w:rsid w:val="00360227"/>
    <w:rsid w:val="00361284"/>
    <w:rsid w:val="00361C45"/>
    <w:rsid w:val="00363345"/>
    <w:rsid w:val="00365BD8"/>
    <w:rsid w:val="00366004"/>
    <w:rsid w:val="00367E13"/>
    <w:rsid w:val="00370711"/>
    <w:rsid w:val="00374946"/>
    <w:rsid w:val="00376B8F"/>
    <w:rsid w:val="00377817"/>
    <w:rsid w:val="003803FA"/>
    <w:rsid w:val="003810C0"/>
    <w:rsid w:val="0038171B"/>
    <w:rsid w:val="00385D99"/>
    <w:rsid w:val="00387059"/>
    <w:rsid w:val="003921F1"/>
    <w:rsid w:val="0039412A"/>
    <w:rsid w:val="0039491D"/>
    <w:rsid w:val="003952EA"/>
    <w:rsid w:val="003956EB"/>
    <w:rsid w:val="00395756"/>
    <w:rsid w:val="003A084F"/>
    <w:rsid w:val="003A0EBE"/>
    <w:rsid w:val="003A2806"/>
    <w:rsid w:val="003A2C5C"/>
    <w:rsid w:val="003B27CB"/>
    <w:rsid w:val="003B45C0"/>
    <w:rsid w:val="003B50A3"/>
    <w:rsid w:val="003B530A"/>
    <w:rsid w:val="003B5FD3"/>
    <w:rsid w:val="003C574C"/>
    <w:rsid w:val="003C581C"/>
    <w:rsid w:val="003D1A6D"/>
    <w:rsid w:val="003D20E4"/>
    <w:rsid w:val="003D3402"/>
    <w:rsid w:val="003D350D"/>
    <w:rsid w:val="003D4190"/>
    <w:rsid w:val="003E208E"/>
    <w:rsid w:val="003E2ACC"/>
    <w:rsid w:val="003E2B82"/>
    <w:rsid w:val="003E445F"/>
    <w:rsid w:val="003E4F03"/>
    <w:rsid w:val="003E5F0C"/>
    <w:rsid w:val="003E646F"/>
    <w:rsid w:val="003E6766"/>
    <w:rsid w:val="003E7435"/>
    <w:rsid w:val="003F27E5"/>
    <w:rsid w:val="003F32BF"/>
    <w:rsid w:val="003F5A3D"/>
    <w:rsid w:val="003F7416"/>
    <w:rsid w:val="003F7818"/>
    <w:rsid w:val="003F7929"/>
    <w:rsid w:val="00402535"/>
    <w:rsid w:val="00403AD4"/>
    <w:rsid w:val="004146D6"/>
    <w:rsid w:val="00414C49"/>
    <w:rsid w:val="0042170F"/>
    <w:rsid w:val="0042411E"/>
    <w:rsid w:val="00424B97"/>
    <w:rsid w:val="00424C33"/>
    <w:rsid w:val="00426A16"/>
    <w:rsid w:val="0042773E"/>
    <w:rsid w:val="004308B9"/>
    <w:rsid w:val="00430FDF"/>
    <w:rsid w:val="004311E0"/>
    <w:rsid w:val="00431736"/>
    <w:rsid w:val="0043531E"/>
    <w:rsid w:val="00436814"/>
    <w:rsid w:val="00436E1C"/>
    <w:rsid w:val="004405E5"/>
    <w:rsid w:val="004424A6"/>
    <w:rsid w:val="0044305A"/>
    <w:rsid w:val="00443370"/>
    <w:rsid w:val="00443BFC"/>
    <w:rsid w:val="00446049"/>
    <w:rsid w:val="00446441"/>
    <w:rsid w:val="00447971"/>
    <w:rsid w:val="0045518B"/>
    <w:rsid w:val="00457848"/>
    <w:rsid w:val="00465018"/>
    <w:rsid w:val="004661D5"/>
    <w:rsid w:val="00466932"/>
    <w:rsid w:val="00473321"/>
    <w:rsid w:val="004745A8"/>
    <w:rsid w:val="00475228"/>
    <w:rsid w:val="00475C4A"/>
    <w:rsid w:val="00477221"/>
    <w:rsid w:val="004807D8"/>
    <w:rsid w:val="00482102"/>
    <w:rsid w:val="00482926"/>
    <w:rsid w:val="0048404D"/>
    <w:rsid w:val="0048513D"/>
    <w:rsid w:val="00485A4D"/>
    <w:rsid w:val="00485FB6"/>
    <w:rsid w:val="004902E3"/>
    <w:rsid w:val="00494B0E"/>
    <w:rsid w:val="00495040"/>
    <w:rsid w:val="0049601D"/>
    <w:rsid w:val="00496304"/>
    <w:rsid w:val="0049712C"/>
    <w:rsid w:val="00497E3D"/>
    <w:rsid w:val="004A46F4"/>
    <w:rsid w:val="004A690F"/>
    <w:rsid w:val="004B0D8A"/>
    <w:rsid w:val="004B1000"/>
    <w:rsid w:val="004B124F"/>
    <w:rsid w:val="004B22E1"/>
    <w:rsid w:val="004B3FE1"/>
    <w:rsid w:val="004B73B5"/>
    <w:rsid w:val="004C2AF2"/>
    <w:rsid w:val="004C6700"/>
    <w:rsid w:val="004C67BA"/>
    <w:rsid w:val="004C75BA"/>
    <w:rsid w:val="004D1C24"/>
    <w:rsid w:val="004D2DB3"/>
    <w:rsid w:val="004D476D"/>
    <w:rsid w:val="004D56F7"/>
    <w:rsid w:val="004D5F4A"/>
    <w:rsid w:val="004D627E"/>
    <w:rsid w:val="004D7628"/>
    <w:rsid w:val="004E0492"/>
    <w:rsid w:val="004E3050"/>
    <w:rsid w:val="004E3EF7"/>
    <w:rsid w:val="004E6F7F"/>
    <w:rsid w:val="004E7108"/>
    <w:rsid w:val="004F2BC7"/>
    <w:rsid w:val="004F353A"/>
    <w:rsid w:val="004F62C4"/>
    <w:rsid w:val="004F63C1"/>
    <w:rsid w:val="004F67A3"/>
    <w:rsid w:val="004F6D24"/>
    <w:rsid w:val="004F7738"/>
    <w:rsid w:val="004F7FD1"/>
    <w:rsid w:val="0050046E"/>
    <w:rsid w:val="00502683"/>
    <w:rsid w:val="00502846"/>
    <w:rsid w:val="00503FBC"/>
    <w:rsid w:val="00504D42"/>
    <w:rsid w:val="00505A70"/>
    <w:rsid w:val="00506BD1"/>
    <w:rsid w:val="00510E8F"/>
    <w:rsid w:val="00513C25"/>
    <w:rsid w:val="0051530C"/>
    <w:rsid w:val="00517901"/>
    <w:rsid w:val="00517E2B"/>
    <w:rsid w:val="00520701"/>
    <w:rsid w:val="005218B6"/>
    <w:rsid w:val="00521FF5"/>
    <w:rsid w:val="0053343A"/>
    <w:rsid w:val="0053430B"/>
    <w:rsid w:val="0053767E"/>
    <w:rsid w:val="00537B06"/>
    <w:rsid w:val="005413F7"/>
    <w:rsid w:val="005430AF"/>
    <w:rsid w:val="0054734F"/>
    <w:rsid w:val="00553B12"/>
    <w:rsid w:val="00556CDA"/>
    <w:rsid w:val="00556EB5"/>
    <w:rsid w:val="00557017"/>
    <w:rsid w:val="00560C9D"/>
    <w:rsid w:val="00562584"/>
    <w:rsid w:val="00563589"/>
    <w:rsid w:val="00564435"/>
    <w:rsid w:val="005652EF"/>
    <w:rsid w:val="00567132"/>
    <w:rsid w:val="00567229"/>
    <w:rsid w:val="005700D9"/>
    <w:rsid w:val="00570BF6"/>
    <w:rsid w:val="00571312"/>
    <w:rsid w:val="00571F56"/>
    <w:rsid w:val="00573CE6"/>
    <w:rsid w:val="00574B47"/>
    <w:rsid w:val="005778BD"/>
    <w:rsid w:val="00580514"/>
    <w:rsid w:val="00581048"/>
    <w:rsid w:val="0058277B"/>
    <w:rsid w:val="00582C20"/>
    <w:rsid w:val="005855EA"/>
    <w:rsid w:val="00586183"/>
    <w:rsid w:val="00586353"/>
    <w:rsid w:val="00592715"/>
    <w:rsid w:val="005930E7"/>
    <w:rsid w:val="00594A2A"/>
    <w:rsid w:val="005952F1"/>
    <w:rsid w:val="00595487"/>
    <w:rsid w:val="00595FE2"/>
    <w:rsid w:val="00596C4B"/>
    <w:rsid w:val="005A0226"/>
    <w:rsid w:val="005A033A"/>
    <w:rsid w:val="005A11C2"/>
    <w:rsid w:val="005A19A3"/>
    <w:rsid w:val="005A1CA8"/>
    <w:rsid w:val="005A1DEF"/>
    <w:rsid w:val="005A29C4"/>
    <w:rsid w:val="005A35A2"/>
    <w:rsid w:val="005A3B28"/>
    <w:rsid w:val="005A54FD"/>
    <w:rsid w:val="005A7281"/>
    <w:rsid w:val="005B1F92"/>
    <w:rsid w:val="005B36C1"/>
    <w:rsid w:val="005B3BFB"/>
    <w:rsid w:val="005B50CC"/>
    <w:rsid w:val="005D0F4A"/>
    <w:rsid w:val="005D1526"/>
    <w:rsid w:val="005D5E84"/>
    <w:rsid w:val="005D60BD"/>
    <w:rsid w:val="005F0664"/>
    <w:rsid w:val="005F34DC"/>
    <w:rsid w:val="005F402C"/>
    <w:rsid w:val="005F4C69"/>
    <w:rsid w:val="005F5E4F"/>
    <w:rsid w:val="0060237D"/>
    <w:rsid w:val="00602948"/>
    <w:rsid w:val="00605260"/>
    <w:rsid w:val="00606679"/>
    <w:rsid w:val="00611C6E"/>
    <w:rsid w:val="00611CB9"/>
    <w:rsid w:val="0061274C"/>
    <w:rsid w:val="0061357D"/>
    <w:rsid w:val="00613870"/>
    <w:rsid w:val="00614A69"/>
    <w:rsid w:val="0061568A"/>
    <w:rsid w:val="00617538"/>
    <w:rsid w:val="00622BE1"/>
    <w:rsid w:val="0062607A"/>
    <w:rsid w:val="00627535"/>
    <w:rsid w:val="006301CE"/>
    <w:rsid w:val="00631505"/>
    <w:rsid w:val="006328E5"/>
    <w:rsid w:val="00632EE1"/>
    <w:rsid w:val="0063461C"/>
    <w:rsid w:val="00634CD0"/>
    <w:rsid w:val="00640659"/>
    <w:rsid w:val="00640C9C"/>
    <w:rsid w:val="006415AB"/>
    <w:rsid w:val="00642382"/>
    <w:rsid w:val="006433B2"/>
    <w:rsid w:val="00644153"/>
    <w:rsid w:val="00647A8B"/>
    <w:rsid w:val="006504C6"/>
    <w:rsid w:val="0065050D"/>
    <w:rsid w:val="0065058A"/>
    <w:rsid w:val="006505D1"/>
    <w:rsid w:val="00651E4A"/>
    <w:rsid w:val="0065343F"/>
    <w:rsid w:val="00655DEC"/>
    <w:rsid w:val="006561FA"/>
    <w:rsid w:val="00656AC5"/>
    <w:rsid w:val="0066002F"/>
    <w:rsid w:val="00660A4B"/>
    <w:rsid w:val="00661927"/>
    <w:rsid w:val="00662F3E"/>
    <w:rsid w:val="00663AA6"/>
    <w:rsid w:val="0066575E"/>
    <w:rsid w:val="00665A80"/>
    <w:rsid w:val="0066609B"/>
    <w:rsid w:val="00672EEB"/>
    <w:rsid w:val="006759B8"/>
    <w:rsid w:val="00675AD5"/>
    <w:rsid w:val="00675FD3"/>
    <w:rsid w:val="006769F6"/>
    <w:rsid w:val="00681ACF"/>
    <w:rsid w:val="006874B9"/>
    <w:rsid w:val="00690E54"/>
    <w:rsid w:val="0069224C"/>
    <w:rsid w:val="0069299C"/>
    <w:rsid w:val="00695CF4"/>
    <w:rsid w:val="00696D76"/>
    <w:rsid w:val="006A00F9"/>
    <w:rsid w:val="006A1DEC"/>
    <w:rsid w:val="006A33EF"/>
    <w:rsid w:val="006A3DB9"/>
    <w:rsid w:val="006A6D4B"/>
    <w:rsid w:val="006A7AD5"/>
    <w:rsid w:val="006B02E9"/>
    <w:rsid w:val="006B13B9"/>
    <w:rsid w:val="006B40AF"/>
    <w:rsid w:val="006B4BAE"/>
    <w:rsid w:val="006B727B"/>
    <w:rsid w:val="006B7927"/>
    <w:rsid w:val="006C3635"/>
    <w:rsid w:val="006C368A"/>
    <w:rsid w:val="006C419D"/>
    <w:rsid w:val="006C42B5"/>
    <w:rsid w:val="006D036E"/>
    <w:rsid w:val="006D262B"/>
    <w:rsid w:val="006D442A"/>
    <w:rsid w:val="006D5958"/>
    <w:rsid w:val="006D7B9D"/>
    <w:rsid w:val="006E02D3"/>
    <w:rsid w:val="006E0A43"/>
    <w:rsid w:val="006E0AFF"/>
    <w:rsid w:val="006E10B7"/>
    <w:rsid w:val="006E3242"/>
    <w:rsid w:val="006E345D"/>
    <w:rsid w:val="006E44AE"/>
    <w:rsid w:val="006F2278"/>
    <w:rsid w:val="006F3747"/>
    <w:rsid w:val="006F4022"/>
    <w:rsid w:val="006F6841"/>
    <w:rsid w:val="006F6C2C"/>
    <w:rsid w:val="00700456"/>
    <w:rsid w:val="0070137F"/>
    <w:rsid w:val="007020AE"/>
    <w:rsid w:val="00703C60"/>
    <w:rsid w:val="0070530A"/>
    <w:rsid w:val="00706597"/>
    <w:rsid w:val="00706FC9"/>
    <w:rsid w:val="007118E4"/>
    <w:rsid w:val="00711ED1"/>
    <w:rsid w:val="00715C27"/>
    <w:rsid w:val="00720B30"/>
    <w:rsid w:val="0072147C"/>
    <w:rsid w:val="00722B6B"/>
    <w:rsid w:val="00723E10"/>
    <w:rsid w:val="00724816"/>
    <w:rsid w:val="00725416"/>
    <w:rsid w:val="0073041A"/>
    <w:rsid w:val="00732AAF"/>
    <w:rsid w:val="00732EA6"/>
    <w:rsid w:val="007347B3"/>
    <w:rsid w:val="007402A9"/>
    <w:rsid w:val="00741213"/>
    <w:rsid w:val="007419A3"/>
    <w:rsid w:val="00742F9F"/>
    <w:rsid w:val="007452B6"/>
    <w:rsid w:val="00751554"/>
    <w:rsid w:val="00752DBE"/>
    <w:rsid w:val="00753457"/>
    <w:rsid w:val="00753551"/>
    <w:rsid w:val="00754694"/>
    <w:rsid w:val="007579F4"/>
    <w:rsid w:val="00757CE7"/>
    <w:rsid w:val="00760B18"/>
    <w:rsid w:val="00760C8B"/>
    <w:rsid w:val="00762284"/>
    <w:rsid w:val="00762F29"/>
    <w:rsid w:val="00764617"/>
    <w:rsid w:val="00766BFD"/>
    <w:rsid w:val="007713CD"/>
    <w:rsid w:val="007719CC"/>
    <w:rsid w:val="00772088"/>
    <w:rsid w:val="0077283C"/>
    <w:rsid w:val="00774ED9"/>
    <w:rsid w:val="00775BF1"/>
    <w:rsid w:val="007761BB"/>
    <w:rsid w:val="00776C4F"/>
    <w:rsid w:val="007772BD"/>
    <w:rsid w:val="00777300"/>
    <w:rsid w:val="00780933"/>
    <w:rsid w:val="00781983"/>
    <w:rsid w:val="007848DD"/>
    <w:rsid w:val="0078650F"/>
    <w:rsid w:val="00786CC3"/>
    <w:rsid w:val="00791484"/>
    <w:rsid w:val="00797365"/>
    <w:rsid w:val="00797ABF"/>
    <w:rsid w:val="007A05BF"/>
    <w:rsid w:val="007A217C"/>
    <w:rsid w:val="007A29BF"/>
    <w:rsid w:val="007A4EE1"/>
    <w:rsid w:val="007B3D41"/>
    <w:rsid w:val="007B4584"/>
    <w:rsid w:val="007B5434"/>
    <w:rsid w:val="007C0093"/>
    <w:rsid w:val="007C0F23"/>
    <w:rsid w:val="007C1CCA"/>
    <w:rsid w:val="007C4E3B"/>
    <w:rsid w:val="007D1C60"/>
    <w:rsid w:val="007D31F4"/>
    <w:rsid w:val="007D3F2B"/>
    <w:rsid w:val="007D5030"/>
    <w:rsid w:val="007D5F49"/>
    <w:rsid w:val="007D713F"/>
    <w:rsid w:val="007E08AF"/>
    <w:rsid w:val="007E0D0B"/>
    <w:rsid w:val="007E4AF9"/>
    <w:rsid w:val="007E5C93"/>
    <w:rsid w:val="007E77B1"/>
    <w:rsid w:val="007F29A3"/>
    <w:rsid w:val="007F3746"/>
    <w:rsid w:val="007F3FA9"/>
    <w:rsid w:val="007F4DD9"/>
    <w:rsid w:val="007F58A3"/>
    <w:rsid w:val="007F5A7C"/>
    <w:rsid w:val="007F6CBE"/>
    <w:rsid w:val="00800AF8"/>
    <w:rsid w:val="00803D73"/>
    <w:rsid w:val="0080492C"/>
    <w:rsid w:val="00804C1F"/>
    <w:rsid w:val="00810485"/>
    <w:rsid w:val="00810CCA"/>
    <w:rsid w:val="008118D7"/>
    <w:rsid w:val="008153F5"/>
    <w:rsid w:val="00815FCD"/>
    <w:rsid w:val="00817203"/>
    <w:rsid w:val="00817ED4"/>
    <w:rsid w:val="00817FA2"/>
    <w:rsid w:val="00822728"/>
    <w:rsid w:val="00825A49"/>
    <w:rsid w:val="00827A1C"/>
    <w:rsid w:val="00831C04"/>
    <w:rsid w:val="00832424"/>
    <w:rsid w:val="00832A10"/>
    <w:rsid w:val="00832B8D"/>
    <w:rsid w:val="00832C48"/>
    <w:rsid w:val="00833087"/>
    <w:rsid w:val="008331AA"/>
    <w:rsid w:val="008357C1"/>
    <w:rsid w:val="00836526"/>
    <w:rsid w:val="00840B92"/>
    <w:rsid w:val="0084128A"/>
    <w:rsid w:val="00841A51"/>
    <w:rsid w:val="008433B0"/>
    <w:rsid w:val="00844B82"/>
    <w:rsid w:val="00847226"/>
    <w:rsid w:val="00850318"/>
    <w:rsid w:val="00851186"/>
    <w:rsid w:val="008519DD"/>
    <w:rsid w:val="00852EBF"/>
    <w:rsid w:val="00853234"/>
    <w:rsid w:val="008551A2"/>
    <w:rsid w:val="008610CC"/>
    <w:rsid w:val="00863043"/>
    <w:rsid w:val="0086337D"/>
    <w:rsid w:val="00865DBD"/>
    <w:rsid w:val="008661CF"/>
    <w:rsid w:val="00866688"/>
    <w:rsid w:val="008708C5"/>
    <w:rsid w:val="008710A8"/>
    <w:rsid w:val="00871A46"/>
    <w:rsid w:val="00873C33"/>
    <w:rsid w:val="00877774"/>
    <w:rsid w:val="008777C2"/>
    <w:rsid w:val="00877B22"/>
    <w:rsid w:val="00877F31"/>
    <w:rsid w:val="008805FE"/>
    <w:rsid w:val="00880835"/>
    <w:rsid w:val="008831F1"/>
    <w:rsid w:val="008847C6"/>
    <w:rsid w:val="00886D5D"/>
    <w:rsid w:val="00887161"/>
    <w:rsid w:val="008911B2"/>
    <w:rsid w:val="008930AA"/>
    <w:rsid w:val="008A03EE"/>
    <w:rsid w:val="008A1DF4"/>
    <w:rsid w:val="008A2402"/>
    <w:rsid w:val="008A2851"/>
    <w:rsid w:val="008A2F11"/>
    <w:rsid w:val="008A4EF7"/>
    <w:rsid w:val="008A4FBB"/>
    <w:rsid w:val="008A5630"/>
    <w:rsid w:val="008A610B"/>
    <w:rsid w:val="008B3F09"/>
    <w:rsid w:val="008B445E"/>
    <w:rsid w:val="008B6589"/>
    <w:rsid w:val="008C1869"/>
    <w:rsid w:val="008C2020"/>
    <w:rsid w:val="008C3B8B"/>
    <w:rsid w:val="008C7545"/>
    <w:rsid w:val="008D26AA"/>
    <w:rsid w:val="008D5B63"/>
    <w:rsid w:val="008D6271"/>
    <w:rsid w:val="008D6D3E"/>
    <w:rsid w:val="008D71DB"/>
    <w:rsid w:val="008E43A5"/>
    <w:rsid w:val="008E739E"/>
    <w:rsid w:val="008F2921"/>
    <w:rsid w:val="008F5653"/>
    <w:rsid w:val="008F57A9"/>
    <w:rsid w:val="008F64C1"/>
    <w:rsid w:val="008F69C6"/>
    <w:rsid w:val="008F6EDC"/>
    <w:rsid w:val="00903185"/>
    <w:rsid w:val="009071C5"/>
    <w:rsid w:val="00911619"/>
    <w:rsid w:val="00911882"/>
    <w:rsid w:val="00912BBC"/>
    <w:rsid w:val="0091693A"/>
    <w:rsid w:val="00916CB7"/>
    <w:rsid w:val="009207E0"/>
    <w:rsid w:val="00926608"/>
    <w:rsid w:val="00926DC4"/>
    <w:rsid w:val="0092793A"/>
    <w:rsid w:val="009303C6"/>
    <w:rsid w:val="00932B63"/>
    <w:rsid w:val="00933A06"/>
    <w:rsid w:val="00933A10"/>
    <w:rsid w:val="00934361"/>
    <w:rsid w:val="0093602F"/>
    <w:rsid w:val="00936C91"/>
    <w:rsid w:val="00936EB4"/>
    <w:rsid w:val="0093747C"/>
    <w:rsid w:val="0094202A"/>
    <w:rsid w:val="00942F39"/>
    <w:rsid w:val="00946D1F"/>
    <w:rsid w:val="00947B88"/>
    <w:rsid w:val="009526C9"/>
    <w:rsid w:val="009547C5"/>
    <w:rsid w:val="00954D81"/>
    <w:rsid w:val="00957D8A"/>
    <w:rsid w:val="00961B70"/>
    <w:rsid w:val="0096254B"/>
    <w:rsid w:val="00963D0B"/>
    <w:rsid w:val="00964797"/>
    <w:rsid w:val="009661CF"/>
    <w:rsid w:val="00973EBF"/>
    <w:rsid w:val="00974296"/>
    <w:rsid w:val="00976FAE"/>
    <w:rsid w:val="00982A50"/>
    <w:rsid w:val="00982DF6"/>
    <w:rsid w:val="009831D9"/>
    <w:rsid w:val="009867E5"/>
    <w:rsid w:val="00987952"/>
    <w:rsid w:val="00990461"/>
    <w:rsid w:val="0099257F"/>
    <w:rsid w:val="00992599"/>
    <w:rsid w:val="00993D0D"/>
    <w:rsid w:val="009946FF"/>
    <w:rsid w:val="00995B60"/>
    <w:rsid w:val="009961B6"/>
    <w:rsid w:val="009961CC"/>
    <w:rsid w:val="00996F3F"/>
    <w:rsid w:val="0099726A"/>
    <w:rsid w:val="009A07A4"/>
    <w:rsid w:val="009A145D"/>
    <w:rsid w:val="009A1B4D"/>
    <w:rsid w:val="009A331F"/>
    <w:rsid w:val="009A3D84"/>
    <w:rsid w:val="009B0AA4"/>
    <w:rsid w:val="009B0E7E"/>
    <w:rsid w:val="009B1E37"/>
    <w:rsid w:val="009B20FE"/>
    <w:rsid w:val="009B6958"/>
    <w:rsid w:val="009B6BB9"/>
    <w:rsid w:val="009B77C7"/>
    <w:rsid w:val="009C470B"/>
    <w:rsid w:val="009C4A33"/>
    <w:rsid w:val="009C5D5E"/>
    <w:rsid w:val="009C716C"/>
    <w:rsid w:val="009C7432"/>
    <w:rsid w:val="009D267E"/>
    <w:rsid w:val="009D3659"/>
    <w:rsid w:val="009D44B1"/>
    <w:rsid w:val="009D4B24"/>
    <w:rsid w:val="009E0227"/>
    <w:rsid w:val="009E07C1"/>
    <w:rsid w:val="009E0B43"/>
    <w:rsid w:val="009E0E86"/>
    <w:rsid w:val="009E103E"/>
    <w:rsid w:val="009E104A"/>
    <w:rsid w:val="009E30EF"/>
    <w:rsid w:val="009E3890"/>
    <w:rsid w:val="009F27CC"/>
    <w:rsid w:val="009F365A"/>
    <w:rsid w:val="009F3FF8"/>
    <w:rsid w:val="009F47BC"/>
    <w:rsid w:val="009F4E03"/>
    <w:rsid w:val="00A06B5C"/>
    <w:rsid w:val="00A07DFF"/>
    <w:rsid w:val="00A10127"/>
    <w:rsid w:val="00A102CF"/>
    <w:rsid w:val="00A114B5"/>
    <w:rsid w:val="00A11E1E"/>
    <w:rsid w:val="00A12B41"/>
    <w:rsid w:val="00A12E82"/>
    <w:rsid w:val="00A13612"/>
    <w:rsid w:val="00A14D53"/>
    <w:rsid w:val="00A16EC1"/>
    <w:rsid w:val="00A228C3"/>
    <w:rsid w:val="00A22A34"/>
    <w:rsid w:val="00A23B8E"/>
    <w:rsid w:val="00A253B5"/>
    <w:rsid w:val="00A25461"/>
    <w:rsid w:val="00A26F3F"/>
    <w:rsid w:val="00A34D91"/>
    <w:rsid w:val="00A352B9"/>
    <w:rsid w:val="00A36504"/>
    <w:rsid w:val="00A36A02"/>
    <w:rsid w:val="00A36BCA"/>
    <w:rsid w:val="00A41385"/>
    <w:rsid w:val="00A41B99"/>
    <w:rsid w:val="00A4387F"/>
    <w:rsid w:val="00A46E7E"/>
    <w:rsid w:val="00A47794"/>
    <w:rsid w:val="00A51174"/>
    <w:rsid w:val="00A52ECA"/>
    <w:rsid w:val="00A54DA4"/>
    <w:rsid w:val="00A553B7"/>
    <w:rsid w:val="00A56C92"/>
    <w:rsid w:val="00A6075F"/>
    <w:rsid w:val="00A60E74"/>
    <w:rsid w:val="00A644D6"/>
    <w:rsid w:val="00A6459A"/>
    <w:rsid w:val="00A661A1"/>
    <w:rsid w:val="00A66B4B"/>
    <w:rsid w:val="00A70954"/>
    <w:rsid w:val="00A71D94"/>
    <w:rsid w:val="00A72F24"/>
    <w:rsid w:val="00A76BAD"/>
    <w:rsid w:val="00A80351"/>
    <w:rsid w:val="00A80F18"/>
    <w:rsid w:val="00A83D6B"/>
    <w:rsid w:val="00A853A3"/>
    <w:rsid w:val="00A9092D"/>
    <w:rsid w:val="00A91523"/>
    <w:rsid w:val="00A94070"/>
    <w:rsid w:val="00A958BC"/>
    <w:rsid w:val="00AA35EF"/>
    <w:rsid w:val="00AA4861"/>
    <w:rsid w:val="00AA6F2D"/>
    <w:rsid w:val="00AA7870"/>
    <w:rsid w:val="00AB0C66"/>
    <w:rsid w:val="00AB131B"/>
    <w:rsid w:val="00AB1818"/>
    <w:rsid w:val="00AB2920"/>
    <w:rsid w:val="00AB2E07"/>
    <w:rsid w:val="00AB360C"/>
    <w:rsid w:val="00AB3DE8"/>
    <w:rsid w:val="00AB4B23"/>
    <w:rsid w:val="00AB4DFC"/>
    <w:rsid w:val="00AB60D2"/>
    <w:rsid w:val="00AB626F"/>
    <w:rsid w:val="00AC2103"/>
    <w:rsid w:val="00AC46BF"/>
    <w:rsid w:val="00AD1038"/>
    <w:rsid w:val="00AD243C"/>
    <w:rsid w:val="00AD347F"/>
    <w:rsid w:val="00AD63BE"/>
    <w:rsid w:val="00AD74B3"/>
    <w:rsid w:val="00AE19AF"/>
    <w:rsid w:val="00AE2A33"/>
    <w:rsid w:val="00AE54E7"/>
    <w:rsid w:val="00AE56F1"/>
    <w:rsid w:val="00AE5C07"/>
    <w:rsid w:val="00AE6BF2"/>
    <w:rsid w:val="00AE6FFE"/>
    <w:rsid w:val="00AF1062"/>
    <w:rsid w:val="00AF13CD"/>
    <w:rsid w:val="00AF27A2"/>
    <w:rsid w:val="00AF3410"/>
    <w:rsid w:val="00AF3757"/>
    <w:rsid w:val="00AF404A"/>
    <w:rsid w:val="00AF4612"/>
    <w:rsid w:val="00AF4E5D"/>
    <w:rsid w:val="00AF7509"/>
    <w:rsid w:val="00AF7ECA"/>
    <w:rsid w:val="00B00311"/>
    <w:rsid w:val="00B00877"/>
    <w:rsid w:val="00B0142E"/>
    <w:rsid w:val="00B03972"/>
    <w:rsid w:val="00B03D0E"/>
    <w:rsid w:val="00B130E4"/>
    <w:rsid w:val="00B1486C"/>
    <w:rsid w:val="00B1564F"/>
    <w:rsid w:val="00B157F9"/>
    <w:rsid w:val="00B1590B"/>
    <w:rsid w:val="00B15DB2"/>
    <w:rsid w:val="00B2011D"/>
    <w:rsid w:val="00B20FC2"/>
    <w:rsid w:val="00B22408"/>
    <w:rsid w:val="00B22FB0"/>
    <w:rsid w:val="00B23D66"/>
    <w:rsid w:val="00B249BF"/>
    <w:rsid w:val="00B26B5C"/>
    <w:rsid w:val="00B27EF5"/>
    <w:rsid w:val="00B31CEB"/>
    <w:rsid w:val="00B3246A"/>
    <w:rsid w:val="00B329A7"/>
    <w:rsid w:val="00B3320B"/>
    <w:rsid w:val="00B34B75"/>
    <w:rsid w:val="00B35EE0"/>
    <w:rsid w:val="00B415A7"/>
    <w:rsid w:val="00B42A17"/>
    <w:rsid w:val="00B44B71"/>
    <w:rsid w:val="00B46458"/>
    <w:rsid w:val="00B523B0"/>
    <w:rsid w:val="00B524E7"/>
    <w:rsid w:val="00B54CDA"/>
    <w:rsid w:val="00B61550"/>
    <w:rsid w:val="00B62746"/>
    <w:rsid w:val="00B62C16"/>
    <w:rsid w:val="00B63299"/>
    <w:rsid w:val="00B67C9F"/>
    <w:rsid w:val="00B72037"/>
    <w:rsid w:val="00B7245D"/>
    <w:rsid w:val="00B73494"/>
    <w:rsid w:val="00B73F18"/>
    <w:rsid w:val="00B76CA7"/>
    <w:rsid w:val="00B774F1"/>
    <w:rsid w:val="00B80676"/>
    <w:rsid w:val="00B81000"/>
    <w:rsid w:val="00B835F9"/>
    <w:rsid w:val="00B84706"/>
    <w:rsid w:val="00B86A16"/>
    <w:rsid w:val="00B86D80"/>
    <w:rsid w:val="00B872C1"/>
    <w:rsid w:val="00B87824"/>
    <w:rsid w:val="00B90581"/>
    <w:rsid w:val="00B90589"/>
    <w:rsid w:val="00B918B5"/>
    <w:rsid w:val="00B9225C"/>
    <w:rsid w:val="00B92B65"/>
    <w:rsid w:val="00B93139"/>
    <w:rsid w:val="00B9356B"/>
    <w:rsid w:val="00B94835"/>
    <w:rsid w:val="00B950FC"/>
    <w:rsid w:val="00B95351"/>
    <w:rsid w:val="00B9619C"/>
    <w:rsid w:val="00BA453E"/>
    <w:rsid w:val="00BA51FD"/>
    <w:rsid w:val="00BA57D6"/>
    <w:rsid w:val="00BA616A"/>
    <w:rsid w:val="00BA6826"/>
    <w:rsid w:val="00BB1B36"/>
    <w:rsid w:val="00BB2550"/>
    <w:rsid w:val="00BB33D6"/>
    <w:rsid w:val="00BC12C7"/>
    <w:rsid w:val="00BC1887"/>
    <w:rsid w:val="00BC4513"/>
    <w:rsid w:val="00BC4DF2"/>
    <w:rsid w:val="00BC78AA"/>
    <w:rsid w:val="00BD0122"/>
    <w:rsid w:val="00BD1CAA"/>
    <w:rsid w:val="00BD1DA1"/>
    <w:rsid w:val="00BD2584"/>
    <w:rsid w:val="00BD25E3"/>
    <w:rsid w:val="00BE047A"/>
    <w:rsid w:val="00BE2E04"/>
    <w:rsid w:val="00BE5549"/>
    <w:rsid w:val="00BF0C3E"/>
    <w:rsid w:val="00BF100F"/>
    <w:rsid w:val="00BF1552"/>
    <w:rsid w:val="00BF3B07"/>
    <w:rsid w:val="00BF47F4"/>
    <w:rsid w:val="00C005A8"/>
    <w:rsid w:val="00C01AE5"/>
    <w:rsid w:val="00C02589"/>
    <w:rsid w:val="00C02F3D"/>
    <w:rsid w:val="00C04137"/>
    <w:rsid w:val="00C04503"/>
    <w:rsid w:val="00C06B62"/>
    <w:rsid w:val="00C06C04"/>
    <w:rsid w:val="00C105A3"/>
    <w:rsid w:val="00C110A6"/>
    <w:rsid w:val="00C15D69"/>
    <w:rsid w:val="00C16108"/>
    <w:rsid w:val="00C16A5E"/>
    <w:rsid w:val="00C1752D"/>
    <w:rsid w:val="00C22B29"/>
    <w:rsid w:val="00C30493"/>
    <w:rsid w:val="00C30ECD"/>
    <w:rsid w:val="00C31806"/>
    <w:rsid w:val="00C33978"/>
    <w:rsid w:val="00C34047"/>
    <w:rsid w:val="00C36D73"/>
    <w:rsid w:val="00C371C4"/>
    <w:rsid w:val="00C37A93"/>
    <w:rsid w:val="00C42358"/>
    <w:rsid w:val="00C431BE"/>
    <w:rsid w:val="00C47825"/>
    <w:rsid w:val="00C503E3"/>
    <w:rsid w:val="00C50CC5"/>
    <w:rsid w:val="00C56F33"/>
    <w:rsid w:val="00C6000E"/>
    <w:rsid w:val="00C61AF3"/>
    <w:rsid w:val="00C621A7"/>
    <w:rsid w:val="00C6413F"/>
    <w:rsid w:val="00C64962"/>
    <w:rsid w:val="00C670BC"/>
    <w:rsid w:val="00C67D3E"/>
    <w:rsid w:val="00C77437"/>
    <w:rsid w:val="00C8056E"/>
    <w:rsid w:val="00C86478"/>
    <w:rsid w:val="00C864B6"/>
    <w:rsid w:val="00C86808"/>
    <w:rsid w:val="00C922B7"/>
    <w:rsid w:val="00C95C7F"/>
    <w:rsid w:val="00C96602"/>
    <w:rsid w:val="00C966FB"/>
    <w:rsid w:val="00C97DF8"/>
    <w:rsid w:val="00CA0FD8"/>
    <w:rsid w:val="00CA2C29"/>
    <w:rsid w:val="00CA338E"/>
    <w:rsid w:val="00CB06F3"/>
    <w:rsid w:val="00CB1934"/>
    <w:rsid w:val="00CB1DF5"/>
    <w:rsid w:val="00CB357C"/>
    <w:rsid w:val="00CB5F64"/>
    <w:rsid w:val="00CB6BFF"/>
    <w:rsid w:val="00CC063B"/>
    <w:rsid w:val="00CC4310"/>
    <w:rsid w:val="00CC57DC"/>
    <w:rsid w:val="00CC7F4A"/>
    <w:rsid w:val="00CD0E00"/>
    <w:rsid w:val="00CD45B1"/>
    <w:rsid w:val="00CD5EB8"/>
    <w:rsid w:val="00CD6862"/>
    <w:rsid w:val="00CD6ADC"/>
    <w:rsid w:val="00CD7984"/>
    <w:rsid w:val="00CE0133"/>
    <w:rsid w:val="00CE2ADA"/>
    <w:rsid w:val="00CE6B6F"/>
    <w:rsid w:val="00CF21F1"/>
    <w:rsid w:val="00CF22DB"/>
    <w:rsid w:val="00CF3067"/>
    <w:rsid w:val="00CF3414"/>
    <w:rsid w:val="00CF5D6F"/>
    <w:rsid w:val="00D00185"/>
    <w:rsid w:val="00D005C2"/>
    <w:rsid w:val="00D03222"/>
    <w:rsid w:val="00D04812"/>
    <w:rsid w:val="00D056E2"/>
    <w:rsid w:val="00D059B1"/>
    <w:rsid w:val="00D06023"/>
    <w:rsid w:val="00D103BF"/>
    <w:rsid w:val="00D129C9"/>
    <w:rsid w:val="00D17F8C"/>
    <w:rsid w:val="00D232CE"/>
    <w:rsid w:val="00D271CC"/>
    <w:rsid w:val="00D27A5F"/>
    <w:rsid w:val="00D30622"/>
    <w:rsid w:val="00D3095C"/>
    <w:rsid w:val="00D30BA5"/>
    <w:rsid w:val="00D317E4"/>
    <w:rsid w:val="00D3421A"/>
    <w:rsid w:val="00D378D1"/>
    <w:rsid w:val="00D40E26"/>
    <w:rsid w:val="00D40FFE"/>
    <w:rsid w:val="00D427A6"/>
    <w:rsid w:val="00D43D8B"/>
    <w:rsid w:val="00D44983"/>
    <w:rsid w:val="00D44A3F"/>
    <w:rsid w:val="00D473ED"/>
    <w:rsid w:val="00D500B1"/>
    <w:rsid w:val="00D55995"/>
    <w:rsid w:val="00D55FAC"/>
    <w:rsid w:val="00D57548"/>
    <w:rsid w:val="00D611F0"/>
    <w:rsid w:val="00D63E48"/>
    <w:rsid w:val="00D65FCA"/>
    <w:rsid w:val="00D72F2B"/>
    <w:rsid w:val="00D75612"/>
    <w:rsid w:val="00D75C03"/>
    <w:rsid w:val="00D80FE4"/>
    <w:rsid w:val="00D81696"/>
    <w:rsid w:val="00D859C3"/>
    <w:rsid w:val="00D865C6"/>
    <w:rsid w:val="00D93C64"/>
    <w:rsid w:val="00D94801"/>
    <w:rsid w:val="00D94E50"/>
    <w:rsid w:val="00D97109"/>
    <w:rsid w:val="00DA0BAC"/>
    <w:rsid w:val="00DA3FC2"/>
    <w:rsid w:val="00DA73B0"/>
    <w:rsid w:val="00DB0C87"/>
    <w:rsid w:val="00DB2010"/>
    <w:rsid w:val="00DB210A"/>
    <w:rsid w:val="00DB3E17"/>
    <w:rsid w:val="00DB3ECB"/>
    <w:rsid w:val="00DB552F"/>
    <w:rsid w:val="00DB6BCF"/>
    <w:rsid w:val="00DB780F"/>
    <w:rsid w:val="00DB7843"/>
    <w:rsid w:val="00DC14AF"/>
    <w:rsid w:val="00DC2D84"/>
    <w:rsid w:val="00DC2DD0"/>
    <w:rsid w:val="00DC2DE6"/>
    <w:rsid w:val="00DC357C"/>
    <w:rsid w:val="00DC5394"/>
    <w:rsid w:val="00DC558C"/>
    <w:rsid w:val="00DC6BBA"/>
    <w:rsid w:val="00DC6FE6"/>
    <w:rsid w:val="00DD02B4"/>
    <w:rsid w:val="00DD07F1"/>
    <w:rsid w:val="00DD32F4"/>
    <w:rsid w:val="00DD4677"/>
    <w:rsid w:val="00DD4EF0"/>
    <w:rsid w:val="00DD739D"/>
    <w:rsid w:val="00DD7C70"/>
    <w:rsid w:val="00DE161C"/>
    <w:rsid w:val="00DE2235"/>
    <w:rsid w:val="00DE2972"/>
    <w:rsid w:val="00DE4FF1"/>
    <w:rsid w:val="00DE6BAD"/>
    <w:rsid w:val="00DF1B2A"/>
    <w:rsid w:val="00DF1C59"/>
    <w:rsid w:val="00DF4364"/>
    <w:rsid w:val="00DF4377"/>
    <w:rsid w:val="00DF50C8"/>
    <w:rsid w:val="00DF61CA"/>
    <w:rsid w:val="00DF7B27"/>
    <w:rsid w:val="00E006A3"/>
    <w:rsid w:val="00E1153F"/>
    <w:rsid w:val="00E120AD"/>
    <w:rsid w:val="00E12EDD"/>
    <w:rsid w:val="00E131E7"/>
    <w:rsid w:val="00E152EF"/>
    <w:rsid w:val="00E17D44"/>
    <w:rsid w:val="00E17FBC"/>
    <w:rsid w:val="00E200B4"/>
    <w:rsid w:val="00E2285A"/>
    <w:rsid w:val="00E234BA"/>
    <w:rsid w:val="00E263D5"/>
    <w:rsid w:val="00E2654E"/>
    <w:rsid w:val="00E269D2"/>
    <w:rsid w:val="00E26E69"/>
    <w:rsid w:val="00E2792A"/>
    <w:rsid w:val="00E300A7"/>
    <w:rsid w:val="00E31E07"/>
    <w:rsid w:val="00E33523"/>
    <w:rsid w:val="00E33A71"/>
    <w:rsid w:val="00E34052"/>
    <w:rsid w:val="00E3456B"/>
    <w:rsid w:val="00E410FC"/>
    <w:rsid w:val="00E422F2"/>
    <w:rsid w:val="00E4293F"/>
    <w:rsid w:val="00E454AD"/>
    <w:rsid w:val="00E45C71"/>
    <w:rsid w:val="00E47E96"/>
    <w:rsid w:val="00E50254"/>
    <w:rsid w:val="00E5265D"/>
    <w:rsid w:val="00E52686"/>
    <w:rsid w:val="00E54CB9"/>
    <w:rsid w:val="00E54D0E"/>
    <w:rsid w:val="00E55CAF"/>
    <w:rsid w:val="00E56379"/>
    <w:rsid w:val="00E565B8"/>
    <w:rsid w:val="00E60A7A"/>
    <w:rsid w:val="00E61745"/>
    <w:rsid w:val="00E62A0C"/>
    <w:rsid w:val="00E62DC4"/>
    <w:rsid w:val="00E63470"/>
    <w:rsid w:val="00E64F1F"/>
    <w:rsid w:val="00E65CDA"/>
    <w:rsid w:val="00E66837"/>
    <w:rsid w:val="00E70650"/>
    <w:rsid w:val="00E71351"/>
    <w:rsid w:val="00E72026"/>
    <w:rsid w:val="00E73F9A"/>
    <w:rsid w:val="00E7479D"/>
    <w:rsid w:val="00E74CC8"/>
    <w:rsid w:val="00E74DC5"/>
    <w:rsid w:val="00E75B29"/>
    <w:rsid w:val="00E812FD"/>
    <w:rsid w:val="00E81CC6"/>
    <w:rsid w:val="00E85989"/>
    <w:rsid w:val="00E86D1B"/>
    <w:rsid w:val="00E8700B"/>
    <w:rsid w:val="00E90266"/>
    <w:rsid w:val="00E9315E"/>
    <w:rsid w:val="00E94338"/>
    <w:rsid w:val="00E952B4"/>
    <w:rsid w:val="00E952FB"/>
    <w:rsid w:val="00E95341"/>
    <w:rsid w:val="00E964C3"/>
    <w:rsid w:val="00E96D0B"/>
    <w:rsid w:val="00EA1E88"/>
    <w:rsid w:val="00EA5793"/>
    <w:rsid w:val="00EA7C28"/>
    <w:rsid w:val="00EB36C2"/>
    <w:rsid w:val="00EB4890"/>
    <w:rsid w:val="00EB5112"/>
    <w:rsid w:val="00EC2538"/>
    <w:rsid w:val="00EC35F7"/>
    <w:rsid w:val="00EC39AC"/>
    <w:rsid w:val="00EC4855"/>
    <w:rsid w:val="00EC7D08"/>
    <w:rsid w:val="00ED49D3"/>
    <w:rsid w:val="00ED5D0C"/>
    <w:rsid w:val="00ED6845"/>
    <w:rsid w:val="00ED6FF6"/>
    <w:rsid w:val="00EE1B90"/>
    <w:rsid w:val="00EE21F4"/>
    <w:rsid w:val="00EE6134"/>
    <w:rsid w:val="00EF3134"/>
    <w:rsid w:val="00EF5275"/>
    <w:rsid w:val="00EF61F4"/>
    <w:rsid w:val="00F01346"/>
    <w:rsid w:val="00F02285"/>
    <w:rsid w:val="00F02A30"/>
    <w:rsid w:val="00F0344A"/>
    <w:rsid w:val="00F06D02"/>
    <w:rsid w:val="00F1436B"/>
    <w:rsid w:val="00F15F2E"/>
    <w:rsid w:val="00F17C75"/>
    <w:rsid w:val="00F21379"/>
    <w:rsid w:val="00F22CC8"/>
    <w:rsid w:val="00F24B79"/>
    <w:rsid w:val="00F25C39"/>
    <w:rsid w:val="00F262D7"/>
    <w:rsid w:val="00F26488"/>
    <w:rsid w:val="00F27473"/>
    <w:rsid w:val="00F3258E"/>
    <w:rsid w:val="00F342F3"/>
    <w:rsid w:val="00F34FB7"/>
    <w:rsid w:val="00F3738E"/>
    <w:rsid w:val="00F421AA"/>
    <w:rsid w:val="00F42AAC"/>
    <w:rsid w:val="00F44CB5"/>
    <w:rsid w:val="00F54B74"/>
    <w:rsid w:val="00F56E6B"/>
    <w:rsid w:val="00F603E0"/>
    <w:rsid w:val="00F62095"/>
    <w:rsid w:val="00F670DD"/>
    <w:rsid w:val="00F67288"/>
    <w:rsid w:val="00F72132"/>
    <w:rsid w:val="00F74849"/>
    <w:rsid w:val="00F75F0D"/>
    <w:rsid w:val="00F77575"/>
    <w:rsid w:val="00F77C34"/>
    <w:rsid w:val="00F815BC"/>
    <w:rsid w:val="00F81DE7"/>
    <w:rsid w:val="00F85660"/>
    <w:rsid w:val="00F86DC8"/>
    <w:rsid w:val="00F92CB7"/>
    <w:rsid w:val="00F939B9"/>
    <w:rsid w:val="00F95AA1"/>
    <w:rsid w:val="00F97595"/>
    <w:rsid w:val="00FA1EF1"/>
    <w:rsid w:val="00FA3CFB"/>
    <w:rsid w:val="00FA53F8"/>
    <w:rsid w:val="00FA5846"/>
    <w:rsid w:val="00FA656F"/>
    <w:rsid w:val="00FB0B9A"/>
    <w:rsid w:val="00FB11CE"/>
    <w:rsid w:val="00FB5272"/>
    <w:rsid w:val="00FB6E6A"/>
    <w:rsid w:val="00FC02A1"/>
    <w:rsid w:val="00FC0CCE"/>
    <w:rsid w:val="00FC3373"/>
    <w:rsid w:val="00FC3512"/>
    <w:rsid w:val="00FC4F7F"/>
    <w:rsid w:val="00FC53B1"/>
    <w:rsid w:val="00FC7B63"/>
    <w:rsid w:val="00FD1D11"/>
    <w:rsid w:val="00FD2B17"/>
    <w:rsid w:val="00FD3B16"/>
    <w:rsid w:val="00FD3D93"/>
    <w:rsid w:val="00FD42CE"/>
    <w:rsid w:val="00FD6624"/>
    <w:rsid w:val="00FD7A80"/>
    <w:rsid w:val="00FD7D15"/>
    <w:rsid w:val="00FE0EB0"/>
    <w:rsid w:val="00FE2AC0"/>
    <w:rsid w:val="00FE3B09"/>
    <w:rsid w:val="00FE5121"/>
    <w:rsid w:val="00FE58FF"/>
    <w:rsid w:val="00FF1AE0"/>
    <w:rsid w:val="00FF32C3"/>
    <w:rsid w:val="00FF4A96"/>
    <w:rsid w:val="00FF503B"/>
    <w:rsid w:val="00FF6B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3A91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81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a">
    <w:name w:val="lista"/>
    <w:basedOn w:val="Normal"/>
    <w:uiPriority w:val="99"/>
    <w:rsid w:val="00304499"/>
    <w:pPr>
      <w:autoSpaceDE w:val="0"/>
      <w:autoSpaceDN w:val="0"/>
      <w:adjustRightInd w:val="0"/>
      <w:spacing w:line="288" w:lineRule="auto"/>
      <w:ind w:left="180" w:right="57" w:hanging="180"/>
      <w:jc w:val="both"/>
      <w:textAlignment w:val="center"/>
    </w:pPr>
    <w:rPr>
      <w:rFonts w:ascii="Roboto" w:hAnsi="Roboto" w:cs="Roboto"/>
      <w:color w:val="000000"/>
      <w:sz w:val="20"/>
      <w:szCs w:val="20"/>
      <w:lang w:val="es-ES_tradnl"/>
    </w:rPr>
  </w:style>
  <w:style w:type="character" w:customStyle="1" w:styleId="Textonormal">
    <w:name w:val="Texto normal"/>
    <w:uiPriority w:val="99"/>
    <w:rsid w:val="00304499"/>
    <w:rPr>
      <w:rFonts w:ascii="Roboto Light" w:hAnsi="Roboto Light" w:cs="Roboto Light"/>
      <w:spacing w:val="0"/>
      <w:sz w:val="20"/>
      <w:szCs w:val="20"/>
    </w:rPr>
  </w:style>
  <w:style w:type="character" w:styleId="Refdenotaalpie">
    <w:name w:val="footnote reference"/>
    <w:uiPriority w:val="99"/>
    <w:semiHidden/>
    <w:rsid w:val="00304499"/>
    <w:rPr>
      <w:vertAlign w:val="superscript"/>
    </w:rPr>
  </w:style>
  <w:style w:type="paragraph" w:customStyle="1" w:styleId="AbstractStyle">
    <w:name w:val="* AbstractStyle"/>
    <w:link w:val="AbstractStyleChar"/>
    <w:qFormat/>
    <w:rsid w:val="00304499"/>
    <w:pPr>
      <w:jc w:val="both"/>
    </w:pPr>
    <w:rPr>
      <w:rFonts w:ascii="Times New Roman" w:eastAsia="Times New Roman" w:hAnsi="Times New Roman" w:cs="Vrinda"/>
      <w:i/>
      <w:sz w:val="16"/>
      <w:szCs w:val="20"/>
      <w:lang w:val="en-US"/>
    </w:rPr>
  </w:style>
  <w:style w:type="character" w:customStyle="1" w:styleId="AbstractStyleChar">
    <w:name w:val="* AbstractStyle Char"/>
    <w:link w:val="AbstractStyle"/>
    <w:rsid w:val="00304499"/>
    <w:rPr>
      <w:rFonts w:ascii="Times New Roman" w:eastAsia="Times New Roman" w:hAnsi="Times New Roman" w:cs="Vrinda"/>
      <w:i/>
      <w:sz w:val="16"/>
      <w:szCs w:val="20"/>
      <w:lang w:val="en-US"/>
    </w:rPr>
  </w:style>
  <w:style w:type="paragraph" w:customStyle="1" w:styleId="KeywordsText">
    <w:name w:val="* KeywordsText"/>
    <w:link w:val="KeywordsTextChar"/>
    <w:qFormat/>
    <w:rsid w:val="00304499"/>
    <w:pPr>
      <w:jc w:val="center"/>
    </w:pPr>
    <w:rPr>
      <w:rFonts w:ascii="Times New Roman" w:eastAsia="Times New Roman" w:hAnsi="Times New Roman" w:cs="Vrinda"/>
      <w:i/>
      <w:sz w:val="16"/>
      <w:szCs w:val="20"/>
      <w:lang w:val="en-US"/>
    </w:rPr>
  </w:style>
  <w:style w:type="character" w:customStyle="1" w:styleId="KeywordsTextChar">
    <w:name w:val="* KeywordsText Char"/>
    <w:link w:val="KeywordsText"/>
    <w:rsid w:val="00304499"/>
    <w:rPr>
      <w:rFonts w:ascii="Times New Roman" w:eastAsia="Times New Roman" w:hAnsi="Times New Roman" w:cs="Vrinda"/>
      <w:i/>
      <w:sz w:val="16"/>
      <w:szCs w:val="20"/>
      <w:lang w:val="en-US"/>
    </w:rPr>
  </w:style>
  <w:style w:type="paragraph" w:customStyle="1" w:styleId="SectionSubheading1">
    <w:name w:val="* SectionSubheading1"/>
    <w:next w:val="Normal"/>
    <w:link w:val="SectionSubheading1Char"/>
    <w:qFormat/>
    <w:rsid w:val="00130E76"/>
    <w:pPr>
      <w:spacing w:before="200" w:after="200"/>
    </w:pPr>
    <w:rPr>
      <w:rFonts w:ascii="Times New Roman" w:eastAsia="Times New Roman" w:hAnsi="Times New Roman" w:cs="Vrinda"/>
      <w:b/>
      <w:i/>
      <w:sz w:val="21"/>
      <w:szCs w:val="20"/>
      <w:lang w:val="en-US"/>
    </w:rPr>
  </w:style>
  <w:style w:type="character" w:customStyle="1" w:styleId="SectionSubheading1Char">
    <w:name w:val="* SectionSubheading1 Char"/>
    <w:link w:val="SectionSubheading1"/>
    <w:rsid w:val="00130E76"/>
    <w:rPr>
      <w:rFonts w:ascii="Times New Roman" w:eastAsia="Times New Roman" w:hAnsi="Times New Roman" w:cs="Vrinda"/>
      <w:b/>
      <w:i/>
      <w:sz w:val="21"/>
      <w:szCs w:val="20"/>
      <w:lang w:val="en-US"/>
    </w:rPr>
  </w:style>
  <w:style w:type="paragraph" w:customStyle="1" w:styleId="FirstParaofSectionTextStyle">
    <w:name w:val="* FirstParaofSectionTextStyle"/>
    <w:next w:val="Normal"/>
    <w:link w:val="FirstParaofSectionTextStyleChar"/>
    <w:qFormat/>
    <w:rsid w:val="00130E76"/>
    <w:pPr>
      <w:jc w:val="both"/>
    </w:pPr>
    <w:rPr>
      <w:rFonts w:ascii="Times New Roman" w:eastAsia="Times New Roman" w:hAnsi="Times New Roman" w:cs="Vrinda"/>
      <w:sz w:val="20"/>
      <w:szCs w:val="20"/>
      <w:lang w:val="en-US"/>
    </w:rPr>
  </w:style>
  <w:style w:type="character" w:customStyle="1" w:styleId="FirstParaofSectionTextStyleChar">
    <w:name w:val="* FirstParaofSectionTextStyle Char"/>
    <w:link w:val="FirstParaofSectionTextStyle"/>
    <w:rsid w:val="00130E76"/>
    <w:rPr>
      <w:rFonts w:ascii="Times New Roman" w:eastAsia="Times New Roman" w:hAnsi="Times New Roman" w:cs="Vrinda"/>
      <w:sz w:val="20"/>
      <w:szCs w:val="20"/>
      <w:lang w:val="en-US"/>
    </w:rPr>
  </w:style>
  <w:style w:type="paragraph" w:customStyle="1" w:styleId="Prrafobsico">
    <w:name w:val="[Párrafo básico]"/>
    <w:basedOn w:val="Normal"/>
    <w:uiPriority w:val="99"/>
    <w:rsid w:val="00130E76"/>
    <w:pPr>
      <w:autoSpaceDE w:val="0"/>
      <w:autoSpaceDN w:val="0"/>
      <w:adjustRightInd w:val="0"/>
      <w:spacing w:line="288" w:lineRule="auto"/>
      <w:textAlignment w:val="center"/>
    </w:pPr>
    <w:rPr>
      <w:rFonts w:ascii="Minion Pro" w:hAnsi="Minion Pro" w:cs="Minion Pro"/>
      <w:color w:val="000000"/>
      <w:lang w:val="es-ES_tradnl"/>
    </w:rPr>
  </w:style>
  <w:style w:type="character" w:customStyle="1" w:styleId="Subtitulos">
    <w:name w:val="Subtitulos"/>
    <w:uiPriority w:val="99"/>
    <w:rsid w:val="00130E76"/>
    <w:rPr>
      <w:rFonts w:ascii="Roboto Medium" w:hAnsi="Roboto Medium" w:cs="Roboto Medium"/>
      <w:caps/>
      <w:spacing w:val="0"/>
      <w:sz w:val="22"/>
      <w:szCs w:val="22"/>
      <w:lang w:val="es-ES_tradnl"/>
    </w:rPr>
  </w:style>
  <w:style w:type="paragraph" w:styleId="Prrafodelista">
    <w:name w:val="List Paragraph"/>
    <w:basedOn w:val="Normal"/>
    <w:uiPriority w:val="34"/>
    <w:qFormat/>
    <w:rsid w:val="00130E76"/>
    <w:pPr>
      <w:ind w:left="720"/>
      <w:contextualSpacing/>
    </w:pPr>
  </w:style>
  <w:style w:type="character" w:styleId="Hipervnculo">
    <w:name w:val="Hyperlink"/>
    <w:basedOn w:val="Fuentedeprrafopredeter"/>
    <w:uiPriority w:val="99"/>
    <w:unhideWhenUsed/>
    <w:rsid w:val="002B2471"/>
    <w:rPr>
      <w:color w:val="0563C1" w:themeColor="hyperlink"/>
      <w:u w:val="single"/>
    </w:rPr>
  </w:style>
  <w:style w:type="character" w:styleId="Mencinsinresolver">
    <w:name w:val="Unresolved Mention"/>
    <w:basedOn w:val="Fuentedeprrafopredeter"/>
    <w:uiPriority w:val="99"/>
    <w:semiHidden/>
    <w:unhideWhenUsed/>
    <w:rsid w:val="002B2471"/>
    <w:rPr>
      <w:color w:val="605E5C"/>
      <w:shd w:val="clear" w:color="auto" w:fill="E1DFDD"/>
    </w:rPr>
  </w:style>
  <w:style w:type="paragraph" w:customStyle="1" w:styleId="AuthorNameHeading">
    <w:name w:val="* AuthorNameHeading"/>
    <w:next w:val="Sinespaciado"/>
    <w:link w:val="AuthorNameHeadingChar"/>
    <w:qFormat/>
    <w:rsid w:val="001D39FF"/>
    <w:rPr>
      <w:rFonts w:ascii="Times New Roman" w:eastAsia="Times New Roman" w:hAnsi="Times New Roman" w:cs="Vrinda"/>
      <w:b/>
      <w:i/>
      <w:sz w:val="20"/>
      <w:lang w:val="en-US"/>
    </w:rPr>
  </w:style>
  <w:style w:type="character" w:customStyle="1" w:styleId="AuthorNameHeadingChar">
    <w:name w:val="* AuthorNameHeading Char"/>
    <w:link w:val="AuthorNameHeading"/>
    <w:rsid w:val="001D39FF"/>
    <w:rPr>
      <w:rFonts w:ascii="Times New Roman" w:eastAsia="Times New Roman" w:hAnsi="Times New Roman" w:cs="Vrinda"/>
      <w:b/>
      <w:i/>
      <w:sz w:val="20"/>
      <w:lang w:val="en-US"/>
    </w:rPr>
  </w:style>
  <w:style w:type="paragraph" w:customStyle="1" w:styleId="AuthorBiographyText">
    <w:name w:val="* AuthorBiographyText"/>
    <w:next w:val="Normal"/>
    <w:link w:val="AuthorBiographyTextChar"/>
    <w:qFormat/>
    <w:rsid w:val="001D39FF"/>
    <w:pPr>
      <w:spacing w:after="200"/>
      <w:jc w:val="both"/>
    </w:pPr>
    <w:rPr>
      <w:rFonts w:ascii="Times New Roman" w:eastAsia="Times New Roman" w:hAnsi="Times New Roman" w:cs="Vrinda"/>
      <w:sz w:val="20"/>
      <w:lang w:val="en-US"/>
    </w:rPr>
  </w:style>
  <w:style w:type="character" w:customStyle="1" w:styleId="AuthorBiographyTextChar">
    <w:name w:val="* AuthorBiographyText Char"/>
    <w:link w:val="AuthorBiographyText"/>
    <w:rsid w:val="001D39FF"/>
    <w:rPr>
      <w:rFonts w:ascii="Times New Roman" w:eastAsia="Times New Roman" w:hAnsi="Times New Roman" w:cs="Vrinda"/>
      <w:sz w:val="20"/>
      <w:lang w:val="en-US"/>
    </w:rPr>
  </w:style>
  <w:style w:type="paragraph" w:styleId="Sinespaciado">
    <w:name w:val="No Spacing"/>
    <w:uiPriority w:val="1"/>
    <w:qFormat/>
    <w:rsid w:val="001D39FF"/>
  </w:style>
  <w:style w:type="paragraph" w:styleId="NormalWeb">
    <w:name w:val="Normal (Web)"/>
    <w:basedOn w:val="Normal"/>
    <w:uiPriority w:val="99"/>
    <w:semiHidden/>
    <w:unhideWhenUsed/>
    <w:rsid w:val="001F557A"/>
    <w:pPr>
      <w:spacing w:before="100" w:beforeAutospacing="1" w:after="100" w:afterAutospacing="1"/>
    </w:pPr>
    <w:rPr>
      <w:rFonts w:ascii="Times New Roman" w:eastAsia="Times New Roman" w:hAnsi="Times New Roman" w:cs="Times New Roman"/>
      <w:lang w:eastAsia="es-MX"/>
    </w:rPr>
  </w:style>
  <w:style w:type="paragraph" w:styleId="Textodeglobo">
    <w:name w:val="Balloon Text"/>
    <w:basedOn w:val="Normal"/>
    <w:link w:val="TextodegloboCar"/>
    <w:uiPriority w:val="99"/>
    <w:semiHidden/>
    <w:unhideWhenUsed/>
    <w:rsid w:val="006C368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C368A"/>
    <w:rPr>
      <w:rFonts w:ascii="Segoe UI" w:hAnsi="Segoe UI" w:cs="Segoe UI"/>
      <w:sz w:val="18"/>
      <w:szCs w:val="18"/>
    </w:rPr>
  </w:style>
  <w:style w:type="paragraph" w:styleId="Bibliografa">
    <w:name w:val="Bibliography"/>
    <w:basedOn w:val="Normal"/>
    <w:next w:val="Normal"/>
    <w:uiPriority w:val="37"/>
    <w:unhideWhenUsed/>
    <w:rsid w:val="00564435"/>
  </w:style>
  <w:style w:type="paragraph" w:styleId="Descripcin">
    <w:name w:val="caption"/>
    <w:basedOn w:val="Normal"/>
    <w:next w:val="Normal"/>
    <w:uiPriority w:val="35"/>
    <w:unhideWhenUsed/>
    <w:qFormat/>
    <w:rsid w:val="0077283C"/>
    <w:pPr>
      <w:spacing w:after="200"/>
    </w:pPr>
    <w:rPr>
      <w:i/>
      <w:iCs/>
      <w:color w:val="44546A" w:themeColor="text2"/>
      <w:sz w:val="18"/>
      <w:szCs w:val="18"/>
    </w:rPr>
  </w:style>
  <w:style w:type="character" w:styleId="Refdecomentario">
    <w:name w:val="annotation reference"/>
    <w:basedOn w:val="Fuentedeprrafopredeter"/>
    <w:uiPriority w:val="99"/>
    <w:semiHidden/>
    <w:unhideWhenUsed/>
    <w:rsid w:val="00E8700B"/>
    <w:rPr>
      <w:sz w:val="16"/>
      <w:szCs w:val="16"/>
    </w:rPr>
  </w:style>
  <w:style w:type="paragraph" w:styleId="Textocomentario">
    <w:name w:val="annotation text"/>
    <w:basedOn w:val="Normal"/>
    <w:link w:val="TextocomentarioCar"/>
    <w:uiPriority w:val="99"/>
    <w:semiHidden/>
    <w:unhideWhenUsed/>
    <w:rsid w:val="00E8700B"/>
    <w:rPr>
      <w:sz w:val="20"/>
      <w:szCs w:val="20"/>
    </w:rPr>
  </w:style>
  <w:style w:type="character" w:customStyle="1" w:styleId="TextocomentarioCar">
    <w:name w:val="Texto comentario Car"/>
    <w:basedOn w:val="Fuentedeprrafopredeter"/>
    <w:link w:val="Textocomentario"/>
    <w:uiPriority w:val="99"/>
    <w:semiHidden/>
    <w:rsid w:val="00E8700B"/>
    <w:rPr>
      <w:sz w:val="20"/>
      <w:szCs w:val="20"/>
    </w:rPr>
  </w:style>
  <w:style w:type="paragraph" w:styleId="Asuntodelcomentario">
    <w:name w:val="annotation subject"/>
    <w:basedOn w:val="Textocomentario"/>
    <w:next w:val="Textocomentario"/>
    <w:link w:val="AsuntodelcomentarioCar"/>
    <w:uiPriority w:val="99"/>
    <w:semiHidden/>
    <w:unhideWhenUsed/>
    <w:rsid w:val="00E8700B"/>
    <w:rPr>
      <w:b/>
      <w:bCs/>
    </w:rPr>
  </w:style>
  <w:style w:type="character" w:customStyle="1" w:styleId="AsuntodelcomentarioCar">
    <w:name w:val="Asunto del comentario Car"/>
    <w:basedOn w:val="TextocomentarioCar"/>
    <w:link w:val="Asuntodelcomentario"/>
    <w:uiPriority w:val="99"/>
    <w:semiHidden/>
    <w:rsid w:val="00E8700B"/>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24154">
      <w:bodyDiv w:val="1"/>
      <w:marLeft w:val="0"/>
      <w:marRight w:val="0"/>
      <w:marTop w:val="0"/>
      <w:marBottom w:val="0"/>
      <w:divBdr>
        <w:top w:val="none" w:sz="0" w:space="0" w:color="auto"/>
        <w:left w:val="none" w:sz="0" w:space="0" w:color="auto"/>
        <w:bottom w:val="none" w:sz="0" w:space="0" w:color="auto"/>
        <w:right w:val="none" w:sz="0" w:space="0" w:color="auto"/>
      </w:divBdr>
    </w:div>
    <w:div w:id="128978212">
      <w:bodyDiv w:val="1"/>
      <w:marLeft w:val="0"/>
      <w:marRight w:val="0"/>
      <w:marTop w:val="0"/>
      <w:marBottom w:val="0"/>
      <w:divBdr>
        <w:top w:val="none" w:sz="0" w:space="0" w:color="auto"/>
        <w:left w:val="none" w:sz="0" w:space="0" w:color="auto"/>
        <w:bottom w:val="none" w:sz="0" w:space="0" w:color="auto"/>
        <w:right w:val="none" w:sz="0" w:space="0" w:color="auto"/>
      </w:divBdr>
      <w:divsChild>
        <w:div w:id="1920824842">
          <w:marLeft w:val="0"/>
          <w:marRight w:val="0"/>
          <w:marTop w:val="0"/>
          <w:marBottom w:val="0"/>
          <w:divBdr>
            <w:top w:val="none" w:sz="0" w:space="0" w:color="auto"/>
            <w:left w:val="none" w:sz="0" w:space="0" w:color="auto"/>
            <w:bottom w:val="none" w:sz="0" w:space="0" w:color="auto"/>
            <w:right w:val="none" w:sz="0" w:space="0" w:color="auto"/>
          </w:divBdr>
          <w:divsChild>
            <w:div w:id="1395161767">
              <w:marLeft w:val="0"/>
              <w:marRight w:val="0"/>
              <w:marTop w:val="0"/>
              <w:marBottom w:val="0"/>
              <w:divBdr>
                <w:top w:val="none" w:sz="0" w:space="0" w:color="auto"/>
                <w:left w:val="none" w:sz="0" w:space="0" w:color="auto"/>
                <w:bottom w:val="none" w:sz="0" w:space="0" w:color="auto"/>
                <w:right w:val="none" w:sz="0" w:space="0" w:color="auto"/>
              </w:divBdr>
              <w:divsChild>
                <w:div w:id="1145899975">
                  <w:marLeft w:val="0"/>
                  <w:marRight w:val="0"/>
                  <w:marTop w:val="0"/>
                  <w:marBottom w:val="0"/>
                  <w:divBdr>
                    <w:top w:val="none" w:sz="0" w:space="0" w:color="auto"/>
                    <w:left w:val="none" w:sz="0" w:space="0" w:color="auto"/>
                    <w:bottom w:val="none" w:sz="0" w:space="0" w:color="auto"/>
                    <w:right w:val="none" w:sz="0" w:space="0" w:color="auto"/>
                  </w:divBdr>
                  <w:divsChild>
                    <w:div w:id="29557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35245">
      <w:bodyDiv w:val="1"/>
      <w:marLeft w:val="0"/>
      <w:marRight w:val="0"/>
      <w:marTop w:val="0"/>
      <w:marBottom w:val="0"/>
      <w:divBdr>
        <w:top w:val="none" w:sz="0" w:space="0" w:color="auto"/>
        <w:left w:val="none" w:sz="0" w:space="0" w:color="auto"/>
        <w:bottom w:val="none" w:sz="0" w:space="0" w:color="auto"/>
        <w:right w:val="none" w:sz="0" w:space="0" w:color="auto"/>
      </w:divBdr>
    </w:div>
    <w:div w:id="282884153">
      <w:bodyDiv w:val="1"/>
      <w:marLeft w:val="0"/>
      <w:marRight w:val="0"/>
      <w:marTop w:val="0"/>
      <w:marBottom w:val="0"/>
      <w:divBdr>
        <w:top w:val="none" w:sz="0" w:space="0" w:color="auto"/>
        <w:left w:val="none" w:sz="0" w:space="0" w:color="auto"/>
        <w:bottom w:val="none" w:sz="0" w:space="0" w:color="auto"/>
        <w:right w:val="none" w:sz="0" w:space="0" w:color="auto"/>
      </w:divBdr>
    </w:div>
    <w:div w:id="353265397">
      <w:bodyDiv w:val="1"/>
      <w:marLeft w:val="0"/>
      <w:marRight w:val="0"/>
      <w:marTop w:val="0"/>
      <w:marBottom w:val="0"/>
      <w:divBdr>
        <w:top w:val="none" w:sz="0" w:space="0" w:color="auto"/>
        <w:left w:val="none" w:sz="0" w:space="0" w:color="auto"/>
        <w:bottom w:val="none" w:sz="0" w:space="0" w:color="auto"/>
        <w:right w:val="none" w:sz="0" w:space="0" w:color="auto"/>
      </w:divBdr>
    </w:div>
    <w:div w:id="546258018">
      <w:bodyDiv w:val="1"/>
      <w:marLeft w:val="0"/>
      <w:marRight w:val="0"/>
      <w:marTop w:val="0"/>
      <w:marBottom w:val="0"/>
      <w:divBdr>
        <w:top w:val="none" w:sz="0" w:space="0" w:color="auto"/>
        <w:left w:val="none" w:sz="0" w:space="0" w:color="auto"/>
        <w:bottom w:val="none" w:sz="0" w:space="0" w:color="auto"/>
        <w:right w:val="none" w:sz="0" w:space="0" w:color="auto"/>
      </w:divBdr>
    </w:div>
    <w:div w:id="562836211">
      <w:bodyDiv w:val="1"/>
      <w:marLeft w:val="0"/>
      <w:marRight w:val="0"/>
      <w:marTop w:val="0"/>
      <w:marBottom w:val="0"/>
      <w:divBdr>
        <w:top w:val="none" w:sz="0" w:space="0" w:color="auto"/>
        <w:left w:val="none" w:sz="0" w:space="0" w:color="auto"/>
        <w:bottom w:val="none" w:sz="0" w:space="0" w:color="auto"/>
        <w:right w:val="none" w:sz="0" w:space="0" w:color="auto"/>
      </w:divBdr>
      <w:divsChild>
        <w:div w:id="837037313">
          <w:marLeft w:val="0"/>
          <w:marRight w:val="0"/>
          <w:marTop w:val="0"/>
          <w:marBottom w:val="0"/>
          <w:divBdr>
            <w:top w:val="none" w:sz="0" w:space="0" w:color="auto"/>
            <w:left w:val="none" w:sz="0" w:space="0" w:color="auto"/>
            <w:bottom w:val="none" w:sz="0" w:space="0" w:color="auto"/>
            <w:right w:val="none" w:sz="0" w:space="0" w:color="auto"/>
          </w:divBdr>
          <w:divsChild>
            <w:div w:id="680358321">
              <w:marLeft w:val="0"/>
              <w:marRight w:val="0"/>
              <w:marTop w:val="0"/>
              <w:marBottom w:val="0"/>
              <w:divBdr>
                <w:top w:val="none" w:sz="0" w:space="0" w:color="auto"/>
                <w:left w:val="none" w:sz="0" w:space="0" w:color="auto"/>
                <w:bottom w:val="none" w:sz="0" w:space="0" w:color="auto"/>
                <w:right w:val="none" w:sz="0" w:space="0" w:color="auto"/>
              </w:divBdr>
              <w:divsChild>
                <w:div w:id="1052969989">
                  <w:marLeft w:val="0"/>
                  <w:marRight w:val="0"/>
                  <w:marTop w:val="0"/>
                  <w:marBottom w:val="0"/>
                  <w:divBdr>
                    <w:top w:val="none" w:sz="0" w:space="0" w:color="auto"/>
                    <w:left w:val="none" w:sz="0" w:space="0" w:color="auto"/>
                    <w:bottom w:val="none" w:sz="0" w:space="0" w:color="auto"/>
                    <w:right w:val="none" w:sz="0" w:space="0" w:color="auto"/>
                  </w:divBdr>
                  <w:divsChild>
                    <w:div w:id="230237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914090">
      <w:bodyDiv w:val="1"/>
      <w:marLeft w:val="0"/>
      <w:marRight w:val="0"/>
      <w:marTop w:val="0"/>
      <w:marBottom w:val="0"/>
      <w:divBdr>
        <w:top w:val="none" w:sz="0" w:space="0" w:color="auto"/>
        <w:left w:val="none" w:sz="0" w:space="0" w:color="auto"/>
        <w:bottom w:val="none" w:sz="0" w:space="0" w:color="auto"/>
        <w:right w:val="none" w:sz="0" w:space="0" w:color="auto"/>
      </w:divBdr>
    </w:div>
    <w:div w:id="707028609">
      <w:bodyDiv w:val="1"/>
      <w:marLeft w:val="0"/>
      <w:marRight w:val="0"/>
      <w:marTop w:val="0"/>
      <w:marBottom w:val="0"/>
      <w:divBdr>
        <w:top w:val="none" w:sz="0" w:space="0" w:color="auto"/>
        <w:left w:val="none" w:sz="0" w:space="0" w:color="auto"/>
        <w:bottom w:val="none" w:sz="0" w:space="0" w:color="auto"/>
        <w:right w:val="none" w:sz="0" w:space="0" w:color="auto"/>
      </w:divBdr>
    </w:div>
    <w:div w:id="711197675">
      <w:bodyDiv w:val="1"/>
      <w:marLeft w:val="0"/>
      <w:marRight w:val="0"/>
      <w:marTop w:val="0"/>
      <w:marBottom w:val="0"/>
      <w:divBdr>
        <w:top w:val="none" w:sz="0" w:space="0" w:color="auto"/>
        <w:left w:val="none" w:sz="0" w:space="0" w:color="auto"/>
        <w:bottom w:val="none" w:sz="0" w:space="0" w:color="auto"/>
        <w:right w:val="none" w:sz="0" w:space="0" w:color="auto"/>
      </w:divBdr>
    </w:div>
    <w:div w:id="756831856">
      <w:bodyDiv w:val="1"/>
      <w:marLeft w:val="0"/>
      <w:marRight w:val="0"/>
      <w:marTop w:val="0"/>
      <w:marBottom w:val="0"/>
      <w:divBdr>
        <w:top w:val="none" w:sz="0" w:space="0" w:color="auto"/>
        <w:left w:val="none" w:sz="0" w:space="0" w:color="auto"/>
        <w:bottom w:val="none" w:sz="0" w:space="0" w:color="auto"/>
        <w:right w:val="none" w:sz="0" w:space="0" w:color="auto"/>
      </w:divBdr>
    </w:div>
    <w:div w:id="824663854">
      <w:bodyDiv w:val="1"/>
      <w:marLeft w:val="0"/>
      <w:marRight w:val="0"/>
      <w:marTop w:val="0"/>
      <w:marBottom w:val="0"/>
      <w:divBdr>
        <w:top w:val="none" w:sz="0" w:space="0" w:color="auto"/>
        <w:left w:val="none" w:sz="0" w:space="0" w:color="auto"/>
        <w:bottom w:val="none" w:sz="0" w:space="0" w:color="auto"/>
        <w:right w:val="none" w:sz="0" w:space="0" w:color="auto"/>
      </w:divBdr>
    </w:div>
    <w:div w:id="831720069">
      <w:bodyDiv w:val="1"/>
      <w:marLeft w:val="0"/>
      <w:marRight w:val="0"/>
      <w:marTop w:val="0"/>
      <w:marBottom w:val="0"/>
      <w:divBdr>
        <w:top w:val="none" w:sz="0" w:space="0" w:color="auto"/>
        <w:left w:val="none" w:sz="0" w:space="0" w:color="auto"/>
        <w:bottom w:val="none" w:sz="0" w:space="0" w:color="auto"/>
        <w:right w:val="none" w:sz="0" w:space="0" w:color="auto"/>
      </w:divBdr>
    </w:div>
    <w:div w:id="905648384">
      <w:bodyDiv w:val="1"/>
      <w:marLeft w:val="0"/>
      <w:marRight w:val="0"/>
      <w:marTop w:val="0"/>
      <w:marBottom w:val="0"/>
      <w:divBdr>
        <w:top w:val="none" w:sz="0" w:space="0" w:color="auto"/>
        <w:left w:val="none" w:sz="0" w:space="0" w:color="auto"/>
        <w:bottom w:val="none" w:sz="0" w:space="0" w:color="auto"/>
        <w:right w:val="none" w:sz="0" w:space="0" w:color="auto"/>
      </w:divBdr>
    </w:div>
    <w:div w:id="913441643">
      <w:bodyDiv w:val="1"/>
      <w:marLeft w:val="0"/>
      <w:marRight w:val="0"/>
      <w:marTop w:val="0"/>
      <w:marBottom w:val="0"/>
      <w:divBdr>
        <w:top w:val="none" w:sz="0" w:space="0" w:color="auto"/>
        <w:left w:val="none" w:sz="0" w:space="0" w:color="auto"/>
        <w:bottom w:val="none" w:sz="0" w:space="0" w:color="auto"/>
        <w:right w:val="none" w:sz="0" w:space="0" w:color="auto"/>
      </w:divBdr>
    </w:div>
    <w:div w:id="993920750">
      <w:bodyDiv w:val="1"/>
      <w:marLeft w:val="0"/>
      <w:marRight w:val="0"/>
      <w:marTop w:val="0"/>
      <w:marBottom w:val="0"/>
      <w:divBdr>
        <w:top w:val="none" w:sz="0" w:space="0" w:color="auto"/>
        <w:left w:val="none" w:sz="0" w:space="0" w:color="auto"/>
        <w:bottom w:val="none" w:sz="0" w:space="0" w:color="auto"/>
        <w:right w:val="none" w:sz="0" w:space="0" w:color="auto"/>
      </w:divBdr>
    </w:div>
    <w:div w:id="1080370725">
      <w:bodyDiv w:val="1"/>
      <w:marLeft w:val="0"/>
      <w:marRight w:val="0"/>
      <w:marTop w:val="0"/>
      <w:marBottom w:val="0"/>
      <w:divBdr>
        <w:top w:val="none" w:sz="0" w:space="0" w:color="auto"/>
        <w:left w:val="none" w:sz="0" w:space="0" w:color="auto"/>
        <w:bottom w:val="none" w:sz="0" w:space="0" w:color="auto"/>
        <w:right w:val="none" w:sz="0" w:space="0" w:color="auto"/>
      </w:divBdr>
    </w:div>
    <w:div w:id="1238400126">
      <w:bodyDiv w:val="1"/>
      <w:marLeft w:val="0"/>
      <w:marRight w:val="0"/>
      <w:marTop w:val="0"/>
      <w:marBottom w:val="0"/>
      <w:divBdr>
        <w:top w:val="none" w:sz="0" w:space="0" w:color="auto"/>
        <w:left w:val="none" w:sz="0" w:space="0" w:color="auto"/>
        <w:bottom w:val="none" w:sz="0" w:space="0" w:color="auto"/>
        <w:right w:val="none" w:sz="0" w:space="0" w:color="auto"/>
      </w:divBdr>
    </w:div>
    <w:div w:id="1282834261">
      <w:bodyDiv w:val="1"/>
      <w:marLeft w:val="0"/>
      <w:marRight w:val="0"/>
      <w:marTop w:val="0"/>
      <w:marBottom w:val="0"/>
      <w:divBdr>
        <w:top w:val="none" w:sz="0" w:space="0" w:color="auto"/>
        <w:left w:val="none" w:sz="0" w:space="0" w:color="auto"/>
        <w:bottom w:val="none" w:sz="0" w:space="0" w:color="auto"/>
        <w:right w:val="none" w:sz="0" w:space="0" w:color="auto"/>
      </w:divBdr>
    </w:div>
    <w:div w:id="1286276435">
      <w:bodyDiv w:val="1"/>
      <w:marLeft w:val="0"/>
      <w:marRight w:val="0"/>
      <w:marTop w:val="0"/>
      <w:marBottom w:val="0"/>
      <w:divBdr>
        <w:top w:val="none" w:sz="0" w:space="0" w:color="auto"/>
        <w:left w:val="none" w:sz="0" w:space="0" w:color="auto"/>
        <w:bottom w:val="none" w:sz="0" w:space="0" w:color="auto"/>
        <w:right w:val="none" w:sz="0" w:space="0" w:color="auto"/>
      </w:divBdr>
    </w:div>
    <w:div w:id="1321470201">
      <w:bodyDiv w:val="1"/>
      <w:marLeft w:val="0"/>
      <w:marRight w:val="0"/>
      <w:marTop w:val="0"/>
      <w:marBottom w:val="0"/>
      <w:divBdr>
        <w:top w:val="none" w:sz="0" w:space="0" w:color="auto"/>
        <w:left w:val="none" w:sz="0" w:space="0" w:color="auto"/>
        <w:bottom w:val="none" w:sz="0" w:space="0" w:color="auto"/>
        <w:right w:val="none" w:sz="0" w:space="0" w:color="auto"/>
      </w:divBdr>
    </w:div>
    <w:div w:id="1382710724">
      <w:bodyDiv w:val="1"/>
      <w:marLeft w:val="0"/>
      <w:marRight w:val="0"/>
      <w:marTop w:val="0"/>
      <w:marBottom w:val="0"/>
      <w:divBdr>
        <w:top w:val="none" w:sz="0" w:space="0" w:color="auto"/>
        <w:left w:val="none" w:sz="0" w:space="0" w:color="auto"/>
        <w:bottom w:val="none" w:sz="0" w:space="0" w:color="auto"/>
        <w:right w:val="none" w:sz="0" w:space="0" w:color="auto"/>
      </w:divBdr>
    </w:div>
    <w:div w:id="1458985334">
      <w:bodyDiv w:val="1"/>
      <w:marLeft w:val="0"/>
      <w:marRight w:val="0"/>
      <w:marTop w:val="0"/>
      <w:marBottom w:val="0"/>
      <w:divBdr>
        <w:top w:val="none" w:sz="0" w:space="0" w:color="auto"/>
        <w:left w:val="none" w:sz="0" w:space="0" w:color="auto"/>
        <w:bottom w:val="none" w:sz="0" w:space="0" w:color="auto"/>
        <w:right w:val="none" w:sz="0" w:space="0" w:color="auto"/>
      </w:divBdr>
    </w:div>
    <w:div w:id="1465928657">
      <w:bodyDiv w:val="1"/>
      <w:marLeft w:val="0"/>
      <w:marRight w:val="0"/>
      <w:marTop w:val="0"/>
      <w:marBottom w:val="0"/>
      <w:divBdr>
        <w:top w:val="none" w:sz="0" w:space="0" w:color="auto"/>
        <w:left w:val="none" w:sz="0" w:space="0" w:color="auto"/>
        <w:bottom w:val="none" w:sz="0" w:space="0" w:color="auto"/>
        <w:right w:val="none" w:sz="0" w:space="0" w:color="auto"/>
      </w:divBdr>
    </w:div>
    <w:div w:id="1515608414">
      <w:bodyDiv w:val="1"/>
      <w:marLeft w:val="0"/>
      <w:marRight w:val="0"/>
      <w:marTop w:val="0"/>
      <w:marBottom w:val="0"/>
      <w:divBdr>
        <w:top w:val="none" w:sz="0" w:space="0" w:color="auto"/>
        <w:left w:val="none" w:sz="0" w:space="0" w:color="auto"/>
        <w:bottom w:val="none" w:sz="0" w:space="0" w:color="auto"/>
        <w:right w:val="none" w:sz="0" w:space="0" w:color="auto"/>
      </w:divBdr>
    </w:div>
    <w:div w:id="1541698298">
      <w:bodyDiv w:val="1"/>
      <w:marLeft w:val="0"/>
      <w:marRight w:val="0"/>
      <w:marTop w:val="0"/>
      <w:marBottom w:val="0"/>
      <w:divBdr>
        <w:top w:val="none" w:sz="0" w:space="0" w:color="auto"/>
        <w:left w:val="none" w:sz="0" w:space="0" w:color="auto"/>
        <w:bottom w:val="none" w:sz="0" w:space="0" w:color="auto"/>
        <w:right w:val="none" w:sz="0" w:space="0" w:color="auto"/>
      </w:divBdr>
    </w:div>
    <w:div w:id="1569727566">
      <w:bodyDiv w:val="1"/>
      <w:marLeft w:val="0"/>
      <w:marRight w:val="0"/>
      <w:marTop w:val="0"/>
      <w:marBottom w:val="0"/>
      <w:divBdr>
        <w:top w:val="none" w:sz="0" w:space="0" w:color="auto"/>
        <w:left w:val="none" w:sz="0" w:space="0" w:color="auto"/>
        <w:bottom w:val="none" w:sz="0" w:space="0" w:color="auto"/>
        <w:right w:val="none" w:sz="0" w:space="0" w:color="auto"/>
      </w:divBdr>
    </w:div>
    <w:div w:id="1738935416">
      <w:bodyDiv w:val="1"/>
      <w:marLeft w:val="0"/>
      <w:marRight w:val="0"/>
      <w:marTop w:val="0"/>
      <w:marBottom w:val="0"/>
      <w:divBdr>
        <w:top w:val="none" w:sz="0" w:space="0" w:color="auto"/>
        <w:left w:val="none" w:sz="0" w:space="0" w:color="auto"/>
        <w:bottom w:val="none" w:sz="0" w:space="0" w:color="auto"/>
        <w:right w:val="none" w:sz="0" w:space="0" w:color="auto"/>
      </w:divBdr>
    </w:div>
    <w:div w:id="1754888490">
      <w:bodyDiv w:val="1"/>
      <w:marLeft w:val="0"/>
      <w:marRight w:val="0"/>
      <w:marTop w:val="0"/>
      <w:marBottom w:val="0"/>
      <w:divBdr>
        <w:top w:val="none" w:sz="0" w:space="0" w:color="auto"/>
        <w:left w:val="none" w:sz="0" w:space="0" w:color="auto"/>
        <w:bottom w:val="none" w:sz="0" w:space="0" w:color="auto"/>
        <w:right w:val="none" w:sz="0" w:space="0" w:color="auto"/>
      </w:divBdr>
    </w:div>
    <w:div w:id="1764372673">
      <w:bodyDiv w:val="1"/>
      <w:marLeft w:val="0"/>
      <w:marRight w:val="0"/>
      <w:marTop w:val="0"/>
      <w:marBottom w:val="0"/>
      <w:divBdr>
        <w:top w:val="none" w:sz="0" w:space="0" w:color="auto"/>
        <w:left w:val="none" w:sz="0" w:space="0" w:color="auto"/>
        <w:bottom w:val="none" w:sz="0" w:space="0" w:color="auto"/>
        <w:right w:val="none" w:sz="0" w:space="0" w:color="auto"/>
      </w:divBdr>
    </w:div>
    <w:div w:id="1808622148">
      <w:bodyDiv w:val="1"/>
      <w:marLeft w:val="0"/>
      <w:marRight w:val="0"/>
      <w:marTop w:val="0"/>
      <w:marBottom w:val="0"/>
      <w:divBdr>
        <w:top w:val="none" w:sz="0" w:space="0" w:color="auto"/>
        <w:left w:val="none" w:sz="0" w:space="0" w:color="auto"/>
        <w:bottom w:val="none" w:sz="0" w:space="0" w:color="auto"/>
        <w:right w:val="none" w:sz="0" w:space="0" w:color="auto"/>
      </w:divBdr>
      <w:divsChild>
        <w:div w:id="1252854267">
          <w:marLeft w:val="0"/>
          <w:marRight w:val="0"/>
          <w:marTop w:val="0"/>
          <w:marBottom w:val="0"/>
          <w:divBdr>
            <w:top w:val="none" w:sz="0" w:space="0" w:color="auto"/>
            <w:left w:val="none" w:sz="0" w:space="0" w:color="auto"/>
            <w:bottom w:val="none" w:sz="0" w:space="0" w:color="auto"/>
            <w:right w:val="none" w:sz="0" w:space="0" w:color="auto"/>
          </w:divBdr>
          <w:divsChild>
            <w:div w:id="96949729">
              <w:marLeft w:val="-75"/>
              <w:marRight w:val="0"/>
              <w:marTop w:val="30"/>
              <w:marBottom w:val="30"/>
              <w:divBdr>
                <w:top w:val="none" w:sz="0" w:space="0" w:color="auto"/>
                <w:left w:val="none" w:sz="0" w:space="0" w:color="auto"/>
                <w:bottom w:val="none" w:sz="0" w:space="0" w:color="auto"/>
                <w:right w:val="none" w:sz="0" w:space="0" w:color="auto"/>
              </w:divBdr>
              <w:divsChild>
                <w:div w:id="19935815">
                  <w:marLeft w:val="0"/>
                  <w:marRight w:val="0"/>
                  <w:marTop w:val="0"/>
                  <w:marBottom w:val="0"/>
                  <w:divBdr>
                    <w:top w:val="none" w:sz="0" w:space="0" w:color="auto"/>
                    <w:left w:val="none" w:sz="0" w:space="0" w:color="auto"/>
                    <w:bottom w:val="none" w:sz="0" w:space="0" w:color="auto"/>
                    <w:right w:val="none" w:sz="0" w:space="0" w:color="auto"/>
                  </w:divBdr>
                  <w:divsChild>
                    <w:div w:id="796145808">
                      <w:marLeft w:val="0"/>
                      <w:marRight w:val="0"/>
                      <w:marTop w:val="0"/>
                      <w:marBottom w:val="0"/>
                      <w:divBdr>
                        <w:top w:val="none" w:sz="0" w:space="0" w:color="auto"/>
                        <w:left w:val="none" w:sz="0" w:space="0" w:color="auto"/>
                        <w:bottom w:val="none" w:sz="0" w:space="0" w:color="auto"/>
                        <w:right w:val="none" w:sz="0" w:space="0" w:color="auto"/>
                      </w:divBdr>
                    </w:div>
                  </w:divsChild>
                </w:div>
                <w:div w:id="1094401084">
                  <w:marLeft w:val="0"/>
                  <w:marRight w:val="0"/>
                  <w:marTop w:val="0"/>
                  <w:marBottom w:val="0"/>
                  <w:divBdr>
                    <w:top w:val="none" w:sz="0" w:space="0" w:color="auto"/>
                    <w:left w:val="none" w:sz="0" w:space="0" w:color="auto"/>
                    <w:bottom w:val="none" w:sz="0" w:space="0" w:color="auto"/>
                    <w:right w:val="none" w:sz="0" w:space="0" w:color="auto"/>
                  </w:divBdr>
                  <w:divsChild>
                    <w:div w:id="1849709479">
                      <w:marLeft w:val="0"/>
                      <w:marRight w:val="0"/>
                      <w:marTop w:val="0"/>
                      <w:marBottom w:val="0"/>
                      <w:divBdr>
                        <w:top w:val="none" w:sz="0" w:space="0" w:color="auto"/>
                        <w:left w:val="none" w:sz="0" w:space="0" w:color="auto"/>
                        <w:bottom w:val="none" w:sz="0" w:space="0" w:color="auto"/>
                        <w:right w:val="none" w:sz="0" w:space="0" w:color="auto"/>
                      </w:divBdr>
                    </w:div>
                  </w:divsChild>
                </w:div>
                <w:div w:id="2137141310">
                  <w:marLeft w:val="0"/>
                  <w:marRight w:val="0"/>
                  <w:marTop w:val="0"/>
                  <w:marBottom w:val="0"/>
                  <w:divBdr>
                    <w:top w:val="none" w:sz="0" w:space="0" w:color="auto"/>
                    <w:left w:val="none" w:sz="0" w:space="0" w:color="auto"/>
                    <w:bottom w:val="none" w:sz="0" w:space="0" w:color="auto"/>
                    <w:right w:val="none" w:sz="0" w:space="0" w:color="auto"/>
                  </w:divBdr>
                  <w:divsChild>
                    <w:div w:id="1905874273">
                      <w:marLeft w:val="0"/>
                      <w:marRight w:val="0"/>
                      <w:marTop w:val="0"/>
                      <w:marBottom w:val="0"/>
                      <w:divBdr>
                        <w:top w:val="none" w:sz="0" w:space="0" w:color="auto"/>
                        <w:left w:val="none" w:sz="0" w:space="0" w:color="auto"/>
                        <w:bottom w:val="none" w:sz="0" w:space="0" w:color="auto"/>
                        <w:right w:val="none" w:sz="0" w:space="0" w:color="auto"/>
                      </w:divBdr>
                    </w:div>
                  </w:divsChild>
                </w:div>
                <w:div w:id="1766805181">
                  <w:marLeft w:val="0"/>
                  <w:marRight w:val="0"/>
                  <w:marTop w:val="0"/>
                  <w:marBottom w:val="0"/>
                  <w:divBdr>
                    <w:top w:val="none" w:sz="0" w:space="0" w:color="auto"/>
                    <w:left w:val="none" w:sz="0" w:space="0" w:color="auto"/>
                    <w:bottom w:val="none" w:sz="0" w:space="0" w:color="auto"/>
                    <w:right w:val="none" w:sz="0" w:space="0" w:color="auto"/>
                  </w:divBdr>
                  <w:divsChild>
                    <w:div w:id="1321036343">
                      <w:marLeft w:val="0"/>
                      <w:marRight w:val="0"/>
                      <w:marTop w:val="0"/>
                      <w:marBottom w:val="0"/>
                      <w:divBdr>
                        <w:top w:val="none" w:sz="0" w:space="0" w:color="auto"/>
                        <w:left w:val="none" w:sz="0" w:space="0" w:color="auto"/>
                        <w:bottom w:val="none" w:sz="0" w:space="0" w:color="auto"/>
                        <w:right w:val="none" w:sz="0" w:space="0" w:color="auto"/>
                      </w:divBdr>
                    </w:div>
                  </w:divsChild>
                </w:div>
                <w:div w:id="1542472851">
                  <w:marLeft w:val="0"/>
                  <w:marRight w:val="0"/>
                  <w:marTop w:val="0"/>
                  <w:marBottom w:val="0"/>
                  <w:divBdr>
                    <w:top w:val="none" w:sz="0" w:space="0" w:color="auto"/>
                    <w:left w:val="none" w:sz="0" w:space="0" w:color="auto"/>
                    <w:bottom w:val="none" w:sz="0" w:space="0" w:color="auto"/>
                    <w:right w:val="none" w:sz="0" w:space="0" w:color="auto"/>
                  </w:divBdr>
                  <w:divsChild>
                    <w:div w:id="1349016748">
                      <w:marLeft w:val="0"/>
                      <w:marRight w:val="0"/>
                      <w:marTop w:val="0"/>
                      <w:marBottom w:val="0"/>
                      <w:divBdr>
                        <w:top w:val="none" w:sz="0" w:space="0" w:color="auto"/>
                        <w:left w:val="none" w:sz="0" w:space="0" w:color="auto"/>
                        <w:bottom w:val="none" w:sz="0" w:space="0" w:color="auto"/>
                        <w:right w:val="none" w:sz="0" w:space="0" w:color="auto"/>
                      </w:divBdr>
                    </w:div>
                  </w:divsChild>
                </w:div>
                <w:div w:id="1711299734">
                  <w:marLeft w:val="0"/>
                  <w:marRight w:val="0"/>
                  <w:marTop w:val="0"/>
                  <w:marBottom w:val="0"/>
                  <w:divBdr>
                    <w:top w:val="none" w:sz="0" w:space="0" w:color="auto"/>
                    <w:left w:val="none" w:sz="0" w:space="0" w:color="auto"/>
                    <w:bottom w:val="none" w:sz="0" w:space="0" w:color="auto"/>
                    <w:right w:val="none" w:sz="0" w:space="0" w:color="auto"/>
                  </w:divBdr>
                  <w:divsChild>
                    <w:div w:id="1790392430">
                      <w:marLeft w:val="0"/>
                      <w:marRight w:val="0"/>
                      <w:marTop w:val="0"/>
                      <w:marBottom w:val="0"/>
                      <w:divBdr>
                        <w:top w:val="none" w:sz="0" w:space="0" w:color="auto"/>
                        <w:left w:val="none" w:sz="0" w:space="0" w:color="auto"/>
                        <w:bottom w:val="none" w:sz="0" w:space="0" w:color="auto"/>
                        <w:right w:val="none" w:sz="0" w:space="0" w:color="auto"/>
                      </w:divBdr>
                    </w:div>
                  </w:divsChild>
                </w:div>
                <w:div w:id="2147159302">
                  <w:marLeft w:val="0"/>
                  <w:marRight w:val="0"/>
                  <w:marTop w:val="0"/>
                  <w:marBottom w:val="0"/>
                  <w:divBdr>
                    <w:top w:val="none" w:sz="0" w:space="0" w:color="auto"/>
                    <w:left w:val="none" w:sz="0" w:space="0" w:color="auto"/>
                    <w:bottom w:val="none" w:sz="0" w:space="0" w:color="auto"/>
                    <w:right w:val="none" w:sz="0" w:space="0" w:color="auto"/>
                  </w:divBdr>
                  <w:divsChild>
                    <w:div w:id="2118938111">
                      <w:marLeft w:val="0"/>
                      <w:marRight w:val="0"/>
                      <w:marTop w:val="0"/>
                      <w:marBottom w:val="0"/>
                      <w:divBdr>
                        <w:top w:val="none" w:sz="0" w:space="0" w:color="auto"/>
                        <w:left w:val="none" w:sz="0" w:space="0" w:color="auto"/>
                        <w:bottom w:val="none" w:sz="0" w:space="0" w:color="auto"/>
                        <w:right w:val="none" w:sz="0" w:space="0" w:color="auto"/>
                      </w:divBdr>
                    </w:div>
                  </w:divsChild>
                </w:div>
                <w:div w:id="702290644">
                  <w:marLeft w:val="0"/>
                  <w:marRight w:val="0"/>
                  <w:marTop w:val="0"/>
                  <w:marBottom w:val="0"/>
                  <w:divBdr>
                    <w:top w:val="none" w:sz="0" w:space="0" w:color="auto"/>
                    <w:left w:val="none" w:sz="0" w:space="0" w:color="auto"/>
                    <w:bottom w:val="none" w:sz="0" w:space="0" w:color="auto"/>
                    <w:right w:val="none" w:sz="0" w:space="0" w:color="auto"/>
                  </w:divBdr>
                  <w:divsChild>
                    <w:div w:id="959335604">
                      <w:marLeft w:val="0"/>
                      <w:marRight w:val="0"/>
                      <w:marTop w:val="0"/>
                      <w:marBottom w:val="0"/>
                      <w:divBdr>
                        <w:top w:val="none" w:sz="0" w:space="0" w:color="auto"/>
                        <w:left w:val="none" w:sz="0" w:space="0" w:color="auto"/>
                        <w:bottom w:val="none" w:sz="0" w:space="0" w:color="auto"/>
                        <w:right w:val="none" w:sz="0" w:space="0" w:color="auto"/>
                      </w:divBdr>
                    </w:div>
                  </w:divsChild>
                </w:div>
                <w:div w:id="1789155762">
                  <w:marLeft w:val="0"/>
                  <w:marRight w:val="0"/>
                  <w:marTop w:val="0"/>
                  <w:marBottom w:val="0"/>
                  <w:divBdr>
                    <w:top w:val="none" w:sz="0" w:space="0" w:color="auto"/>
                    <w:left w:val="none" w:sz="0" w:space="0" w:color="auto"/>
                    <w:bottom w:val="none" w:sz="0" w:space="0" w:color="auto"/>
                    <w:right w:val="none" w:sz="0" w:space="0" w:color="auto"/>
                  </w:divBdr>
                  <w:divsChild>
                    <w:div w:id="1439132589">
                      <w:marLeft w:val="0"/>
                      <w:marRight w:val="0"/>
                      <w:marTop w:val="0"/>
                      <w:marBottom w:val="0"/>
                      <w:divBdr>
                        <w:top w:val="none" w:sz="0" w:space="0" w:color="auto"/>
                        <w:left w:val="none" w:sz="0" w:space="0" w:color="auto"/>
                        <w:bottom w:val="none" w:sz="0" w:space="0" w:color="auto"/>
                        <w:right w:val="none" w:sz="0" w:space="0" w:color="auto"/>
                      </w:divBdr>
                    </w:div>
                  </w:divsChild>
                </w:div>
                <w:div w:id="705369845">
                  <w:marLeft w:val="0"/>
                  <w:marRight w:val="0"/>
                  <w:marTop w:val="0"/>
                  <w:marBottom w:val="0"/>
                  <w:divBdr>
                    <w:top w:val="none" w:sz="0" w:space="0" w:color="auto"/>
                    <w:left w:val="none" w:sz="0" w:space="0" w:color="auto"/>
                    <w:bottom w:val="none" w:sz="0" w:space="0" w:color="auto"/>
                    <w:right w:val="none" w:sz="0" w:space="0" w:color="auto"/>
                  </w:divBdr>
                  <w:divsChild>
                    <w:div w:id="811217301">
                      <w:marLeft w:val="0"/>
                      <w:marRight w:val="0"/>
                      <w:marTop w:val="0"/>
                      <w:marBottom w:val="0"/>
                      <w:divBdr>
                        <w:top w:val="none" w:sz="0" w:space="0" w:color="auto"/>
                        <w:left w:val="none" w:sz="0" w:space="0" w:color="auto"/>
                        <w:bottom w:val="none" w:sz="0" w:space="0" w:color="auto"/>
                        <w:right w:val="none" w:sz="0" w:space="0" w:color="auto"/>
                      </w:divBdr>
                    </w:div>
                  </w:divsChild>
                </w:div>
                <w:div w:id="1084645338">
                  <w:marLeft w:val="0"/>
                  <w:marRight w:val="0"/>
                  <w:marTop w:val="0"/>
                  <w:marBottom w:val="0"/>
                  <w:divBdr>
                    <w:top w:val="none" w:sz="0" w:space="0" w:color="auto"/>
                    <w:left w:val="none" w:sz="0" w:space="0" w:color="auto"/>
                    <w:bottom w:val="none" w:sz="0" w:space="0" w:color="auto"/>
                    <w:right w:val="none" w:sz="0" w:space="0" w:color="auto"/>
                  </w:divBdr>
                  <w:divsChild>
                    <w:div w:id="1110320009">
                      <w:marLeft w:val="0"/>
                      <w:marRight w:val="0"/>
                      <w:marTop w:val="0"/>
                      <w:marBottom w:val="0"/>
                      <w:divBdr>
                        <w:top w:val="none" w:sz="0" w:space="0" w:color="auto"/>
                        <w:left w:val="none" w:sz="0" w:space="0" w:color="auto"/>
                        <w:bottom w:val="none" w:sz="0" w:space="0" w:color="auto"/>
                        <w:right w:val="none" w:sz="0" w:space="0" w:color="auto"/>
                      </w:divBdr>
                    </w:div>
                  </w:divsChild>
                </w:div>
                <w:div w:id="394275952">
                  <w:marLeft w:val="0"/>
                  <w:marRight w:val="0"/>
                  <w:marTop w:val="0"/>
                  <w:marBottom w:val="0"/>
                  <w:divBdr>
                    <w:top w:val="none" w:sz="0" w:space="0" w:color="auto"/>
                    <w:left w:val="none" w:sz="0" w:space="0" w:color="auto"/>
                    <w:bottom w:val="none" w:sz="0" w:space="0" w:color="auto"/>
                    <w:right w:val="none" w:sz="0" w:space="0" w:color="auto"/>
                  </w:divBdr>
                  <w:divsChild>
                    <w:div w:id="11706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527935">
          <w:marLeft w:val="0"/>
          <w:marRight w:val="0"/>
          <w:marTop w:val="0"/>
          <w:marBottom w:val="0"/>
          <w:divBdr>
            <w:top w:val="none" w:sz="0" w:space="0" w:color="auto"/>
            <w:left w:val="none" w:sz="0" w:space="0" w:color="auto"/>
            <w:bottom w:val="none" w:sz="0" w:space="0" w:color="auto"/>
            <w:right w:val="none" w:sz="0" w:space="0" w:color="auto"/>
          </w:divBdr>
        </w:div>
      </w:divsChild>
    </w:div>
    <w:div w:id="1889149084">
      <w:bodyDiv w:val="1"/>
      <w:marLeft w:val="0"/>
      <w:marRight w:val="0"/>
      <w:marTop w:val="0"/>
      <w:marBottom w:val="0"/>
      <w:divBdr>
        <w:top w:val="none" w:sz="0" w:space="0" w:color="auto"/>
        <w:left w:val="none" w:sz="0" w:space="0" w:color="auto"/>
        <w:bottom w:val="none" w:sz="0" w:space="0" w:color="auto"/>
        <w:right w:val="none" w:sz="0" w:space="0" w:color="auto"/>
      </w:divBdr>
    </w:div>
    <w:div w:id="2001033910">
      <w:bodyDiv w:val="1"/>
      <w:marLeft w:val="0"/>
      <w:marRight w:val="0"/>
      <w:marTop w:val="0"/>
      <w:marBottom w:val="0"/>
      <w:divBdr>
        <w:top w:val="none" w:sz="0" w:space="0" w:color="auto"/>
        <w:left w:val="none" w:sz="0" w:space="0" w:color="auto"/>
        <w:bottom w:val="none" w:sz="0" w:space="0" w:color="auto"/>
        <w:right w:val="none" w:sz="0" w:space="0" w:color="auto"/>
      </w:divBdr>
    </w:div>
    <w:div w:id="2005890129">
      <w:bodyDiv w:val="1"/>
      <w:marLeft w:val="0"/>
      <w:marRight w:val="0"/>
      <w:marTop w:val="0"/>
      <w:marBottom w:val="0"/>
      <w:divBdr>
        <w:top w:val="none" w:sz="0" w:space="0" w:color="auto"/>
        <w:left w:val="none" w:sz="0" w:space="0" w:color="auto"/>
        <w:bottom w:val="none" w:sz="0" w:space="0" w:color="auto"/>
        <w:right w:val="none" w:sz="0" w:space="0" w:color="auto"/>
      </w:divBdr>
    </w:div>
    <w:div w:id="2052729376">
      <w:bodyDiv w:val="1"/>
      <w:marLeft w:val="0"/>
      <w:marRight w:val="0"/>
      <w:marTop w:val="0"/>
      <w:marBottom w:val="0"/>
      <w:divBdr>
        <w:top w:val="none" w:sz="0" w:space="0" w:color="auto"/>
        <w:left w:val="none" w:sz="0" w:space="0" w:color="auto"/>
        <w:bottom w:val="none" w:sz="0" w:space="0" w:color="auto"/>
        <w:right w:val="none" w:sz="0" w:space="0" w:color="auto"/>
      </w:divBdr>
    </w:div>
    <w:div w:id="2054113450">
      <w:bodyDiv w:val="1"/>
      <w:marLeft w:val="0"/>
      <w:marRight w:val="0"/>
      <w:marTop w:val="0"/>
      <w:marBottom w:val="0"/>
      <w:divBdr>
        <w:top w:val="none" w:sz="0" w:space="0" w:color="auto"/>
        <w:left w:val="none" w:sz="0" w:space="0" w:color="auto"/>
        <w:bottom w:val="none" w:sz="0" w:space="0" w:color="auto"/>
        <w:right w:val="none" w:sz="0" w:space="0" w:color="auto"/>
      </w:divBdr>
    </w:div>
    <w:div w:id="2069300712">
      <w:bodyDiv w:val="1"/>
      <w:marLeft w:val="0"/>
      <w:marRight w:val="0"/>
      <w:marTop w:val="0"/>
      <w:marBottom w:val="0"/>
      <w:divBdr>
        <w:top w:val="none" w:sz="0" w:space="0" w:color="auto"/>
        <w:left w:val="none" w:sz="0" w:space="0" w:color="auto"/>
        <w:bottom w:val="none" w:sz="0" w:space="0" w:color="auto"/>
        <w:right w:val="none" w:sz="0" w:space="0" w:color="auto"/>
      </w:divBdr>
    </w:div>
    <w:div w:id="211893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18" Type="http://schemas.openxmlformats.org/officeDocument/2006/relationships/image" Target="media/image3.png"/><Relationship Id="rId26" Type="http://schemas.openxmlformats.org/officeDocument/2006/relationships/theme" Target="theme/theme1.xml"/><Relationship Id="rId3" Type="http://schemas.openxmlformats.org/officeDocument/2006/relationships/customXml" Target="../customXml/item3.xml"/><Relationship Id="rId21" Type="http://schemas.microsoft.com/office/2007/relationships/hdphoto" Target="media/hdphoto3.wdp"/><Relationship Id="rId7" Type="http://schemas.openxmlformats.org/officeDocument/2006/relationships/settings" Target="settings.xml"/><Relationship Id="rId12" Type="http://schemas.microsoft.com/office/2011/relationships/commentsExtended" Target="commentsExtended.xml"/><Relationship Id="rId17" Type="http://schemas.microsoft.com/office/2007/relationships/hdphoto" Target="media/hdphoto2.wdp"/><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24" Type="http://schemas.microsoft.com/office/2007/relationships/hdphoto" Target="media/hdphoto4.wdp"/><Relationship Id="rId5" Type="http://schemas.openxmlformats.org/officeDocument/2006/relationships/numbering" Target="numbering.xml"/><Relationship Id="rId15" Type="http://schemas.microsoft.com/office/2007/relationships/hdphoto" Target="media/hdphoto1.wdp"/><Relationship Id="rId23" Type="http://schemas.openxmlformats.org/officeDocument/2006/relationships/image" Target="media/image7.png"/><Relationship Id="rId10" Type="http://schemas.openxmlformats.org/officeDocument/2006/relationships/endnotes" Target="endnotes.xml"/><Relationship Id="rId19" Type="http://schemas.openxmlformats.org/officeDocument/2006/relationships/image" Target="media/image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Gob18</b:Tag>
    <b:SourceType>Misc</b:SourceType>
    <b:Guid>{8B83874B-BC08-4F96-840C-4C266201C8A9}</b:Guid>
    <b:Author>
      <b:Author>
        <b:Corporate>Gobierno del Estado de Aguascalientes</b:Corporate>
      </b:Author>
    </b:Author>
    <b:Title>Periódico Oficial del Estado de Aguascalientes</b:Title>
    <b:PublicationTitle>CÓDIGO DE ORDENAMIENTO TERRITORIAL, DESARROLLO URBANO Y VIVIENDA PARA EL ESTADO DE AGUASCALIENTES</b:PublicationTitle>
    <b:Year>2018</b:Year>
    <b:Month>septiembre</b:Month>
    <b:Day>10</b:Day>
    <b:City>Aguascalientes</b:City>
    <b:StateProvince>Aguascalientes</b:StateProvince>
    <b:CountryRegion>México</b:CountryRegion>
    <b:Publisher>Gobierno del Estado de Aguascalientes</b:Publisher>
    <b:RefOrder>1</b:RefOrder>
  </b:Source>
  <b:Source>
    <b:Tag>Mén04</b:Tag>
    <b:SourceType>JournalArticle</b:SourceType>
    <b:Guid>{4C3D2D08-C5A9-46B7-9AC7-6A1B2FBD4A6E}</b:Guid>
    <b:Title>Vecindarios defensivos latinoamericanos. Los espacios prohibitorios de la globalización</b:Title>
    <b:Year>2004</b:Year>
    <b:JournalName>Perspectivas urbanas/Urban perspectives</b:JournalName>
    <b:Pages>1-17</b:Pages>
    <b:Author>
      <b:Author>
        <b:NameList>
          <b:Person>
            <b:Last>Méndez Sainz</b:Last>
            <b:First>Eloy</b:First>
          </b:Person>
        </b:NameList>
      </b:Author>
    </b:Author>
    <b:RefOrder>3</b:RefOrder>
  </b:Source>
  <b:Source>
    <b:Tag>Gob17</b:Tag>
    <b:SourceType>Book</b:SourceType>
    <b:Guid>{2EAD8C3B-69BB-4137-B827-988F1C6344D1}</b:Guid>
    <b:Author>
      <b:Author>
        <b:Corporate>Gobierno del Estado de Aguascalientes</b:Corporate>
      </b:Author>
    </b:Author>
    <b:Title>Plan Estatal de Desarrollo 2016-2022</b:Title>
    <b:Year>2017</b:Year>
    <b:City>Aguascalientes</b:City>
    <b:Publisher>Gobierno del Estado de Aguascalientes</b:Publisher>
    <b:RefOrder>5</b:RefOrder>
  </b:Source>
  <b:Source>
    <b:Tag>Ros10</b:Tag>
    <b:SourceType>BookSection</b:SourceType>
    <b:Guid>{974E02EE-7A10-4BA6-A147-DC99A322CBAE}</b:Guid>
    <b:Title>El asalto al espacio público. Fraccionamientos cerrados en Nogales, Sonora</b:Title>
    <b:Year>2010</b:Year>
    <b:BookTitle>Arquitecturas Alegóricas y Urbanismos defensivos </b:BookTitle>
    <b:Pages>456</b:Pages>
    <b:City>Hermosillo, Son.</b:City>
    <b:Publisher>El Colegio de Sonora: Universidad de Sonora</b:Publisher>
    <b:Author>
      <b:Author>
        <b:NameList>
          <b:Person>
            <b:Last>Rosas Molina</b:Last>
            <b:First>Jesús Martín</b:First>
          </b:Person>
        </b:NameList>
      </b:Author>
      <b:BookAuthor>
        <b:NameList>
          <b:Person>
            <b:Last>Méndez Sainz</b:Last>
            <b:First>Eloy</b:First>
          </b:Person>
          <b:Person>
            <b:Last>Rodriguez Chumillas</b:Last>
            <b:First>Sabel</b:First>
          </b:Person>
          <b:Person>
            <b:Last>Enríquez Acosta</b:Last>
            <b:First>Jesús Angel</b:First>
          </b:Person>
        </b:NameList>
      </b:BookAuthor>
    </b:Author>
    <b:RefOrder>6</b:RefOrder>
  </b:Source>
  <b:Source>
    <b:Tag>MarcadorDePosición1</b:Tag>
    <b:SourceType>InternetSite</b:SourceType>
    <b:Guid>{18AEE14B-B77F-4580-A4BD-5F0327FAF340}</b:Guid>
    <b:Author>
      <b:Author>
        <b:Corporate>REAL ACADEMIA ESPAÑOLA</b:Corporate>
      </b:Author>
    </b:Author>
    <b:Title>Diccionario de la lengua española, 23.ª ed.</b:Title>
    <b:InternetSiteTitle>[versión 23.3 en línea]</b:InternetSiteTitle>
    <b:Year>2020</b:Year>
    <b:Month>septiembre</b:Month>
    <b:Day>24</b:Day>
    <b:URL>https://dle.rae.es/</b:URL>
    <b:RefOrder>4</b:RefOrder>
  </b:Source>
  <b:Source>
    <b:Tag>IMP18</b:Tag>
    <b:SourceType>Book</b:SourceType>
    <b:Guid>{EBBCD490-E22D-4478-BBC6-339434F7743B}</b:Guid>
    <b:Author>
      <b:Author>
        <b:Corporate>IMPLAN</b:Corporate>
      </b:Author>
    </b:Author>
    <b:Title>PROGRAMA DE DESARROLLO URBANO DE LA CIUDAD DE AGUASCALIENTES 2040 Versión 2018 Evaluación 1</b:Title>
    <b:Year>2018</b:Year>
    <b:City>Aguascalientes, México.</b:City>
    <b:Publisher>INSTITUTO MUNICIPAL DE PLANEACIÓN, IMPLAN</b:Publisher>
    <b:RefOrder>7</b:RefOrder>
  </b:Source>
  <b:Source>
    <b:Tag>Sif98</b:Tag>
    <b:SourceType>BookSection</b:SourceType>
    <b:Guid>{F1A8E94B-97EB-42D0-8158-82F20A615896}</b:Guid>
    <b:Title>El periodo 1899-1950</b:Title>
    <b:Year>1998</b:Year>
    <b:City>Aguascalientes</b:City>
    <b:Publisher>Gobierno del Estado de Aguascalientes, Instituto de Vivienda de Aguascalientes</b:Publisher>
    <b:BookTitle>El Desarrollo Histórico de la Vivienda en Aguascalientes</b:BookTitle>
    <b:Pages>63-137</b:Pages>
    <b:Author>
      <b:Author>
        <b:NameList>
          <b:Person>
            <b:Last>Sifuentes Solis</b:Last>
            <b:First>Marco Alejandro</b:First>
          </b:Person>
        </b:NameList>
      </b:Author>
      <b:BookAuthor>
        <b:NameList>
          <b:Person>
            <b:Last>Buchanan Martin del Campo</b:Last>
            <b:First>Elizabeth</b:First>
          </b:Person>
          <b:Person>
            <b:Last>Gómez Serrano</b:Last>
            <b:First>Jesús</b:First>
          </b:Person>
        </b:NameList>
      </b:BookAuthor>
    </b:Author>
    <b:RefOrder>8</b:RefOrder>
  </b:Source>
  <b:Source>
    <b:Tag>Buc98</b:Tag>
    <b:SourceType>BookSection</b:SourceType>
    <b:Guid>{493A91FB-B6CD-4451-A280-8C1603A28051}</b:Guid>
    <b:Title>Notas para la historia de la ciudad de Aguascalientes, 1757-1911</b:Title>
    <b:Year>1998</b:Year>
    <b:City>Aguascalientes</b:City>
    <b:Publisher>Gobierno del Estado de Aguascalientes, Instituto de Vivienda de Aguascalientes</b:Publisher>
    <b:Author>
      <b:Author>
        <b:NameList>
          <b:Person>
            <b:Last>Gómez Serrano</b:Last>
            <b:First>Jesús</b:First>
          </b:Person>
        </b:NameList>
      </b:Author>
      <b:BookAuthor>
        <b:NameList>
          <b:Person>
            <b:Last>Buchanan Martín del Campo</b:Last>
            <b:First>Elizabeth</b:First>
          </b:Person>
          <b:Person>
            <b:Last>Gómez Serrano</b:Last>
            <b:First>Jesús</b:First>
          </b:Person>
        </b:NameList>
      </b:BookAuthor>
    </b:Author>
    <b:BookTitle>EL DESARROLLO HISTÓRICO DE LA VIVIENDA EN AGUASCALIENTES</b:BookTitle>
    <b:Pages>19-60</b:Pages>
    <b:RefOrder>9</b:RefOrder>
  </b:Source>
  <b:Source>
    <b:Tag>Ser98</b:Tag>
    <b:SourceType>BookSection</b:SourceType>
    <b:Guid>{DAF73D19-00FB-4E96-B0BE-45DAC5580D20}</b:Guid>
    <b:Title>El periodo 1950-1998</b:Title>
    <b:Year>1998</b:Year>
    <b:City>Aguascalientes, Ags., Mex.</b:City>
    <b:Publisher>Instituto de Vivienda de Aguascalientes, Gobierno del Estado de Aguascalientes</b:Publisher>
    <b:BookTitle>El desarrollo histórico de la vivienda en Aguascalientes</b:BookTitle>
    <b:Pages>139-225</b:Pages>
    <b:Author>
      <b:Author>
        <b:NameList>
          <b:Person>
            <b:Last>Serna Valdivia</b:Last>
            <b:First>Calixto</b:First>
          </b:Person>
        </b:NameList>
      </b:Author>
      <b:BookAuthor>
        <b:NameList>
          <b:Person>
            <b:Last>Buchanan Martín del Campo</b:Last>
            <b:First>Elizabeth</b:First>
          </b:Person>
          <b:Person>
            <b:Last>Gómez Serrano</b:Last>
            <b:First>Jesús</b:First>
          </b:Person>
        </b:NameList>
      </b:BookAuthor>
    </b:Author>
    <b:RefOrder>2</b:RefOrder>
  </b:Source>
  <b:Source>
    <b:Tag>Goo20</b:Tag>
    <b:SourceType>InternetSite</b:SourceType>
    <b:Guid>{1C5E5ECC-A156-432F-9F26-EC3B48273C39}</b:Guid>
    <b:Title>Google Maps</b:Title>
    <b:Year>2020</b:Year>
    <b:Author>
      <b:Author>
        <b:Corporate>Google</b:Corporate>
      </b:Author>
    </b:Author>
    <b:Month>septiembre</b:Month>
    <b:Day>30</b:Day>
    <b:URL>https://www.google.com.mx/maps/@21.912104,-102.3337017,3a,61.7y,261.05h,91.3t/data=!3m7!1e1!3m5!1sSsY33cyCUeNraDsyfFUT8A!2e0!6s%2F%2Fgeo0.ggpht.com%2Fcbk%3Fpanoid%3DSsY33cyCUeNraDsyfFUT8A%26output%3Dthumbnail%26cb_client%3Dmaps_sv.tactile.gps%26thumb%3D2%</b:URL>
    <b:RefOrder>10</b:RefOrder>
  </b:Source>
</b:Sources>
</file>

<file path=customXml/item3.xml><?xml version="1.0" encoding="utf-8"?>
<ct:contentTypeSchema xmlns:ct="http://schemas.microsoft.com/office/2006/metadata/contentType" xmlns:ma="http://schemas.microsoft.com/office/2006/metadata/properties/metaAttributes" ct:_="" ma:_="" ma:contentTypeName="Documento" ma:contentTypeID="0x01010000B9C5560965F546AC737C52AB2A2FC1" ma:contentTypeVersion="9" ma:contentTypeDescription="Crear nuevo documento." ma:contentTypeScope="" ma:versionID="69be240d1f194565ef5f81df457fa716">
  <xsd:schema xmlns:xsd="http://www.w3.org/2001/XMLSchema" xmlns:xs="http://www.w3.org/2001/XMLSchema" xmlns:p="http://schemas.microsoft.com/office/2006/metadata/properties" xmlns:ns2="41ab269b-77d8-43f6-8547-83bf8e3314ed" targetNamespace="http://schemas.microsoft.com/office/2006/metadata/properties" ma:root="true" ma:fieldsID="2514eedf7c11e2831d57b925f95dbfc1" ns2:_="">
    <xsd:import namespace="41ab269b-77d8-43f6-8547-83bf8e3314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ab269b-77d8-43f6-8547-83bf8e3314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A5AC66E2-7C17-45E1-9EF6-D71E985D608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D8FBDEDC-B613-4CD0-89DE-47EF9EAFCE51}">
  <ds:schemaRefs>
    <ds:schemaRef ds:uri="http://schemas.openxmlformats.org/officeDocument/2006/bibliography"/>
  </ds:schemaRefs>
</ds:datastoreItem>
</file>

<file path=customXml/itemProps3.xml><?xml version="1.0" encoding="utf-8"?>
<ds:datastoreItem xmlns:ds="http://schemas.openxmlformats.org/officeDocument/2006/customXml" ds:itemID="{BAD26D6D-25BE-4BCB-8850-E1302DAD49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ab269b-77d8-43f6-8547-83bf8e331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F82C901-ACFC-49E9-BE6A-F5353CF5FBF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5633</Words>
  <Characters>30987</Characters>
  <Application>Microsoft Office Word</Application>
  <DocSecurity>0</DocSecurity>
  <Lines>258</Lines>
  <Paragraphs>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2020-12-30T01:20:00Z</dcterms:created>
  <dcterms:modified xsi:type="dcterms:W3CDTF">2020-12-30T01:20:00Z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0x01010000B9C5560965F546AC737C52AB2A2FC1</vt:lpwstr>
  </property>
</Properties>
</file>