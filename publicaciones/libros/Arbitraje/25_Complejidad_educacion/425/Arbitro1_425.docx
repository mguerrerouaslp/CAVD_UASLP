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29AAF" w14:textId="25283838" w:rsidR="00C3066A" w:rsidRPr="00B2033A" w:rsidRDefault="00C3066A" w:rsidP="00B2033A">
      <w:pPr>
        <w:spacing w:line="360" w:lineRule="auto"/>
        <w:rPr>
          <w:rFonts w:ascii="Times New Roman" w:hAnsi="Times New Roman" w:cs="Times New Roman"/>
          <w:sz w:val="24"/>
          <w:szCs w:val="24"/>
          <w:lang w:val="es-MX"/>
        </w:rPr>
      </w:pPr>
      <w:bookmarkStart w:id="0" w:name="_Hlk181104250"/>
      <w:bookmarkEnd w:id="0"/>
      <w:r w:rsidRPr="00B2033A">
        <w:rPr>
          <w:rFonts w:ascii="Times New Roman" w:hAnsi="Times New Roman" w:cs="Times New Roman"/>
          <w:b/>
          <w:bCs/>
          <w:sz w:val="24"/>
          <w:szCs w:val="24"/>
          <w:lang w:val="es-MX"/>
        </w:rPr>
        <w:t xml:space="preserve">Estrategias </w:t>
      </w:r>
      <w:r w:rsidR="00B43485" w:rsidRPr="00B2033A">
        <w:rPr>
          <w:rFonts w:ascii="Times New Roman" w:hAnsi="Times New Roman" w:cs="Times New Roman"/>
          <w:b/>
          <w:bCs/>
          <w:sz w:val="24"/>
          <w:szCs w:val="24"/>
          <w:lang w:val="es-MX"/>
        </w:rPr>
        <w:t xml:space="preserve">para la formación de investigadores en </w:t>
      </w:r>
      <w:r w:rsidR="00F94D2F">
        <w:rPr>
          <w:rFonts w:ascii="Times New Roman" w:hAnsi="Times New Roman" w:cs="Times New Roman"/>
          <w:b/>
          <w:bCs/>
          <w:sz w:val="24"/>
          <w:szCs w:val="24"/>
          <w:lang w:val="es-MX"/>
        </w:rPr>
        <w:t>a</w:t>
      </w:r>
      <w:r w:rsidR="00B43485" w:rsidRPr="00B2033A">
        <w:rPr>
          <w:rFonts w:ascii="Times New Roman" w:hAnsi="Times New Roman" w:cs="Times New Roman"/>
          <w:b/>
          <w:bCs/>
          <w:sz w:val="24"/>
          <w:szCs w:val="24"/>
          <w:lang w:val="es-MX"/>
        </w:rPr>
        <w:t xml:space="preserve">rte y </w:t>
      </w:r>
      <w:r w:rsidR="00F94D2F">
        <w:rPr>
          <w:rFonts w:ascii="Times New Roman" w:hAnsi="Times New Roman" w:cs="Times New Roman"/>
          <w:b/>
          <w:bCs/>
          <w:sz w:val="24"/>
          <w:szCs w:val="24"/>
          <w:lang w:val="es-MX"/>
        </w:rPr>
        <w:t>d</w:t>
      </w:r>
      <w:r w:rsidR="00B43485" w:rsidRPr="00B2033A">
        <w:rPr>
          <w:rFonts w:ascii="Times New Roman" w:hAnsi="Times New Roman" w:cs="Times New Roman"/>
          <w:b/>
          <w:bCs/>
          <w:sz w:val="24"/>
          <w:szCs w:val="24"/>
          <w:lang w:val="es-MX"/>
        </w:rPr>
        <w:t>iseño desde el enfoque de la interdisciplinariedad. El caso de la Maestría</w:t>
      </w:r>
      <w:r w:rsidRPr="00B2033A">
        <w:rPr>
          <w:rFonts w:ascii="Times New Roman" w:hAnsi="Times New Roman" w:cs="Times New Roman"/>
          <w:b/>
          <w:bCs/>
          <w:sz w:val="24"/>
          <w:szCs w:val="24"/>
          <w:lang w:val="es-MX"/>
        </w:rPr>
        <w:t xml:space="preserve"> en Estudios y Procesos Creativos en Arte y Diseño de la UACJ. </w:t>
      </w:r>
    </w:p>
    <w:p w14:paraId="5DE438ED" w14:textId="77777777" w:rsidR="008C64BC" w:rsidRDefault="00C3066A" w:rsidP="00B2033A">
      <w:pPr>
        <w:spacing w:line="360" w:lineRule="auto"/>
        <w:jc w:val="both"/>
        <w:rPr>
          <w:rFonts w:ascii="Times New Roman" w:hAnsi="Times New Roman" w:cs="Times New Roman"/>
          <w:sz w:val="24"/>
          <w:szCs w:val="24"/>
          <w:lang w:val="es-MX"/>
        </w:rPr>
      </w:pPr>
      <w:r w:rsidRPr="00B2033A">
        <w:rPr>
          <w:rFonts w:ascii="Times New Roman" w:hAnsi="Times New Roman" w:cs="Times New Roman"/>
          <w:sz w:val="24"/>
          <w:szCs w:val="24"/>
          <w:lang w:val="es-MX"/>
        </w:rPr>
        <w:t xml:space="preserve"> </w:t>
      </w:r>
      <w:r w:rsidR="00531D50" w:rsidRPr="00B2033A">
        <w:rPr>
          <w:rFonts w:ascii="Times New Roman" w:hAnsi="Times New Roman" w:cs="Times New Roman"/>
          <w:sz w:val="24"/>
          <w:szCs w:val="24"/>
          <w:lang w:val="es-MX"/>
        </w:rPr>
        <w:t xml:space="preserve">  </w:t>
      </w:r>
    </w:p>
    <w:p w14:paraId="7FDD92DD" w14:textId="73A3DDFD" w:rsidR="00C3066A" w:rsidRPr="00B2033A" w:rsidRDefault="00C3066A" w:rsidP="008C64BC">
      <w:pPr>
        <w:spacing w:line="360" w:lineRule="auto"/>
        <w:ind w:firstLine="426"/>
        <w:jc w:val="both"/>
        <w:rPr>
          <w:rFonts w:ascii="Times New Roman" w:hAnsi="Times New Roman" w:cs="Times New Roman"/>
          <w:sz w:val="24"/>
          <w:szCs w:val="24"/>
          <w:lang w:val="es-MX"/>
        </w:rPr>
      </w:pPr>
      <w:r w:rsidRPr="00B2033A">
        <w:rPr>
          <w:rFonts w:ascii="Times New Roman" w:hAnsi="Times New Roman" w:cs="Times New Roman"/>
          <w:sz w:val="24"/>
          <w:szCs w:val="24"/>
          <w:lang w:val="es-MX"/>
        </w:rPr>
        <w:t xml:space="preserve">La Universidad Autónoma de Ciudad Juárez </w:t>
      </w:r>
      <w:r w:rsidR="00F809E8">
        <w:rPr>
          <w:rFonts w:ascii="Times New Roman" w:hAnsi="Times New Roman" w:cs="Times New Roman"/>
          <w:sz w:val="24"/>
          <w:szCs w:val="24"/>
          <w:lang w:val="es-MX"/>
        </w:rPr>
        <w:t xml:space="preserve">(UACJ) </w:t>
      </w:r>
      <w:r w:rsidRPr="00B2033A">
        <w:rPr>
          <w:rFonts w:ascii="Times New Roman" w:hAnsi="Times New Roman" w:cs="Times New Roman"/>
          <w:sz w:val="24"/>
          <w:szCs w:val="24"/>
          <w:lang w:val="es-MX"/>
        </w:rPr>
        <w:t>en su Plan Institucional de Desarrollo establece</w:t>
      </w:r>
      <w:r w:rsidR="0055405A" w:rsidRPr="00B2033A">
        <w:rPr>
          <w:rFonts w:ascii="Times New Roman" w:hAnsi="Times New Roman" w:cs="Times New Roman"/>
          <w:sz w:val="24"/>
          <w:szCs w:val="24"/>
          <w:lang w:val="es-MX"/>
        </w:rPr>
        <w:t xml:space="preserve"> </w:t>
      </w:r>
      <w:r w:rsidRPr="00B2033A">
        <w:rPr>
          <w:rFonts w:ascii="Times New Roman" w:hAnsi="Times New Roman" w:cs="Times New Roman"/>
          <w:sz w:val="24"/>
          <w:szCs w:val="24"/>
          <w:lang w:val="es-MX"/>
        </w:rPr>
        <w:t xml:space="preserve">la formación de estudiantes “responsables con su entorno y comprometidos en coadyuvar en la solución de problemas sociales y ambientales” (PIDE, </w:t>
      </w:r>
      <w:commentRangeStart w:id="1"/>
      <w:r w:rsidRPr="00B2033A">
        <w:rPr>
          <w:rFonts w:ascii="Times New Roman" w:hAnsi="Times New Roman" w:cs="Times New Roman"/>
          <w:sz w:val="24"/>
          <w:szCs w:val="24"/>
          <w:lang w:val="es-MX"/>
        </w:rPr>
        <w:t>2018-2024</w:t>
      </w:r>
      <w:commentRangeEnd w:id="1"/>
      <w:r w:rsidR="00633DAD">
        <w:rPr>
          <w:rStyle w:val="CommentReference"/>
        </w:rPr>
        <w:commentReference w:id="1"/>
      </w:r>
      <w:r w:rsidRPr="00B2033A">
        <w:rPr>
          <w:rFonts w:ascii="Times New Roman" w:hAnsi="Times New Roman" w:cs="Times New Roman"/>
          <w:sz w:val="24"/>
          <w:szCs w:val="24"/>
          <w:lang w:val="es-MX"/>
        </w:rPr>
        <w:t xml:space="preserve">, p. 114). </w:t>
      </w:r>
      <w:r w:rsidR="008401A5">
        <w:rPr>
          <w:rFonts w:ascii="Times New Roman" w:hAnsi="Times New Roman" w:cs="Times New Roman"/>
          <w:sz w:val="24"/>
          <w:szCs w:val="24"/>
          <w:lang w:val="es-MX"/>
        </w:rPr>
        <w:t>De acuerdo con ello</w:t>
      </w:r>
      <w:r w:rsidRPr="00B2033A">
        <w:rPr>
          <w:rFonts w:ascii="Times New Roman" w:hAnsi="Times New Roman" w:cs="Times New Roman"/>
          <w:sz w:val="24"/>
          <w:szCs w:val="24"/>
          <w:lang w:val="es-MX"/>
        </w:rPr>
        <w:t xml:space="preserve">, los </w:t>
      </w:r>
      <w:r w:rsidR="008401A5">
        <w:rPr>
          <w:rFonts w:ascii="Times New Roman" w:hAnsi="Times New Roman" w:cs="Times New Roman"/>
          <w:sz w:val="24"/>
          <w:szCs w:val="24"/>
          <w:lang w:val="es-MX"/>
        </w:rPr>
        <w:t xml:space="preserve">diversos </w:t>
      </w:r>
      <w:r w:rsidRPr="00B2033A">
        <w:rPr>
          <w:rFonts w:ascii="Times New Roman" w:hAnsi="Times New Roman" w:cs="Times New Roman"/>
          <w:sz w:val="24"/>
          <w:szCs w:val="24"/>
          <w:lang w:val="es-MX"/>
        </w:rPr>
        <w:t>programas</w:t>
      </w:r>
      <w:r w:rsidR="008401A5">
        <w:rPr>
          <w:rFonts w:ascii="Times New Roman" w:hAnsi="Times New Roman" w:cs="Times New Roman"/>
          <w:sz w:val="24"/>
          <w:szCs w:val="24"/>
          <w:lang w:val="es-MX"/>
        </w:rPr>
        <w:t>, incluidos los posgrados,</w:t>
      </w:r>
      <w:r w:rsidRPr="00B2033A">
        <w:rPr>
          <w:rFonts w:ascii="Times New Roman" w:hAnsi="Times New Roman" w:cs="Times New Roman"/>
          <w:sz w:val="24"/>
          <w:szCs w:val="24"/>
          <w:lang w:val="es-MX"/>
        </w:rPr>
        <w:t xml:space="preserve"> </w:t>
      </w:r>
      <w:r w:rsidR="008401A5">
        <w:rPr>
          <w:rFonts w:ascii="Times New Roman" w:hAnsi="Times New Roman" w:cs="Times New Roman"/>
          <w:sz w:val="24"/>
          <w:szCs w:val="24"/>
          <w:lang w:val="es-MX"/>
        </w:rPr>
        <w:t>construyen los</w:t>
      </w:r>
      <w:r w:rsidRPr="00B2033A">
        <w:rPr>
          <w:rFonts w:ascii="Times New Roman" w:hAnsi="Times New Roman" w:cs="Times New Roman"/>
          <w:sz w:val="24"/>
          <w:szCs w:val="24"/>
          <w:lang w:val="es-MX"/>
        </w:rPr>
        <w:t xml:space="preserve"> contenidos</w:t>
      </w:r>
      <w:r w:rsidR="008401A5" w:rsidRPr="00B2033A">
        <w:rPr>
          <w:rFonts w:ascii="Times New Roman" w:hAnsi="Times New Roman" w:cs="Times New Roman"/>
          <w:sz w:val="24"/>
          <w:szCs w:val="24"/>
          <w:lang w:val="es-MX"/>
        </w:rPr>
        <w:t xml:space="preserve"> </w:t>
      </w:r>
      <w:r w:rsidRPr="00B2033A">
        <w:rPr>
          <w:rFonts w:ascii="Times New Roman" w:hAnsi="Times New Roman" w:cs="Times New Roman"/>
          <w:sz w:val="24"/>
          <w:szCs w:val="24"/>
          <w:lang w:val="es-MX"/>
        </w:rPr>
        <w:t xml:space="preserve">curriculares </w:t>
      </w:r>
      <w:r w:rsidR="008401A5">
        <w:rPr>
          <w:rFonts w:ascii="Times New Roman" w:hAnsi="Times New Roman" w:cs="Times New Roman"/>
          <w:sz w:val="24"/>
          <w:szCs w:val="24"/>
          <w:lang w:val="es-MX"/>
        </w:rPr>
        <w:t>enfocados</w:t>
      </w:r>
      <w:r w:rsidR="004B5E20" w:rsidRPr="00B2033A">
        <w:rPr>
          <w:rFonts w:ascii="Times New Roman" w:hAnsi="Times New Roman" w:cs="Times New Roman"/>
          <w:sz w:val="24"/>
          <w:szCs w:val="24"/>
          <w:lang w:val="es-MX"/>
        </w:rPr>
        <w:t xml:space="preserve"> al desarrollo de </w:t>
      </w:r>
      <w:r w:rsidR="008401A5">
        <w:rPr>
          <w:rFonts w:ascii="Times New Roman" w:hAnsi="Times New Roman" w:cs="Times New Roman"/>
          <w:sz w:val="24"/>
          <w:szCs w:val="24"/>
          <w:lang w:val="es-MX"/>
        </w:rPr>
        <w:t>actividades</w:t>
      </w:r>
      <w:r w:rsidR="004B5E20" w:rsidRPr="00B2033A">
        <w:rPr>
          <w:rFonts w:ascii="Times New Roman" w:hAnsi="Times New Roman" w:cs="Times New Roman"/>
          <w:sz w:val="24"/>
          <w:szCs w:val="24"/>
          <w:lang w:val="es-MX"/>
        </w:rPr>
        <w:t xml:space="preserve"> que generen </w:t>
      </w:r>
      <w:r w:rsidR="008401A5">
        <w:rPr>
          <w:rFonts w:ascii="Times New Roman" w:hAnsi="Times New Roman" w:cs="Times New Roman"/>
          <w:sz w:val="24"/>
          <w:szCs w:val="24"/>
          <w:lang w:val="es-MX"/>
        </w:rPr>
        <w:t xml:space="preserve">impactos </w:t>
      </w:r>
      <w:r w:rsidR="004B5E20" w:rsidRPr="00B2033A">
        <w:rPr>
          <w:rFonts w:ascii="Times New Roman" w:hAnsi="Times New Roman" w:cs="Times New Roman"/>
          <w:sz w:val="24"/>
          <w:szCs w:val="24"/>
          <w:lang w:val="es-MX"/>
        </w:rPr>
        <w:t>positivo</w:t>
      </w:r>
      <w:r w:rsidR="008401A5">
        <w:rPr>
          <w:rFonts w:ascii="Times New Roman" w:hAnsi="Times New Roman" w:cs="Times New Roman"/>
          <w:sz w:val="24"/>
          <w:szCs w:val="24"/>
          <w:lang w:val="es-MX"/>
        </w:rPr>
        <w:t>s</w:t>
      </w:r>
      <w:r w:rsidR="004B5E20" w:rsidRPr="00B2033A">
        <w:rPr>
          <w:rFonts w:ascii="Times New Roman" w:hAnsi="Times New Roman" w:cs="Times New Roman"/>
          <w:sz w:val="24"/>
          <w:szCs w:val="24"/>
          <w:lang w:val="es-MX"/>
        </w:rPr>
        <w:t xml:space="preserve"> en</w:t>
      </w:r>
      <w:r w:rsidRPr="00B2033A">
        <w:rPr>
          <w:rFonts w:ascii="Times New Roman" w:hAnsi="Times New Roman" w:cs="Times New Roman"/>
          <w:sz w:val="24"/>
          <w:szCs w:val="24"/>
          <w:lang w:val="es-MX"/>
        </w:rPr>
        <w:t xml:space="preserve"> la</w:t>
      </w:r>
      <w:r w:rsidR="00F94D2F">
        <w:rPr>
          <w:rFonts w:ascii="Times New Roman" w:hAnsi="Times New Roman" w:cs="Times New Roman"/>
          <w:sz w:val="24"/>
          <w:szCs w:val="24"/>
          <w:lang w:val="es-MX"/>
        </w:rPr>
        <w:t xml:space="preserve"> comunidad y </w:t>
      </w:r>
      <w:r w:rsidR="008401A5">
        <w:rPr>
          <w:rFonts w:ascii="Times New Roman" w:hAnsi="Times New Roman" w:cs="Times New Roman"/>
          <w:sz w:val="24"/>
          <w:szCs w:val="24"/>
          <w:lang w:val="es-MX"/>
        </w:rPr>
        <w:t>contribuyan a la solución de</w:t>
      </w:r>
      <w:r w:rsidR="00F94D2F">
        <w:rPr>
          <w:rFonts w:ascii="Times New Roman" w:hAnsi="Times New Roman" w:cs="Times New Roman"/>
          <w:sz w:val="24"/>
          <w:szCs w:val="24"/>
          <w:lang w:val="es-MX"/>
        </w:rPr>
        <w:t xml:space="preserve"> </w:t>
      </w:r>
      <w:r w:rsidR="008401A5">
        <w:rPr>
          <w:rFonts w:ascii="Times New Roman" w:hAnsi="Times New Roman" w:cs="Times New Roman"/>
          <w:sz w:val="24"/>
          <w:szCs w:val="24"/>
          <w:lang w:val="es-MX"/>
        </w:rPr>
        <w:t xml:space="preserve">las </w:t>
      </w:r>
      <w:r w:rsidR="00F94D2F">
        <w:rPr>
          <w:rFonts w:ascii="Times New Roman" w:hAnsi="Times New Roman" w:cs="Times New Roman"/>
          <w:sz w:val="24"/>
          <w:szCs w:val="24"/>
          <w:lang w:val="es-MX"/>
        </w:rPr>
        <w:t>di</w:t>
      </w:r>
      <w:r w:rsidR="008401A5">
        <w:rPr>
          <w:rFonts w:ascii="Times New Roman" w:hAnsi="Times New Roman" w:cs="Times New Roman"/>
          <w:sz w:val="24"/>
          <w:szCs w:val="24"/>
          <w:lang w:val="es-MX"/>
        </w:rPr>
        <w:t>versas</w:t>
      </w:r>
      <w:r w:rsidR="00F94D2F">
        <w:rPr>
          <w:rFonts w:ascii="Times New Roman" w:hAnsi="Times New Roman" w:cs="Times New Roman"/>
          <w:sz w:val="24"/>
          <w:szCs w:val="24"/>
          <w:lang w:val="es-MX"/>
        </w:rPr>
        <w:t xml:space="preserve"> problemáticas</w:t>
      </w:r>
      <w:r w:rsidR="008401A5">
        <w:rPr>
          <w:rFonts w:ascii="Times New Roman" w:hAnsi="Times New Roman" w:cs="Times New Roman"/>
          <w:sz w:val="24"/>
          <w:szCs w:val="24"/>
          <w:lang w:val="es-MX"/>
        </w:rPr>
        <w:t xml:space="preserve"> propias</w:t>
      </w:r>
      <w:r w:rsidR="00F94D2F">
        <w:rPr>
          <w:rFonts w:ascii="Times New Roman" w:hAnsi="Times New Roman" w:cs="Times New Roman"/>
          <w:sz w:val="24"/>
          <w:szCs w:val="24"/>
          <w:lang w:val="es-MX"/>
        </w:rPr>
        <w:t xml:space="preserve"> de la</w:t>
      </w:r>
      <w:r w:rsidRPr="00B2033A">
        <w:rPr>
          <w:rFonts w:ascii="Times New Roman" w:hAnsi="Times New Roman" w:cs="Times New Roman"/>
          <w:sz w:val="24"/>
          <w:szCs w:val="24"/>
          <w:lang w:val="es-MX"/>
        </w:rPr>
        <w:t xml:space="preserve"> región. </w:t>
      </w:r>
    </w:p>
    <w:p w14:paraId="3805588A" w14:textId="7F3C5104" w:rsidR="00C3066A" w:rsidRPr="00B2033A" w:rsidRDefault="00C3066A" w:rsidP="00B2033A">
      <w:pPr>
        <w:spacing w:line="360" w:lineRule="auto"/>
        <w:jc w:val="both"/>
        <w:rPr>
          <w:rFonts w:ascii="Times New Roman" w:hAnsi="Times New Roman" w:cs="Times New Roman"/>
          <w:sz w:val="24"/>
          <w:szCs w:val="24"/>
          <w:lang w:val="es-MX"/>
        </w:rPr>
      </w:pPr>
      <w:r w:rsidRPr="00B2033A">
        <w:rPr>
          <w:rFonts w:ascii="Times New Roman" w:hAnsi="Times New Roman" w:cs="Times New Roman"/>
          <w:sz w:val="24"/>
          <w:szCs w:val="24"/>
          <w:lang w:val="es-MX"/>
        </w:rPr>
        <w:t xml:space="preserve">Desde el año 2010, la Maestría en Estudios y </w:t>
      </w:r>
      <w:r w:rsidR="00F94D2F">
        <w:rPr>
          <w:rFonts w:ascii="Times New Roman" w:hAnsi="Times New Roman" w:cs="Times New Roman"/>
          <w:sz w:val="24"/>
          <w:szCs w:val="24"/>
          <w:lang w:val="es-MX"/>
        </w:rPr>
        <w:t>P</w:t>
      </w:r>
      <w:r w:rsidRPr="00B2033A">
        <w:rPr>
          <w:rFonts w:ascii="Times New Roman" w:hAnsi="Times New Roman" w:cs="Times New Roman"/>
          <w:sz w:val="24"/>
          <w:szCs w:val="24"/>
          <w:lang w:val="es-MX"/>
        </w:rPr>
        <w:t xml:space="preserve">rocesos </w:t>
      </w:r>
      <w:r w:rsidR="00F94D2F">
        <w:rPr>
          <w:rFonts w:ascii="Times New Roman" w:hAnsi="Times New Roman" w:cs="Times New Roman"/>
          <w:sz w:val="24"/>
          <w:szCs w:val="24"/>
          <w:lang w:val="es-MX"/>
        </w:rPr>
        <w:t>C</w:t>
      </w:r>
      <w:r w:rsidRPr="00B2033A">
        <w:rPr>
          <w:rFonts w:ascii="Times New Roman" w:hAnsi="Times New Roman" w:cs="Times New Roman"/>
          <w:sz w:val="24"/>
          <w:szCs w:val="24"/>
          <w:lang w:val="es-MX"/>
        </w:rPr>
        <w:t>reativos</w:t>
      </w:r>
      <w:r w:rsidR="00F94D2F">
        <w:rPr>
          <w:rFonts w:ascii="Times New Roman" w:hAnsi="Times New Roman" w:cs="Times New Roman"/>
          <w:sz w:val="24"/>
          <w:szCs w:val="24"/>
          <w:lang w:val="es-MX"/>
        </w:rPr>
        <w:t xml:space="preserve"> en Arte y Diseño</w:t>
      </w:r>
      <w:r w:rsidRPr="00B2033A">
        <w:rPr>
          <w:rFonts w:ascii="Times New Roman" w:hAnsi="Times New Roman" w:cs="Times New Roman"/>
          <w:sz w:val="24"/>
          <w:szCs w:val="24"/>
          <w:lang w:val="es-MX"/>
        </w:rPr>
        <w:t xml:space="preserve"> (MEPCAD) </w:t>
      </w:r>
      <w:r w:rsidR="00475315">
        <w:rPr>
          <w:rFonts w:ascii="Times New Roman" w:hAnsi="Times New Roman" w:cs="Times New Roman"/>
          <w:sz w:val="24"/>
          <w:szCs w:val="24"/>
          <w:lang w:val="es-MX"/>
        </w:rPr>
        <w:t>ha sido reconocida como</w:t>
      </w:r>
      <w:r w:rsidRPr="00B2033A">
        <w:rPr>
          <w:rFonts w:ascii="Times New Roman" w:hAnsi="Times New Roman" w:cs="Times New Roman"/>
          <w:sz w:val="24"/>
          <w:szCs w:val="24"/>
          <w:lang w:val="es-MX"/>
        </w:rPr>
        <w:t xml:space="preserve"> un </w:t>
      </w:r>
      <w:r w:rsidR="00475315">
        <w:rPr>
          <w:rFonts w:ascii="Times New Roman" w:hAnsi="Times New Roman" w:cs="Times New Roman"/>
          <w:sz w:val="24"/>
          <w:szCs w:val="24"/>
          <w:lang w:val="es-MX"/>
        </w:rPr>
        <w:t>posgrado</w:t>
      </w:r>
      <w:r w:rsidRPr="00B2033A">
        <w:rPr>
          <w:rFonts w:ascii="Times New Roman" w:hAnsi="Times New Roman" w:cs="Times New Roman"/>
          <w:sz w:val="24"/>
          <w:szCs w:val="24"/>
          <w:lang w:val="es-MX"/>
        </w:rPr>
        <w:t xml:space="preserve"> líder en</w:t>
      </w:r>
      <w:r w:rsidR="00475315">
        <w:rPr>
          <w:rFonts w:ascii="Times New Roman" w:hAnsi="Times New Roman" w:cs="Times New Roman"/>
          <w:sz w:val="24"/>
          <w:szCs w:val="24"/>
          <w:lang w:val="es-MX"/>
        </w:rPr>
        <w:t xml:space="preserve"> la</w:t>
      </w:r>
      <w:r w:rsidRPr="00B2033A">
        <w:rPr>
          <w:rFonts w:ascii="Times New Roman" w:hAnsi="Times New Roman" w:cs="Times New Roman"/>
          <w:sz w:val="24"/>
          <w:szCs w:val="24"/>
          <w:lang w:val="es-MX"/>
        </w:rPr>
        <w:t xml:space="preserve"> formación de investigadores en arte y diseño </w:t>
      </w:r>
      <w:r w:rsidR="00475315" w:rsidRPr="00B2033A">
        <w:rPr>
          <w:rFonts w:ascii="Times New Roman" w:hAnsi="Times New Roman" w:cs="Times New Roman"/>
          <w:sz w:val="24"/>
          <w:szCs w:val="24"/>
          <w:lang w:val="es-MX"/>
        </w:rPr>
        <w:t xml:space="preserve">desde un enfoque interdisciplinar </w:t>
      </w:r>
      <w:commentRangeStart w:id="2"/>
      <w:r w:rsidRPr="00B2033A">
        <w:rPr>
          <w:rFonts w:ascii="Times New Roman" w:hAnsi="Times New Roman" w:cs="Times New Roman"/>
          <w:sz w:val="24"/>
          <w:szCs w:val="24"/>
          <w:lang w:val="es-MX"/>
        </w:rPr>
        <w:t xml:space="preserve">y el único </w:t>
      </w:r>
      <w:commentRangeEnd w:id="2"/>
      <w:r w:rsidR="00633DAD">
        <w:rPr>
          <w:rStyle w:val="CommentReference"/>
        </w:rPr>
        <w:commentReference w:id="2"/>
      </w:r>
      <w:r w:rsidR="00475315">
        <w:rPr>
          <w:rFonts w:ascii="Times New Roman" w:hAnsi="Times New Roman" w:cs="Times New Roman"/>
          <w:sz w:val="24"/>
          <w:szCs w:val="24"/>
          <w:lang w:val="es-MX"/>
        </w:rPr>
        <w:t xml:space="preserve">programa </w:t>
      </w:r>
      <w:r w:rsidRPr="00B2033A">
        <w:rPr>
          <w:rFonts w:ascii="Times New Roman" w:hAnsi="Times New Roman" w:cs="Times New Roman"/>
          <w:sz w:val="24"/>
          <w:szCs w:val="24"/>
          <w:lang w:val="es-MX"/>
        </w:rPr>
        <w:t xml:space="preserve">a nivel nacional </w:t>
      </w:r>
      <w:r w:rsidR="00475315">
        <w:rPr>
          <w:rFonts w:ascii="Times New Roman" w:hAnsi="Times New Roman" w:cs="Times New Roman"/>
          <w:sz w:val="24"/>
          <w:szCs w:val="24"/>
          <w:lang w:val="es-MX"/>
        </w:rPr>
        <w:t xml:space="preserve">enfocado principalmente </w:t>
      </w:r>
      <w:r w:rsidRPr="00B2033A">
        <w:rPr>
          <w:rFonts w:ascii="Times New Roman" w:hAnsi="Times New Roman" w:cs="Times New Roman"/>
          <w:sz w:val="24"/>
          <w:szCs w:val="24"/>
          <w:lang w:val="es-MX"/>
        </w:rPr>
        <w:t>en el proceso de creación</w:t>
      </w:r>
      <w:r w:rsidR="00475315">
        <w:rPr>
          <w:rFonts w:ascii="Times New Roman" w:hAnsi="Times New Roman" w:cs="Times New Roman"/>
          <w:sz w:val="24"/>
          <w:szCs w:val="24"/>
          <w:lang w:val="es-MX"/>
        </w:rPr>
        <w:t>.</w:t>
      </w:r>
      <w:r w:rsidRPr="00B2033A">
        <w:rPr>
          <w:rFonts w:ascii="Times New Roman" w:hAnsi="Times New Roman" w:cs="Times New Roman"/>
          <w:sz w:val="24"/>
          <w:szCs w:val="24"/>
          <w:lang w:val="es-MX"/>
        </w:rPr>
        <w:t xml:space="preserve"> </w:t>
      </w:r>
    </w:p>
    <w:p w14:paraId="7305CC4C" w14:textId="1469566C" w:rsidR="0055405A" w:rsidRPr="00B2033A" w:rsidRDefault="00C3066A" w:rsidP="00B2033A">
      <w:pPr>
        <w:spacing w:line="360" w:lineRule="auto"/>
        <w:jc w:val="both"/>
        <w:rPr>
          <w:rFonts w:ascii="Times New Roman" w:hAnsi="Times New Roman" w:cs="Times New Roman"/>
          <w:sz w:val="24"/>
          <w:szCs w:val="24"/>
          <w:lang w:val="es-MX"/>
        </w:rPr>
      </w:pPr>
      <w:r w:rsidRPr="00B2033A">
        <w:rPr>
          <w:rFonts w:ascii="Times New Roman" w:hAnsi="Times New Roman" w:cs="Times New Roman"/>
          <w:sz w:val="24"/>
          <w:szCs w:val="24"/>
          <w:lang w:val="es-MX"/>
        </w:rPr>
        <w:t>Desde la conformación de la M</w:t>
      </w:r>
      <w:r w:rsidR="00AC5DB0" w:rsidRPr="00B2033A">
        <w:rPr>
          <w:rFonts w:ascii="Times New Roman" w:hAnsi="Times New Roman" w:cs="Times New Roman"/>
          <w:sz w:val="24"/>
          <w:szCs w:val="24"/>
          <w:lang w:val="es-MX"/>
        </w:rPr>
        <w:t>EPCAD</w:t>
      </w:r>
      <w:r w:rsidRPr="00B2033A">
        <w:rPr>
          <w:rFonts w:ascii="Times New Roman" w:hAnsi="Times New Roman" w:cs="Times New Roman"/>
          <w:sz w:val="24"/>
          <w:szCs w:val="24"/>
          <w:lang w:val="es-MX"/>
        </w:rPr>
        <w:t xml:space="preserve">, </w:t>
      </w:r>
      <w:commentRangeStart w:id="3"/>
      <w:r w:rsidRPr="00B2033A">
        <w:rPr>
          <w:rFonts w:ascii="Times New Roman" w:hAnsi="Times New Roman" w:cs="Times New Roman"/>
          <w:sz w:val="24"/>
          <w:szCs w:val="24"/>
          <w:lang w:val="es-MX"/>
        </w:rPr>
        <w:t>la atención a</w:t>
      </w:r>
      <w:r w:rsidR="00475315">
        <w:rPr>
          <w:rFonts w:ascii="Times New Roman" w:hAnsi="Times New Roman" w:cs="Times New Roman"/>
          <w:sz w:val="24"/>
          <w:szCs w:val="24"/>
          <w:lang w:val="es-MX"/>
        </w:rPr>
        <w:t xml:space="preserve"> los fenómenos propios de la región y el impacto en</w:t>
      </w:r>
      <w:r w:rsidRPr="00B2033A">
        <w:rPr>
          <w:rFonts w:ascii="Times New Roman" w:hAnsi="Times New Roman" w:cs="Times New Roman"/>
          <w:sz w:val="24"/>
          <w:szCs w:val="24"/>
          <w:lang w:val="es-MX"/>
        </w:rPr>
        <w:t xml:space="preserve"> </w:t>
      </w:r>
      <w:r w:rsidR="00475315">
        <w:rPr>
          <w:rFonts w:ascii="Times New Roman" w:hAnsi="Times New Roman" w:cs="Times New Roman"/>
          <w:sz w:val="24"/>
          <w:szCs w:val="24"/>
          <w:lang w:val="es-MX"/>
        </w:rPr>
        <w:t>las</w:t>
      </w:r>
      <w:r w:rsidRPr="00B2033A">
        <w:rPr>
          <w:rFonts w:ascii="Times New Roman" w:hAnsi="Times New Roman" w:cs="Times New Roman"/>
          <w:sz w:val="24"/>
          <w:szCs w:val="24"/>
          <w:lang w:val="es-MX"/>
        </w:rPr>
        <w:t xml:space="preserve"> comunidades</w:t>
      </w:r>
      <w:r w:rsidR="00475315">
        <w:rPr>
          <w:rFonts w:ascii="Times New Roman" w:hAnsi="Times New Roman" w:cs="Times New Roman"/>
          <w:sz w:val="24"/>
          <w:szCs w:val="24"/>
          <w:lang w:val="es-MX"/>
        </w:rPr>
        <w:t xml:space="preserve">, </w:t>
      </w:r>
      <w:r w:rsidRPr="00B2033A">
        <w:rPr>
          <w:rFonts w:ascii="Times New Roman" w:hAnsi="Times New Roman" w:cs="Times New Roman"/>
          <w:sz w:val="24"/>
          <w:szCs w:val="24"/>
          <w:lang w:val="es-MX"/>
        </w:rPr>
        <w:t xml:space="preserve">el desarrollo del país y la difusión democrática del conocimiento se ha </w:t>
      </w:r>
      <w:r w:rsidR="00475315" w:rsidRPr="00B2033A">
        <w:rPr>
          <w:rFonts w:ascii="Times New Roman" w:hAnsi="Times New Roman" w:cs="Times New Roman"/>
          <w:sz w:val="24"/>
          <w:szCs w:val="24"/>
          <w:lang w:val="es-MX"/>
        </w:rPr>
        <w:t>instituido</w:t>
      </w:r>
      <w:r w:rsidRPr="00B2033A">
        <w:rPr>
          <w:rFonts w:ascii="Times New Roman" w:hAnsi="Times New Roman" w:cs="Times New Roman"/>
          <w:sz w:val="24"/>
          <w:szCs w:val="24"/>
          <w:lang w:val="es-MX"/>
        </w:rPr>
        <w:t xml:space="preserve"> </w:t>
      </w:r>
      <w:r w:rsidR="00475315">
        <w:rPr>
          <w:rFonts w:ascii="Times New Roman" w:hAnsi="Times New Roman" w:cs="Times New Roman"/>
          <w:sz w:val="24"/>
          <w:szCs w:val="24"/>
          <w:lang w:val="es-MX"/>
        </w:rPr>
        <w:t>alrededor</w:t>
      </w:r>
      <w:r w:rsidRPr="00B2033A">
        <w:rPr>
          <w:rFonts w:ascii="Times New Roman" w:hAnsi="Times New Roman" w:cs="Times New Roman"/>
          <w:sz w:val="24"/>
          <w:szCs w:val="24"/>
          <w:lang w:val="es-MX"/>
        </w:rPr>
        <w:t xml:space="preserve"> de cuatro </w:t>
      </w:r>
      <w:r w:rsidR="00475315">
        <w:rPr>
          <w:rFonts w:ascii="Times New Roman" w:hAnsi="Times New Roman" w:cs="Times New Roman"/>
          <w:sz w:val="24"/>
          <w:szCs w:val="24"/>
          <w:lang w:val="es-MX"/>
        </w:rPr>
        <w:t>ejes</w:t>
      </w:r>
      <w:r w:rsidRPr="00B2033A">
        <w:rPr>
          <w:rFonts w:ascii="Times New Roman" w:hAnsi="Times New Roman" w:cs="Times New Roman"/>
          <w:sz w:val="24"/>
          <w:szCs w:val="24"/>
          <w:lang w:val="es-MX"/>
        </w:rPr>
        <w:t xml:space="preserve"> estratégic</w:t>
      </w:r>
      <w:r w:rsidR="00475315">
        <w:rPr>
          <w:rFonts w:ascii="Times New Roman" w:hAnsi="Times New Roman" w:cs="Times New Roman"/>
          <w:sz w:val="24"/>
          <w:szCs w:val="24"/>
          <w:lang w:val="es-MX"/>
        </w:rPr>
        <w:t>o</w:t>
      </w:r>
      <w:r w:rsidRPr="00B2033A">
        <w:rPr>
          <w:rFonts w:ascii="Times New Roman" w:hAnsi="Times New Roman" w:cs="Times New Roman"/>
          <w:sz w:val="24"/>
          <w:szCs w:val="24"/>
          <w:lang w:val="es-MX"/>
        </w:rPr>
        <w:t>s:</w:t>
      </w:r>
      <w:commentRangeEnd w:id="3"/>
      <w:r w:rsidR="00633DAD">
        <w:rPr>
          <w:rStyle w:val="CommentReference"/>
        </w:rPr>
        <w:commentReference w:id="3"/>
      </w:r>
      <w:r w:rsidRPr="00B2033A">
        <w:rPr>
          <w:rFonts w:ascii="Times New Roman" w:hAnsi="Times New Roman" w:cs="Times New Roman"/>
          <w:sz w:val="24"/>
          <w:szCs w:val="24"/>
          <w:lang w:val="es-MX"/>
        </w:rPr>
        <w:t xml:space="preserve"> </w:t>
      </w:r>
      <w:r w:rsidR="00475315">
        <w:rPr>
          <w:rFonts w:ascii="Times New Roman" w:hAnsi="Times New Roman" w:cs="Times New Roman"/>
          <w:sz w:val="24"/>
          <w:szCs w:val="24"/>
          <w:lang w:val="es-MX"/>
        </w:rPr>
        <w:t>los contenidos del programa</w:t>
      </w:r>
      <w:r w:rsidRPr="00B2033A">
        <w:rPr>
          <w:rFonts w:ascii="Times New Roman" w:hAnsi="Times New Roman" w:cs="Times New Roman"/>
          <w:sz w:val="24"/>
          <w:szCs w:val="24"/>
          <w:lang w:val="es-MX"/>
        </w:rPr>
        <w:t xml:space="preserve">, </w:t>
      </w:r>
      <w:r w:rsidR="00475315">
        <w:rPr>
          <w:rFonts w:ascii="Times New Roman" w:hAnsi="Times New Roman" w:cs="Times New Roman"/>
          <w:sz w:val="24"/>
          <w:szCs w:val="24"/>
          <w:lang w:val="es-MX"/>
        </w:rPr>
        <w:t>los temas abordados</w:t>
      </w:r>
      <w:r w:rsidRPr="00B2033A">
        <w:rPr>
          <w:rFonts w:ascii="Times New Roman" w:hAnsi="Times New Roman" w:cs="Times New Roman"/>
          <w:sz w:val="24"/>
          <w:szCs w:val="24"/>
          <w:lang w:val="es-MX"/>
        </w:rPr>
        <w:t xml:space="preserve"> </w:t>
      </w:r>
      <w:r w:rsidR="00475315">
        <w:rPr>
          <w:rFonts w:ascii="Times New Roman" w:hAnsi="Times New Roman" w:cs="Times New Roman"/>
          <w:sz w:val="24"/>
          <w:szCs w:val="24"/>
          <w:lang w:val="es-MX"/>
        </w:rPr>
        <w:t>a través de</w:t>
      </w:r>
      <w:r w:rsidRPr="00B2033A">
        <w:rPr>
          <w:rFonts w:ascii="Times New Roman" w:hAnsi="Times New Roman" w:cs="Times New Roman"/>
          <w:sz w:val="24"/>
          <w:szCs w:val="24"/>
          <w:lang w:val="es-MX"/>
        </w:rPr>
        <w:t xml:space="preserve"> los proyectos de tesis, </w:t>
      </w:r>
      <w:r w:rsidR="00475315">
        <w:rPr>
          <w:rFonts w:ascii="Times New Roman" w:hAnsi="Times New Roman" w:cs="Times New Roman"/>
          <w:sz w:val="24"/>
          <w:szCs w:val="24"/>
          <w:lang w:val="es-MX"/>
        </w:rPr>
        <w:t xml:space="preserve">los </w:t>
      </w:r>
      <w:r w:rsidRPr="00B2033A">
        <w:rPr>
          <w:rFonts w:ascii="Times New Roman" w:hAnsi="Times New Roman" w:cs="Times New Roman"/>
          <w:sz w:val="24"/>
          <w:szCs w:val="24"/>
          <w:lang w:val="es-MX"/>
        </w:rPr>
        <w:t xml:space="preserve">proyectos </w:t>
      </w:r>
      <w:r w:rsidR="00475315">
        <w:rPr>
          <w:rFonts w:ascii="Times New Roman" w:hAnsi="Times New Roman" w:cs="Times New Roman"/>
          <w:sz w:val="24"/>
          <w:szCs w:val="24"/>
          <w:lang w:val="es-MX"/>
        </w:rPr>
        <w:t xml:space="preserve">desarrollados por </w:t>
      </w:r>
      <w:r w:rsidRPr="00B2033A">
        <w:rPr>
          <w:rFonts w:ascii="Times New Roman" w:hAnsi="Times New Roman" w:cs="Times New Roman"/>
          <w:sz w:val="24"/>
          <w:szCs w:val="24"/>
          <w:lang w:val="es-MX"/>
        </w:rPr>
        <w:t xml:space="preserve">los profesores, así como los requisitos de difusión y divulgación del </w:t>
      </w:r>
      <w:commentRangeStart w:id="4"/>
      <w:r w:rsidRPr="00B2033A">
        <w:rPr>
          <w:rFonts w:ascii="Times New Roman" w:hAnsi="Times New Roman" w:cs="Times New Roman"/>
          <w:sz w:val="24"/>
          <w:szCs w:val="24"/>
          <w:lang w:val="es-MX"/>
        </w:rPr>
        <w:t>programa</w:t>
      </w:r>
      <w:commentRangeEnd w:id="4"/>
      <w:r w:rsidR="00633DAD">
        <w:rPr>
          <w:rStyle w:val="CommentReference"/>
        </w:rPr>
        <w:commentReference w:id="4"/>
      </w:r>
      <w:r w:rsidRPr="00B2033A">
        <w:rPr>
          <w:rFonts w:ascii="Times New Roman" w:hAnsi="Times New Roman" w:cs="Times New Roman"/>
          <w:sz w:val="24"/>
          <w:szCs w:val="24"/>
          <w:lang w:val="es-MX"/>
        </w:rPr>
        <w:t xml:space="preserve">. </w:t>
      </w:r>
      <w:r w:rsidR="0055405A" w:rsidRPr="00B2033A">
        <w:rPr>
          <w:rFonts w:ascii="Times New Roman" w:hAnsi="Times New Roman" w:cs="Times New Roman"/>
          <w:sz w:val="24"/>
          <w:szCs w:val="24"/>
          <w:lang w:val="es-MX"/>
        </w:rPr>
        <w:t xml:space="preserve"> El presente escrito presenta una discusión sobre el potencial de los acerc</w:t>
      </w:r>
      <w:r w:rsidR="00AC5DB0" w:rsidRPr="00B2033A">
        <w:rPr>
          <w:rFonts w:ascii="Times New Roman" w:hAnsi="Times New Roman" w:cs="Times New Roman"/>
          <w:sz w:val="24"/>
          <w:szCs w:val="24"/>
          <w:lang w:val="es-MX"/>
        </w:rPr>
        <w:t>amientos interdisciplinares</w:t>
      </w:r>
      <w:r w:rsidR="0055405A" w:rsidRPr="00B2033A">
        <w:rPr>
          <w:rFonts w:ascii="Times New Roman" w:hAnsi="Times New Roman" w:cs="Times New Roman"/>
          <w:sz w:val="24"/>
          <w:szCs w:val="24"/>
          <w:lang w:val="es-MX"/>
        </w:rPr>
        <w:t xml:space="preserve"> en la solución de problemas y la generación de conocimiento</w:t>
      </w:r>
      <w:r w:rsidR="00AC5DB0" w:rsidRPr="00B2033A">
        <w:rPr>
          <w:rFonts w:ascii="Times New Roman" w:hAnsi="Times New Roman" w:cs="Times New Roman"/>
          <w:sz w:val="24"/>
          <w:szCs w:val="24"/>
          <w:lang w:val="es-MX"/>
        </w:rPr>
        <w:t xml:space="preserve"> en arte y diseño desde la MEPCAD.</w:t>
      </w:r>
    </w:p>
    <w:p w14:paraId="142BE236" w14:textId="77777777" w:rsidR="00C3066A" w:rsidRPr="00B2033A" w:rsidRDefault="00C3066A" w:rsidP="00B2033A">
      <w:pPr>
        <w:spacing w:line="360" w:lineRule="auto"/>
        <w:rPr>
          <w:rFonts w:ascii="Times New Roman" w:hAnsi="Times New Roman" w:cs="Times New Roman"/>
          <w:sz w:val="24"/>
          <w:szCs w:val="24"/>
          <w:lang w:val="es-MX"/>
        </w:rPr>
      </w:pPr>
      <w:r w:rsidRPr="00B2033A">
        <w:rPr>
          <w:rFonts w:ascii="Times New Roman" w:hAnsi="Times New Roman" w:cs="Times New Roman"/>
          <w:b/>
          <w:bCs/>
          <w:sz w:val="24"/>
          <w:szCs w:val="24"/>
          <w:lang w:val="es-MX"/>
        </w:rPr>
        <w:t>Palabras clave</w:t>
      </w:r>
      <w:r w:rsidRPr="00B2033A">
        <w:rPr>
          <w:rFonts w:ascii="Times New Roman" w:hAnsi="Times New Roman" w:cs="Times New Roman"/>
          <w:sz w:val="24"/>
          <w:szCs w:val="24"/>
          <w:lang w:val="es-MX"/>
        </w:rPr>
        <w:t xml:space="preserve">: Educación, posgrado, estrategias, impacto social, Arte y Diseño. </w:t>
      </w:r>
    </w:p>
    <w:p w14:paraId="42C0CA3A" w14:textId="77777777" w:rsidR="00941298" w:rsidRDefault="00941298" w:rsidP="006F4C97">
      <w:pPr>
        <w:spacing w:line="360" w:lineRule="auto"/>
        <w:jc w:val="both"/>
        <w:rPr>
          <w:rFonts w:ascii="Times New Roman" w:hAnsi="Times New Roman" w:cs="Times New Roman"/>
          <w:sz w:val="24"/>
          <w:szCs w:val="24"/>
          <w:lang w:val="es-MX"/>
        </w:rPr>
      </w:pPr>
    </w:p>
    <w:p w14:paraId="6FAD1A34" w14:textId="77777777" w:rsidR="006F4C97" w:rsidRDefault="006F4C97" w:rsidP="006F4C97">
      <w:pPr>
        <w:spacing w:line="360" w:lineRule="auto"/>
        <w:jc w:val="both"/>
        <w:rPr>
          <w:rFonts w:ascii="Times New Roman" w:hAnsi="Times New Roman" w:cs="Times New Roman"/>
          <w:sz w:val="24"/>
          <w:szCs w:val="24"/>
          <w:lang w:val="es-MX"/>
        </w:rPr>
      </w:pPr>
    </w:p>
    <w:p w14:paraId="0086C646" w14:textId="77777777" w:rsidR="008C64BC" w:rsidRDefault="008C64BC" w:rsidP="0006356D">
      <w:pPr>
        <w:spacing w:line="360" w:lineRule="auto"/>
        <w:jc w:val="both"/>
        <w:rPr>
          <w:rFonts w:ascii="Times New Roman" w:hAnsi="Times New Roman" w:cs="Times New Roman"/>
          <w:sz w:val="24"/>
          <w:szCs w:val="24"/>
          <w:lang w:val="es-MX"/>
        </w:rPr>
      </w:pPr>
    </w:p>
    <w:p w14:paraId="18499CA1" w14:textId="44796790" w:rsidR="00556A72" w:rsidRPr="00811D77" w:rsidRDefault="00941298" w:rsidP="0006356D">
      <w:pPr>
        <w:spacing w:line="360" w:lineRule="auto"/>
        <w:jc w:val="both"/>
        <w:rPr>
          <w:rFonts w:ascii="Times New Roman" w:hAnsi="Times New Roman" w:cs="Times New Roman"/>
          <w:b/>
          <w:bCs/>
          <w:sz w:val="24"/>
          <w:szCs w:val="24"/>
          <w:lang w:val="es-MX"/>
        </w:rPr>
      </w:pPr>
      <w:r w:rsidRPr="00811D77">
        <w:rPr>
          <w:rFonts w:ascii="Times New Roman" w:hAnsi="Times New Roman" w:cs="Times New Roman"/>
          <w:b/>
          <w:bCs/>
          <w:sz w:val="24"/>
          <w:szCs w:val="24"/>
          <w:lang w:val="es-MX"/>
        </w:rPr>
        <w:t>Intro</w:t>
      </w:r>
      <w:r w:rsidR="00063CD4" w:rsidRPr="00811D77">
        <w:rPr>
          <w:rFonts w:ascii="Times New Roman" w:hAnsi="Times New Roman" w:cs="Times New Roman"/>
          <w:b/>
          <w:bCs/>
          <w:sz w:val="24"/>
          <w:szCs w:val="24"/>
          <w:lang w:val="es-MX"/>
        </w:rPr>
        <w:t>ducción</w:t>
      </w:r>
      <w:r w:rsidRPr="00811D77">
        <w:rPr>
          <w:rFonts w:ascii="Times New Roman" w:hAnsi="Times New Roman" w:cs="Times New Roman"/>
          <w:b/>
          <w:bCs/>
          <w:sz w:val="24"/>
          <w:szCs w:val="24"/>
          <w:lang w:val="es-MX"/>
        </w:rPr>
        <w:t xml:space="preserve"> </w:t>
      </w:r>
    </w:p>
    <w:p w14:paraId="46239A7C" w14:textId="71F1425B" w:rsidR="00F2633F" w:rsidRPr="00811D77" w:rsidRDefault="00941298" w:rsidP="0006356D">
      <w:pPr>
        <w:spacing w:line="360" w:lineRule="auto"/>
        <w:jc w:val="both"/>
        <w:rPr>
          <w:rFonts w:ascii="Times New Roman" w:hAnsi="Times New Roman" w:cs="Times New Roman"/>
          <w:b/>
          <w:bCs/>
          <w:sz w:val="24"/>
          <w:szCs w:val="24"/>
          <w:lang w:val="es-MX"/>
        </w:rPr>
      </w:pPr>
      <w:r w:rsidRPr="00811D77">
        <w:rPr>
          <w:rFonts w:ascii="Times New Roman" w:hAnsi="Times New Roman" w:cs="Times New Roman"/>
          <w:b/>
          <w:bCs/>
          <w:sz w:val="24"/>
          <w:szCs w:val="24"/>
          <w:lang w:val="es-MX"/>
        </w:rPr>
        <w:t xml:space="preserve">Complejidad </w:t>
      </w:r>
      <w:r w:rsidR="00063CD4" w:rsidRPr="00811D77">
        <w:rPr>
          <w:rFonts w:ascii="Times New Roman" w:hAnsi="Times New Roman" w:cs="Times New Roman"/>
          <w:b/>
          <w:bCs/>
          <w:sz w:val="24"/>
          <w:szCs w:val="24"/>
          <w:lang w:val="es-MX"/>
        </w:rPr>
        <w:t>e</w:t>
      </w:r>
      <w:r w:rsidRPr="00811D77">
        <w:rPr>
          <w:rFonts w:ascii="Times New Roman" w:hAnsi="Times New Roman" w:cs="Times New Roman"/>
          <w:b/>
          <w:bCs/>
          <w:sz w:val="24"/>
          <w:szCs w:val="24"/>
          <w:lang w:val="es-MX"/>
        </w:rPr>
        <w:t xml:space="preserve"> interdisciplinari</w:t>
      </w:r>
      <w:r w:rsidR="00063CD4" w:rsidRPr="00811D77">
        <w:rPr>
          <w:rFonts w:ascii="Times New Roman" w:hAnsi="Times New Roman" w:cs="Times New Roman"/>
          <w:b/>
          <w:bCs/>
          <w:sz w:val="24"/>
          <w:szCs w:val="24"/>
          <w:lang w:val="es-MX"/>
        </w:rPr>
        <w:t>edad en el diseño</w:t>
      </w:r>
    </w:p>
    <w:p w14:paraId="40C6597F" w14:textId="0DF7E524" w:rsidR="00674FB9" w:rsidRPr="00811D77" w:rsidRDefault="00F2633F" w:rsidP="0006356D">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lastRenderedPageBreak/>
        <w:t xml:space="preserve">Aun cuando muchos de los cambios tecnológicos, sociales y culturales que observamos en esta segunda década del siglo XXI se fueron gestando desde mediados del siglo pasado, lo cierto es que </w:t>
      </w:r>
      <w:r w:rsidR="00F94D2F">
        <w:rPr>
          <w:rFonts w:ascii="Times New Roman" w:hAnsi="Times New Roman" w:cs="Times New Roman"/>
          <w:sz w:val="24"/>
          <w:szCs w:val="24"/>
          <w:lang w:val="es-MX"/>
        </w:rPr>
        <w:t>su</w:t>
      </w:r>
      <w:r w:rsidRPr="00811D77">
        <w:rPr>
          <w:rFonts w:ascii="Times New Roman" w:hAnsi="Times New Roman" w:cs="Times New Roman"/>
          <w:sz w:val="24"/>
          <w:szCs w:val="24"/>
          <w:lang w:val="es-MX"/>
        </w:rPr>
        <w:t xml:space="preserve"> impacto </w:t>
      </w:r>
      <w:commentRangeStart w:id="5"/>
      <w:r w:rsidRPr="00811D77">
        <w:rPr>
          <w:rFonts w:ascii="Times New Roman" w:hAnsi="Times New Roman" w:cs="Times New Roman"/>
          <w:sz w:val="24"/>
          <w:szCs w:val="24"/>
          <w:lang w:val="es-MX"/>
        </w:rPr>
        <w:t>ha transformado nuestras vidas como nunca</w:t>
      </w:r>
      <w:commentRangeEnd w:id="5"/>
      <w:r w:rsidR="00633DAD">
        <w:rPr>
          <w:rStyle w:val="CommentReference"/>
        </w:rPr>
        <w:commentReference w:id="5"/>
      </w:r>
      <w:r w:rsidRPr="00811D77">
        <w:rPr>
          <w:rFonts w:ascii="Times New Roman" w:hAnsi="Times New Roman" w:cs="Times New Roman"/>
          <w:sz w:val="24"/>
          <w:szCs w:val="24"/>
          <w:lang w:val="es-MX"/>
        </w:rPr>
        <w:t xml:space="preserve">. Las tecnologías digitales, las </w:t>
      </w:r>
      <w:r w:rsidR="00F809E8">
        <w:rPr>
          <w:rFonts w:ascii="Times New Roman" w:hAnsi="Times New Roman" w:cs="Times New Roman"/>
          <w:sz w:val="24"/>
          <w:szCs w:val="24"/>
          <w:lang w:val="es-MX"/>
        </w:rPr>
        <w:t>inter</w:t>
      </w:r>
      <w:r w:rsidRPr="00811D77">
        <w:rPr>
          <w:rFonts w:ascii="Times New Roman" w:hAnsi="Times New Roman" w:cs="Times New Roman"/>
          <w:sz w:val="24"/>
          <w:szCs w:val="24"/>
          <w:lang w:val="es-MX"/>
        </w:rPr>
        <w:t xml:space="preserve">conexiones sociales y </w:t>
      </w:r>
      <w:commentRangeStart w:id="6"/>
      <w:r w:rsidRPr="00811D77">
        <w:rPr>
          <w:rFonts w:ascii="Times New Roman" w:hAnsi="Times New Roman" w:cs="Times New Roman"/>
          <w:sz w:val="24"/>
          <w:szCs w:val="24"/>
          <w:lang w:val="es-MX"/>
        </w:rPr>
        <w:t>culturales que se dan a partir de las anteriores</w:t>
      </w:r>
      <w:commentRangeEnd w:id="6"/>
      <w:r w:rsidR="00633DAD">
        <w:rPr>
          <w:rStyle w:val="CommentReference"/>
        </w:rPr>
        <w:commentReference w:id="6"/>
      </w:r>
      <w:r w:rsidR="00F809E8">
        <w:rPr>
          <w:rFonts w:ascii="Times New Roman" w:hAnsi="Times New Roman" w:cs="Times New Roman"/>
          <w:sz w:val="24"/>
          <w:szCs w:val="24"/>
          <w:lang w:val="es-MX"/>
        </w:rPr>
        <w:t>, son ejemplo de ello</w:t>
      </w:r>
      <w:r w:rsidRPr="00811D77">
        <w:rPr>
          <w:rFonts w:ascii="Times New Roman" w:hAnsi="Times New Roman" w:cs="Times New Roman"/>
          <w:sz w:val="24"/>
          <w:szCs w:val="24"/>
          <w:lang w:val="es-MX"/>
        </w:rPr>
        <w:t>; los avances tecnológicos</w:t>
      </w:r>
      <w:r w:rsidR="00BD20B0" w:rsidRPr="00811D77">
        <w:rPr>
          <w:rFonts w:ascii="Times New Roman" w:hAnsi="Times New Roman" w:cs="Times New Roman"/>
          <w:sz w:val="24"/>
          <w:szCs w:val="24"/>
          <w:lang w:val="es-MX"/>
        </w:rPr>
        <w:t xml:space="preserve"> han facilitado y transformado</w:t>
      </w:r>
      <w:r w:rsidR="00F809E8">
        <w:rPr>
          <w:rFonts w:ascii="Times New Roman" w:hAnsi="Times New Roman" w:cs="Times New Roman"/>
          <w:sz w:val="24"/>
          <w:szCs w:val="24"/>
          <w:lang w:val="es-MX"/>
        </w:rPr>
        <w:t>,</w:t>
      </w:r>
      <w:r w:rsidR="00BD20B0" w:rsidRPr="00811D77">
        <w:rPr>
          <w:rFonts w:ascii="Times New Roman" w:hAnsi="Times New Roman" w:cs="Times New Roman"/>
          <w:sz w:val="24"/>
          <w:szCs w:val="24"/>
          <w:lang w:val="es-MX"/>
        </w:rPr>
        <w:t xml:space="preserve"> en ocasiones</w:t>
      </w:r>
      <w:r w:rsidR="00F809E8">
        <w:rPr>
          <w:rFonts w:ascii="Times New Roman" w:hAnsi="Times New Roman" w:cs="Times New Roman"/>
          <w:sz w:val="24"/>
          <w:szCs w:val="24"/>
          <w:lang w:val="es-MX"/>
        </w:rPr>
        <w:t>,</w:t>
      </w:r>
      <w:r w:rsidR="00BD20B0" w:rsidRPr="00811D77">
        <w:rPr>
          <w:rFonts w:ascii="Times New Roman" w:hAnsi="Times New Roman" w:cs="Times New Roman"/>
          <w:sz w:val="24"/>
          <w:szCs w:val="24"/>
          <w:lang w:val="es-MX"/>
        </w:rPr>
        <w:t xml:space="preserve"> los procesos en diversas áreas de acción humanas como la medicina, la agricultura</w:t>
      </w:r>
      <w:r w:rsidR="00F809E8">
        <w:rPr>
          <w:rFonts w:ascii="Times New Roman" w:hAnsi="Times New Roman" w:cs="Times New Roman"/>
          <w:sz w:val="24"/>
          <w:szCs w:val="24"/>
          <w:lang w:val="es-MX"/>
        </w:rPr>
        <w:t>,</w:t>
      </w:r>
      <w:r w:rsidR="00BD20B0" w:rsidRPr="00811D77">
        <w:rPr>
          <w:rFonts w:ascii="Times New Roman" w:hAnsi="Times New Roman" w:cs="Times New Roman"/>
          <w:sz w:val="24"/>
          <w:szCs w:val="24"/>
          <w:lang w:val="es-MX"/>
        </w:rPr>
        <w:t xml:space="preserve"> los entornos sociales</w:t>
      </w:r>
      <w:r w:rsidR="00556A72" w:rsidRPr="00811D77">
        <w:rPr>
          <w:rFonts w:ascii="Times New Roman" w:hAnsi="Times New Roman" w:cs="Times New Roman"/>
          <w:sz w:val="24"/>
          <w:szCs w:val="24"/>
          <w:lang w:val="es-MX"/>
        </w:rPr>
        <w:t>,</w:t>
      </w:r>
      <w:r w:rsidR="00BD20B0" w:rsidRPr="00811D77">
        <w:rPr>
          <w:rFonts w:ascii="Times New Roman" w:hAnsi="Times New Roman" w:cs="Times New Roman"/>
          <w:sz w:val="24"/>
          <w:szCs w:val="24"/>
          <w:lang w:val="es-MX"/>
        </w:rPr>
        <w:t xml:space="preserve"> culturales</w:t>
      </w:r>
      <w:r w:rsidR="00556A72" w:rsidRPr="00811D77">
        <w:rPr>
          <w:rFonts w:ascii="Times New Roman" w:hAnsi="Times New Roman" w:cs="Times New Roman"/>
          <w:sz w:val="24"/>
          <w:szCs w:val="24"/>
          <w:lang w:val="es-MX"/>
        </w:rPr>
        <w:t>, económicos y políticos</w:t>
      </w:r>
      <w:r w:rsidR="00BD20B0" w:rsidRPr="00811D77">
        <w:rPr>
          <w:rFonts w:ascii="Times New Roman" w:hAnsi="Times New Roman" w:cs="Times New Roman"/>
          <w:sz w:val="24"/>
          <w:szCs w:val="24"/>
          <w:lang w:val="es-MX"/>
        </w:rPr>
        <w:t xml:space="preserve">. Empero, </w:t>
      </w:r>
      <w:r w:rsidR="00556A72" w:rsidRPr="00811D77">
        <w:rPr>
          <w:rFonts w:ascii="Times New Roman" w:hAnsi="Times New Roman" w:cs="Times New Roman"/>
          <w:sz w:val="24"/>
          <w:szCs w:val="24"/>
          <w:lang w:val="es-MX"/>
        </w:rPr>
        <w:t>aunque estos avances han contribuido a la mejora de la calidad de vida de divers</w:t>
      </w:r>
      <w:r w:rsidR="00F809E8">
        <w:rPr>
          <w:rFonts w:ascii="Times New Roman" w:hAnsi="Times New Roman" w:cs="Times New Roman"/>
          <w:sz w:val="24"/>
          <w:szCs w:val="24"/>
          <w:lang w:val="es-MX"/>
        </w:rPr>
        <w:t>a</w:t>
      </w:r>
      <w:r w:rsidR="00556A72" w:rsidRPr="00811D77">
        <w:rPr>
          <w:rFonts w:ascii="Times New Roman" w:hAnsi="Times New Roman" w:cs="Times New Roman"/>
          <w:sz w:val="24"/>
          <w:szCs w:val="24"/>
          <w:lang w:val="es-MX"/>
        </w:rPr>
        <w:t xml:space="preserve">s </w:t>
      </w:r>
      <w:r w:rsidR="00F809E8">
        <w:rPr>
          <w:rFonts w:ascii="Times New Roman" w:hAnsi="Times New Roman" w:cs="Times New Roman"/>
          <w:sz w:val="24"/>
          <w:szCs w:val="24"/>
          <w:lang w:val="es-MX"/>
        </w:rPr>
        <w:t>maneras</w:t>
      </w:r>
      <w:r w:rsidR="00556A72" w:rsidRPr="00811D77">
        <w:rPr>
          <w:rFonts w:ascii="Times New Roman" w:hAnsi="Times New Roman" w:cs="Times New Roman"/>
          <w:sz w:val="24"/>
          <w:szCs w:val="24"/>
          <w:lang w:val="es-MX"/>
        </w:rPr>
        <w:t xml:space="preserve"> en </w:t>
      </w:r>
      <w:r w:rsidR="00F809E8">
        <w:rPr>
          <w:rFonts w:ascii="Times New Roman" w:hAnsi="Times New Roman" w:cs="Times New Roman"/>
          <w:sz w:val="24"/>
          <w:szCs w:val="24"/>
          <w:lang w:val="es-MX"/>
        </w:rPr>
        <w:t>muchos lugares d</w:t>
      </w:r>
      <w:r w:rsidR="00556A72" w:rsidRPr="00811D77">
        <w:rPr>
          <w:rFonts w:ascii="Times New Roman" w:hAnsi="Times New Roman" w:cs="Times New Roman"/>
          <w:sz w:val="24"/>
          <w:szCs w:val="24"/>
          <w:lang w:val="es-MX"/>
        </w:rPr>
        <w:t xml:space="preserve">el mundo, también </w:t>
      </w:r>
      <w:r w:rsidR="00F809E8">
        <w:rPr>
          <w:rFonts w:ascii="Times New Roman" w:hAnsi="Times New Roman" w:cs="Times New Roman"/>
          <w:sz w:val="24"/>
          <w:szCs w:val="24"/>
          <w:lang w:val="es-MX"/>
        </w:rPr>
        <w:t xml:space="preserve">es cierto que </w:t>
      </w:r>
      <w:r w:rsidR="00556A72" w:rsidRPr="00811D77">
        <w:rPr>
          <w:rFonts w:ascii="Times New Roman" w:hAnsi="Times New Roman" w:cs="Times New Roman"/>
          <w:sz w:val="24"/>
          <w:szCs w:val="24"/>
          <w:lang w:val="es-MX"/>
        </w:rPr>
        <w:t>se han desarrollado, como</w:t>
      </w:r>
      <w:r w:rsidR="00674FB9" w:rsidRPr="00811D77">
        <w:rPr>
          <w:rFonts w:ascii="Times New Roman" w:hAnsi="Times New Roman" w:cs="Times New Roman"/>
          <w:sz w:val="24"/>
          <w:szCs w:val="24"/>
          <w:lang w:val="es-MX"/>
        </w:rPr>
        <w:t xml:space="preserve"> </w:t>
      </w:r>
      <w:r w:rsidR="00556A72" w:rsidRPr="00811D77">
        <w:rPr>
          <w:rFonts w:ascii="Times New Roman" w:hAnsi="Times New Roman" w:cs="Times New Roman"/>
          <w:sz w:val="24"/>
          <w:szCs w:val="24"/>
          <w:lang w:val="es-MX"/>
        </w:rPr>
        <w:t xml:space="preserve">nunca, fenómenos emergentes como lo son la inseguridad, </w:t>
      </w:r>
      <w:r w:rsidR="00674FB9" w:rsidRPr="00811D77">
        <w:rPr>
          <w:rFonts w:ascii="Times New Roman" w:hAnsi="Times New Roman" w:cs="Times New Roman"/>
          <w:sz w:val="24"/>
          <w:szCs w:val="24"/>
          <w:lang w:val="es-MX"/>
        </w:rPr>
        <w:t xml:space="preserve">los conflictos globales, </w:t>
      </w:r>
      <w:r w:rsidR="00556A72" w:rsidRPr="00811D77">
        <w:rPr>
          <w:rFonts w:ascii="Times New Roman" w:hAnsi="Times New Roman" w:cs="Times New Roman"/>
          <w:sz w:val="24"/>
          <w:szCs w:val="24"/>
          <w:lang w:val="es-MX"/>
        </w:rPr>
        <w:t>la</w:t>
      </w:r>
      <w:r w:rsidR="00674FB9" w:rsidRPr="00811D77">
        <w:rPr>
          <w:rFonts w:ascii="Times New Roman" w:hAnsi="Times New Roman" w:cs="Times New Roman"/>
          <w:sz w:val="24"/>
          <w:szCs w:val="24"/>
          <w:lang w:val="es-MX"/>
        </w:rPr>
        <w:t>s</w:t>
      </w:r>
      <w:r w:rsidR="00556A72" w:rsidRPr="00811D77">
        <w:rPr>
          <w:rFonts w:ascii="Times New Roman" w:hAnsi="Times New Roman" w:cs="Times New Roman"/>
          <w:sz w:val="24"/>
          <w:szCs w:val="24"/>
          <w:lang w:val="es-MX"/>
        </w:rPr>
        <w:t xml:space="preserve"> </w:t>
      </w:r>
      <w:r w:rsidR="00674FB9" w:rsidRPr="00811D77">
        <w:rPr>
          <w:rFonts w:ascii="Times New Roman" w:hAnsi="Times New Roman" w:cs="Times New Roman"/>
          <w:sz w:val="24"/>
          <w:szCs w:val="24"/>
          <w:lang w:val="es-MX"/>
        </w:rPr>
        <w:t>diásporas o</w:t>
      </w:r>
      <w:r w:rsidR="00556A72" w:rsidRPr="00811D77">
        <w:rPr>
          <w:rFonts w:ascii="Times New Roman" w:hAnsi="Times New Roman" w:cs="Times New Roman"/>
          <w:sz w:val="24"/>
          <w:szCs w:val="24"/>
          <w:lang w:val="es-MX"/>
        </w:rPr>
        <w:t xml:space="preserve"> la desigual distribución de </w:t>
      </w:r>
      <w:r w:rsidR="00674FB9" w:rsidRPr="00811D77">
        <w:rPr>
          <w:rFonts w:ascii="Times New Roman" w:hAnsi="Times New Roman" w:cs="Times New Roman"/>
          <w:sz w:val="24"/>
          <w:szCs w:val="24"/>
          <w:lang w:val="es-MX"/>
        </w:rPr>
        <w:t xml:space="preserve">recursos y </w:t>
      </w:r>
      <w:r w:rsidR="00556A72" w:rsidRPr="00811D77">
        <w:rPr>
          <w:rFonts w:ascii="Times New Roman" w:hAnsi="Times New Roman" w:cs="Times New Roman"/>
          <w:sz w:val="24"/>
          <w:szCs w:val="24"/>
          <w:lang w:val="es-MX"/>
        </w:rPr>
        <w:t xml:space="preserve">riqueza, lo que deriva en un aumento </w:t>
      </w:r>
      <w:r w:rsidR="00674FB9" w:rsidRPr="00811D77">
        <w:rPr>
          <w:rFonts w:ascii="Times New Roman" w:hAnsi="Times New Roman" w:cs="Times New Roman"/>
          <w:sz w:val="24"/>
          <w:szCs w:val="24"/>
          <w:lang w:val="es-MX"/>
        </w:rPr>
        <w:t>de</w:t>
      </w:r>
      <w:r w:rsidR="00556A72" w:rsidRPr="00811D77">
        <w:rPr>
          <w:rFonts w:ascii="Times New Roman" w:hAnsi="Times New Roman" w:cs="Times New Roman"/>
          <w:sz w:val="24"/>
          <w:szCs w:val="24"/>
          <w:lang w:val="es-MX"/>
        </w:rPr>
        <w:t xml:space="preserve"> la pobreza, la discriminación y la violencia contra grupos vulnerables, a pesar de los </w:t>
      </w:r>
      <w:r w:rsidR="00F809E8">
        <w:rPr>
          <w:rFonts w:ascii="Times New Roman" w:hAnsi="Times New Roman" w:cs="Times New Roman"/>
          <w:sz w:val="24"/>
          <w:szCs w:val="24"/>
          <w:lang w:val="es-MX"/>
        </w:rPr>
        <w:t xml:space="preserve">diversos </w:t>
      </w:r>
      <w:r w:rsidR="00556A72" w:rsidRPr="00811D77">
        <w:rPr>
          <w:rFonts w:ascii="Times New Roman" w:hAnsi="Times New Roman" w:cs="Times New Roman"/>
          <w:sz w:val="24"/>
          <w:szCs w:val="24"/>
          <w:lang w:val="es-MX"/>
        </w:rPr>
        <w:t xml:space="preserve">intentos por </w:t>
      </w:r>
      <w:commentRangeStart w:id="7"/>
      <w:commentRangeStart w:id="8"/>
      <w:r w:rsidR="00556A72" w:rsidRPr="00811D77">
        <w:rPr>
          <w:rFonts w:ascii="Times New Roman" w:hAnsi="Times New Roman" w:cs="Times New Roman"/>
          <w:sz w:val="24"/>
          <w:szCs w:val="24"/>
          <w:lang w:val="es-MX"/>
        </w:rPr>
        <w:t>reducirlos.</w:t>
      </w:r>
      <w:r w:rsidR="00674FB9" w:rsidRPr="00811D77">
        <w:rPr>
          <w:rFonts w:ascii="Times New Roman" w:hAnsi="Times New Roman" w:cs="Times New Roman"/>
          <w:sz w:val="24"/>
          <w:szCs w:val="24"/>
          <w:lang w:val="es-MX"/>
        </w:rPr>
        <w:t xml:space="preserve"> </w:t>
      </w:r>
      <w:r w:rsidR="00556A72" w:rsidRPr="00811D77">
        <w:rPr>
          <w:rFonts w:ascii="Times New Roman" w:hAnsi="Times New Roman" w:cs="Times New Roman"/>
          <w:sz w:val="24"/>
          <w:szCs w:val="24"/>
          <w:lang w:val="es-MX"/>
        </w:rPr>
        <w:t>Como entes sociales</w:t>
      </w:r>
      <w:r w:rsidR="00674FB9" w:rsidRPr="00811D77">
        <w:rPr>
          <w:rFonts w:ascii="Times New Roman" w:hAnsi="Times New Roman" w:cs="Times New Roman"/>
          <w:sz w:val="24"/>
          <w:szCs w:val="24"/>
          <w:lang w:val="es-MX"/>
        </w:rPr>
        <w:t>:</w:t>
      </w:r>
      <w:commentRangeEnd w:id="7"/>
      <w:r w:rsidR="00633DAD">
        <w:rPr>
          <w:rStyle w:val="CommentReference"/>
        </w:rPr>
        <w:commentReference w:id="7"/>
      </w:r>
      <w:commentRangeEnd w:id="8"/>
      <w:r w:rsidR="00633DAD">
        <w:rPr>
          <w:rStyle w:val="CommentReference"/>
        </w:rPr>
        <w:commentReference w:id="8"/>
      </w:r>
    </w:p>
    <w:p w14:paraId="488C0485" w14:textId="77777777" w:rsidR="005D260E" w:rsidRDefault="00F94D2F" w:rsidP="002E593C">
      <w:pPr>
        <w:spacing w:line="240" w:lineRule="auto"/>
        <w:ind w:left="567" w:right="4"/>
        <w:jc w:val="both"/>
        <w:rPr>
          <w:ins w:id="9" w:author="Author"/>
          <w:rFonts w:ascii="Times New Roman" w:hAnsi="Times New Roman" w:cs="Times New Roman"/>
          <w:lang w:val="es-MX"/>
        </w:rPr>
      </w:pPr>
      <w:del w:id="10" w:author="Author">
        <w:r w:rsidDel="005D260E">
          <w:rPr>
            <w:rFonts w:ascii="Times New Roman" w:hAnsi="Times New Roman" w:cs="Times New Roman"/>
            <w:lang w:val="es-MX"/>
          </w:rPr>
          <w:delText>t</w:delText>
        </w:r>
        <w:r w:rsidR="00382C10" w:rsidRPr="00C07320" w:rsidDel="005D260E">
          <w:rPr>
            <w:rFonts w:ascii="Times New Roman" w:hAnsi="Times New Roman" w:cs="Times New Roman"/>
            <w:lang w:val="es-MX"/>
          </w:rPr>
          <w:delText xml:space="preserve">endemos </w:delText>
        </w:r>
      </w:del>
      <w:ins w:id="11" w:author="Author">
        <w:r w:rsidR="005D260E">
          <w:rPr>
            <w:rFonts w:ascii="Times New Roman" w:hAnsi="Times New Roman" w:cs="Times New Roman"/>
            <w:lang w:val="es-MX"/>
          </w:rPr>
          <w:t>t</w:t>
        </w:r>
        <w:r w:rsidR="005D260E" w:rsidRPr="00C07320">
          <w:rPr>
            <w:rFonts w:ascii="Times New Roman" w:hAnsi="Times New Roman" w:cs="Times New Roman"/>
            <w:lang w:val="es-MX"/>
          </w:rPr>
          <w:t>end</w:t>
        </w:r>
      </w:ins>
    </w:p>
    <w:p w14:paraId="775791D2" w14:textId="24E98A85" w:rsidR="00B2033A" w:rsidRPr="00C07320" w:rsidRDefault="005D260E" w:rsidP="006B0F7F">
      <w:pPr>
        <w:spacing w:line="240" w:lineRule="auto"/>
        <w:ind w:left="567" w:right="4"/>
        <w:jc w:val="both"/>
        <w:rPr>
          <w:rFonts w:ascii="Times New Roman" w:hAnsi="Times New Roman" w:cs="Times New Roman"/>
          <w:lang w:val="es-MX"/>
        </w:rPr>
      </w:pPr>
      <w:ins w:id="12" w:author="Author">
        <w:r w:rsidRPr="00C07320">
          <w:rPr>
            <w:rFonts w:ascii="Times New Roman" w:hAnsi="Times New Roman" w:cs="Times New Roman"/>
            <w:lang w:val="es-MX"/>
          </w:rPr>
          <w:t xml:space="preserve"> </w:t>
        </w:r>
      </w:ins>
      <w:r w:rsidR="00382C10" w:rsidRPr="00C07320">
        <w:rPr>
          <w:rFonts w:ascii="Times New Roman" w:hAnsi="Times New Roman" w:cs="Times New Roman"/>
          <w:lang w:val="es-MX"/>
        </w:rPr>
        <w:t xml:space="preserve">a pensar las instituciones sociales, los sistemas sociales y culturales, etcétera, como algo ordenado, como el mundo de la certeza y la </w:t>
      </w:r>
      <w:r w:rsidR="00556A72" w:rsidRPr="00C07320">
        <w:rPr>
          <w:rFonts w:ascii="Times New Roman" w:hAnsi="Times New Roman" w:cs="Times New Roman"/>
          <w:lang w:val="es-MX"/>
        </w:rPr>
        <w:t>predictibilidad</w:t>
      </w:r>
      <w:r w:rsidR="00382C10" w:rsidRPr="00C07320">
        <w:rPr>
          <w:rFonts w:ascii="Times New Roman" w:hAnsi="Times New Roman" w:cs="Times New Roman"/>
          <w:lang w:val="es-MX"/>
        </w:rPr>
        <w:t>, lo cual deriva de una visión de mundo en cuya base están las ideas cartesianas y newtonianas</w:t>
      </w:r>
      <w:r w:rsidR="00674FB9" w:rsidRPr="00C07320">
        <w:rPr>
          <w:rFonts w:ascii="Times New Roman" w:hAnsi="Times New Roman" w:cs="Times New Roman"/>
          <w:lang w:val="es-MX"/>
        </w:rPr>
        <w:t>.</w:t>
      </w:r>
      <w:r w:rsidR="00382C10" w:rsidRPr="00C07320">
        <w:rPr>
          <w:rFonts w:ascii="Times New Roman" w:hAnsi="Times New Roman" w:cs="Times New Roman"/>
          <w:lang w:val="es-MX"/>
        </w:rPr>
        <w:t xml:space="preserve"> Basados en este supuesto, pensamos ingenuamente que, mientras más progresan las ciencias, más podemos aprender las leyes de la naturaleza… Pensamos que, de las experiencias pasadas, podemos predecir los acontecimientos futuros y que, mientras más predicciones se prueben, más podremos controlar nuestra vida y el mundo</w:t>
      </w:r>
      <w:r w:rsidR="00F94D2F">
        <w:rPr>
          <w:rFonts w:ascii="Times New Roman" w:hAnsi="Times New Roman" w:cs="Times New Roman"/>
          <w:lang w:val="es-MX"/>
        </w:rPr>
        <w:t>.</w:t>
      </w:r>
      <w:r w:rsidR="00674FB9" w:rsidRPr="00C07320">
        <w:rPr>
          <w:rFonts w:ascii="Times New Roman" w:hAnsi="Times New Roman" w:cs="Times New Roman"/>
          <w:lang w:val="es-MX"/>
        </w:rPr>
        <w:t xml:space="preserve"> </w:t>
      </w:r>
      <w:r w:rsidR="00382C10" w:rsidRPr="00C07320">
        <w:rPr>
          <w:rFonts w:ascii="Times New Roman" w:hAnsi="Times New Roman" w:cs="Times New Roman"/>
          <w:lang w:val="es-MX"/>
        </w:rPr>
        <w:t>(González, 2007</w:t>
      </w:r>
      <w:r w:rsidR="00674FB9" w:rsidRPr="00C07320">
        <w:rPr>
          <w:rFonts w:ascii="Times New Roman" w:hAnsi="Times New Roman" w:cs="Times New Roman"/>
          <w:lang w:val="es-MX"/>
        </w:rPr>
        <w:t>, pp.</w:t>
      </w:r>
      <w:r w:rsidR="00382C10" w:rsidRPr="00C07320">
        <w:rPr>
          <w:rFonts w:ascii="Times New Roman" w:hAnsi="Times New Roman" w:cs="Times New Roman"/>
          <w:lang w:val="es-MX"/>
        </w:rPr>
        <w:t xml:space="preserve"> </w:t>
      </w:r>
      <w:r w:rsidR="00674FB9" w:rsidRPr="00C07320">
        <w:rPr>
          <w:rFonts w:ascii="Times New Roman" w:hAnsi="Times New Roman" w:cs="Times New Roman"/>
          <w:lang w:val="es-MX"/>
        </w:rPr>
        <w:t>192-</w:t>
      </w:r>
      <w:r w:rsidR="00382C10" w:rsidRPr="00C07320">
        <w:rPr>
          <w:rFonts w:ascii="Times New Roman" w:hAnsi="Times New Roman" w:cs="Times New Roman"/>
          <w:lang w:val="es-MX"/>
        </w:rPr>
        <w:t>193)</w:t>
      </w:r>
    </w:p>
    <w:p w14:paraId="6F956608" w14:textId="66BAB9B8" w:rsidR="00674FB9" w:rsidRPr="00811D77" w:rsidRDefault="00F94D2F" w:rsidP="0006356D">
      <w:pPr>
        <w:tabs>
          <w:tab w:val="left" w:pos="0"/>
        </w:tabs>
        <w:spacing w:line="360" w:lineRule="auto"/>
        <w:ind w:right="4"/>
        <w:jc w:val="both"/>
        <w:rPr>
          <w:rFonts w:ascii="Times New Roman" w:hAnsi="Times New Roman" w:cs="Times New Roman"/>
          <w:sz w:val="24"/>
          <w:szCs w:val="24"/>
          <w:lang w:val="es-MX"/>
        </w:rPr>
      </w:pPr>
      <w:r>
        <w:rPr>
          <w:rFonts w:ascii="Times New Roman" w:hAnsi="Times New Roman" w:cs="Times New Roman"/>
          <w:sz w:val="24"/>
          <w:szCs w:val="24"/>
          <w:lang w:val="es-MX"/>
        </w:rPr>
        <w:t>Y</w:t>
      </w:r>
      <w:r w:rsidR="00674FB9" w:rsidRPr="00811D77">
        <w:rPr>
          <w:rFonts w:ascii="Times New Roman" w:hAnsi="Times New Roman" w:cs="Times New Roman"/>
          <w:sz w:val="24"/>
          <w:szCs w:val="24"/>
          <w:lang w:val="es-MX"/>
        </w:rPr>
        <w:t xml:space="preserve"> como seres racionales, los humanos </w:t>
      </w:r>
      <w:r w:rsidR="00674FB9" w:rsidRPr="0057194C">
        <w:rPr>
          <w:rFonts w:ascii="Times New Roman" w:hAnsi="Times New Roman" w:cs="Times New Roman"/>
          <w:sz w:val="24"/>
          <w:szCs w:val="24"/>
          <w:highlight w:val="yellow"/>
          <w:lang w:val="es-MX"/>
          <w:rPrChange w:id="13" w:author="Author">
            <w:rPr>
              <w:rFonts w:ascii="Times New Roman" w:hAnsi="Times New Roman" w:cs="Times New Roman"/>
              <w:sz w:val="24"/>
              <w:szCs w:val="24"/>
              <w:lang w:val="es-MX"/>
            </w:rPr>
          </w:rPrChange>
        </w:rPr>
        <w:t>tendemos</w:t>
      </w:r>
      <w:r w:rsidR="00674FB9" w:rsidRPr="00811D77">
        <w:rPr>
          <w:rFonts w:ascii="Times New Roman" w:hAnsi="Times New Roman" w:cs="Times New Roman"/>
          <w:sz w:val="24"/>
          <w:szCs w:val="24"/>
          <w:lang w:val="es-MX"/>
        </w:rPr>
        <w:t xml:space="preserve"> a establecer reglas individuales y comunitarias que nos permiten generar una sensación de equilibrio en nuestras vidas,</w:t>
      </w:r>
      <w:r>
        <w:rPr>
          <w:rFonts w:ascii="Times New Roman" w:hAnsi="Times New Roman" w:cs="Times New Roman"/>
          <w:sz w:val="24"/>
          <w:szCs w:val="24"/>
          <w:lang w:val="es-MX"/>
        </w:rPr>
        <w:t xml:space="preserve"> sin embargo</w:t>
      </w:r>
      <w:r w:rsidR="008764B7">
        <w:rPr>
          <w:rFonts w:ascii="Times New Roman" w:hAnsi="Times New Roman" w:cs="Times New Roman"/>
          <w:sz w:val="24"/>
          <w:szCs w:val="24"/>
          <w:lang w:val="es-MX"/>
        </w:rPr>
        <w:t>,</w:t>
      </w:r>
      <w:r w:rsidR="00674FB9" w:rsidRPr="00811D77">
        <w:rPr>
          <w:rFonts w:ascii="Times New Roman" w:hAnsi="Times New Roman" w:cs="Times New Roman"/>
          <w:sz w:val="24"/>
          <w:szCs w:val="24"/>
          <w:lang w:val="es-MX"/>
        </w:rPr>
        <w:t xml:space="preserve"> la realidad es que</w:t>
      </w:r>
      <w:r>
        <w:rPr>
          <w:rFonts w:ascii="Times New Roman" w:hAnsi="Times New Roman" w:cs="Times New Roman"/>
          <w:sz w:val="24"/>
          <w:szCs w:val="24"/>
          <w:lang w:val="es-MX"/>
        </w:rPr>
        <w:t xml:space="preserve"> </w:t>
      </w:r>
      <w:r w:rsidR="00674FB9" w:rsidRPr="00811D77">
        <w:rPr>
          <w:rFonts w:ascii="Times New Roman" w:hAnsi="Times New Roman" w:cs="Times New Roman"/>
          <w:sz w:val="24"/>
          <w:szCs w:val="24"/>
          <w:lang w:val="es-MX"/>
        </w:rPr>
        <w:t xml:space="preserve">el mundo en el que vivimos </w:t>
      </w:r>
      <w:r w:rsidR="00063CD4" w:rsidRPr="00811D77">
        <w:rPr>
          <w:rFonts w:ascii="Times New Roman" w:hAnsi="Times New Roman" w:cs="Times New Roman"/>
          <w:sz w:val="24"/>
          <w:szCs w:val="24"/>
          <w:lang w:val="es-MX"/>
        </w:rPr>
        <w:t xml:space="preserve">hoy </w:t>
      </w:r>
      <w:r>
        <w:rPr>
          <w:rFonts w:ascii="Times New Roman" w:hAnsi="Times New Roman" w:cs="Times New Roman"/>
          <w:sz w:val="24"/>
          <w:szCs w:val="24"/>
          <w:lang w:val="es-MX"/>
        </w:rPr>
        <w:t xml:space="preserve">en </w:t>
      </w:r>
      <w:r w:rsidR="00F809E8" w:rsidRPr="00811D77">
        <w:rPr>
          <w:rFonts w:ascii="Times New Roman" w:hAnsi="Times New Roman" w:cs="Times New Roman"/>
          <w:sz w:val="24"/>
          <w:szCs w:val="24"/>
          <w:lang w:val="es-MX"/>
        </w:rPr>
        <w:t>día</w:t>
      </w:r>
      <w:r w:rsidR="00674FB9" w:rsidRPr="00811D77">
        <w:rPr>
          <w:rFonts w:ascii="Times New Roman" w:hAnsi="Times New Roman" w:cs="Times New Roman"/>
          <w:sz w:val="24"/>
          <w:szCs w:val="24"/>
          <w:lang w:val="es-MX"/>
        </w:rPr>
        <w:t xml:space="preserve"> es complejo</w:t>
      </w:r>
      <w:r w:rsidR="003434B9" w:rsidRPr="00811D77">
        <w:rPr>
          <w:rFonts w:ascii="Times New Roman" w:hAnsi="Times New Roman" w:cs="Times New Roman"/>
          <w:sz w:val="24"/>
          <w:szCs w:val="24"/>
          <w:lang w:val="es-MX"/>
        </w:rPr>
        <w:t xml:space="preserve">. Nuestro entorno y las relaciones que en </w:t>
      </w:r>
      <w:r>
        <w:rPr>
          <w:rFonts w:ascii="Times New Roman" w:hAnsi="Times New Roman" w:cs="Times New Roman"/>
          <w:sz w:val="24"/>
          <w:szCs w:val="24"/>
          <w:lang w:val="es-MX"/>
        </w:rPr>
        <w:t>é</w:t>
      </w:r>
      <w:r w:rsidR="003434B9" w:rsidRPr="00811D77">
        <w:rPr>
          <w:rFonts w:ascii="Times New Roman" w:hAnsi="Times New Roman" w:cs="Times New Roman"/>
          <w:sz w:val="24"/>
          <w:szCs w:val="24"/>
          <w:lang w:val="es-MX"/>
        </w:rPr>
        <w:t>l se desarrollan</w:t>
      </w:r>
      <w:r>
        <w:rPr>
          <w:rFonts w:ascii="Times New Roman" w:hAnsi="Times New Roman" w:cs="Times New Roman"/>
          <w:sz w:val="24"/>
          <w:szCs w:val="24"/>
          <w:lang w:val="es-MX"/>
        </w:rPr>
        <w:t>,</w:t>
      </w:r>
      <w:r w:rsidR="003434B9" w:rsidRPr="00811D77">
        <w:rPr>
          <w:rFonts w:ascii="Times New Roman" w:hAnsi="Times New Roman" w:cs="Times New Roman"/>
          <w:sz w:val="24"/>
          <w:szCs w:val="24"/>
          <w:lang w:val="es-MX"/>
        </w:rPr>
        <w:t xml:space="preserve"> suelen </w:t>
      </w:r>
      <w:r>
        <w:rPr>
          <w:rFonts w:ascii="Times New Roman" w:hAnsi="Times New Roman" w:cs="Times New Roman"/>
          <w:sz w:val="24"/>
          <w:szCs w:val="24"/>
          <w:lang w:val="es-MX"/>
        </w:rPr>
        <w:t>generar</w:t>
      </w:r>
      <w:r w:rsidR="003434B9" w:rsidRPr="00811D77">
        <w:rPr>
          <w:rFonts w:ascii="Times New Roman" w:hAnsi="Times New Roman" w:cs="Times New Roman"/>
          <w:sz w:val="24"/>
          <w:szCs w:val="24"/>
          <w:lang w:val="es-MX"/>
        </w:rPr>
        <w:t xml:space="preserve"> situaciones caóticas, divergentes, difíciles de controlar y resolver, dichas situaciones aumentan exponencialmente en relación con la cantidad de individuos </w:t>
      </w:r>
      <w:r>
        <w:rPr>
          <w:rFonts w:ascii="Times New Roman" w:hAnsi="Times New Roman" w:cs="Times New Roman"/>
          <w:sz w:val="24"/>
          <w:szCs w:val="24"/>
          <w:lang w:val="es-MX"/>
        </w:rPr>
        <w:t>que interactúan y</w:t>
      </w:r>
      <w:r w:rsidR="00F809E8">
        <w:rPr>
          <w:rFonts w:ascii="Times New Roman" w:hAnsi="Times New Roman" w:cs="Times New Roman"/>
          <w:sz w:val="24"/>
          <w:szCs w:val="24"/>
          <w:lang w:val="es-MX"/>
        </w:rPr>
        <w:t xml:space="preserve"> se </w:t>
      </w:r>
      <w:r>
        <w:rPr>
          <w:rFonts w:ascii="Times New Roman" w:hAnsi="Times New Roman" w:cs="Times New Roman"/>
          <w:sz w:val="24"/>
          <w:szCs w:val="24"/>
          <w:lang w:val="es-MX"/>
        </w:rPr>
        <w:t>influyen</w:t>
      </w:r>
      <w:r w:rsidR="00F809E8">
        <w:rPr>
          <w:rFonts w:ascii="Times New Roman" w:hAnsi="Times New Roman" w:cs="Times New Roman"/>
          <w:sz w:val="24"/>
          <w:szCs w:val="24"/>
          <w:lang w:val="es-MX"/>
        </w:rPr>
        <w:t xml:space="preserve"> en</w:t>
      </w:r>
      <w:r w:rsidR="00DF0AE5">
        <w:rPr>
          <w:rFonts w:ascii="Times New Roman" w:hAnsi="Times New Roman" w:cs="Times New Roman"/>
          <w:sz w:val="24"/>
          <w:szCs w:val="24"/>
          <w:lang w:val="es-MX"/>
        </w:rPr>
        <w:t>tre sí</w:t>
      </w:r>
      <w:r w:rsidR="003434B9" w:rsidRPr="00811D77">
        <w:rPr>
          <w:rFonts w:ascii="Times New Roman" w:hAnsi="Times New Roman" w:cs="Times New Roman"/>
          <w:sz w:val="24"/>
          <w:szCs w:val="24"/>
          <w:lang w:val="es-MX"/>
        </w:rPr>
        <w:t xml:space="preserve">, </w:t>
      </w:r>
      <w:r w:rsidR="00F809E8">
        <w:rPr>
          <w:rFonts w:ascii="Times New Roman" w:hAnsi="Times New Roman" w:cs="Times New Roman"/>
          <w:sz w:val="24"/>
          <w:szCs w:val="24"/>
          <w:lang w:val="es-MX"/>
        </w:rPr>
        <w:t xml:space="preserve">lo que conforma lo </w:t>
      </w:r>
      <w:r w:rsidR="00DF0AE5">
        <w:rPr>
          <w:rFonts w:ascii="Times New Roman" w:hAnsi="Times New Roman" w:cs="Times New Roman"/>
          <w:sz w:val="24"/>
          <w:szCs w:val="24"/>
          <w:lang w:val="es-MX"/>
        </w:rPr>
        <w:t xml:space="preserve">que </w:t>
      </w:r>
      <w:r w:rsidR="00DF0AE5" w:rsidRPr="0057194C">
        <w:rPr>
          <w:rFonts w:ascii="Times New Roman" w:hAnsi="Times New Roman" w:cs="Times New Roman"/>
          <w:sz w:val="24"/>
          <w:szCs w:val="24"/>
          <w:highlight w:val="yellow"/>
          <w:lang w:val="es-MX"/>
          <w:rPrChange w:id="14" w:author="Author">
            <w:rPr>
              <w:rFonts w:ascii="Times New Roman" w:hAnsi="Times New Roman" w:cs="Times New Roman"/>
              <w:sz w:val="24"/>
              <w:szCs w:val="24"/>
              <w:lang w:val="es-MX"/>
            </w:rPr>
          </w:rPrChange>
        </w:rPr>
        <w:t>entendemos</w:t>
      </w:r>
      <w:r w:rsidR="00DF0AE5">
        <w:rPr>
          <w:rFonts w:ascii="Times New Roman" w:hAnsi="Times New Roman" w:cs="Times New Roman"/>
          <w:sz w:val="24"/>
          <w:szCs w:val="24"/>
          <w:lang w:val="es-MX"/>
        </w:rPr>
        <w:t xml:space="preserve"> como </w:t>
      </w:r>
      <w:r w:rsidR="00F809E8">
        <w:rPr>
          <w:rFonts w:ascii="Times New Roman" w:hAnsi="Times New Roman" w:cs="Times New Roman"/>
          <w:sz w:val="24"/>
          <w:szCs w:val="24"/>
          <w:lang w:val="es-MX"/>
        </w:rPr>
        <w:t>complej</w:t>
      </w:r>
      <w:r w:rsidR="00DF0AE5">
        <w:rPr>
          <w:rFonts w:ascii="Times New Roman" w:hAnsi="Times New Roman" w:cs="Times New Roman"/>
          <w:sz w:val="24"/>
          <w:szCs w:val="24"/>
          <w:lang w:val="es-MX"/>
        </w:rPr>
        <w:t>idad</w:t>
      </w:r>
      <w:r w:rsidR="003434B9" w:rsidRPr="00811D77">
        <w:rPr>
          <w:rFonts w:ascii="Times New Roman" w:hAnsi="Times New Roman" w:cs="Times New Roman"/>
          <w:sz w:val="24"/>
          <w:szCs w:val="24"/>
          <w:lang w:val="es-MX"/>
        </w:rPr>
        <w:t xml:space="preserve">: </w:t>
      </w:r>
    </w:p>
    <w:p w14:paraId="37CA266C" w14:textId="65E6144A" w:rsidR="00382C10" w:rsidRPr="00C07320" w:rsidRDefault="003434B9" w:rsidP="0098231D">
      <w:pPr>
        <w:spacing w:line="240" w:lineRule="auto"/>
        <w:ind w:left="567" w:right="4"/>
        <w:jc w:val="both"/>
        <w:rPr>
          <w:rFonts w:ascii="Times New Roman" w:hAnsi="Times New Roman" w:cs="Times New Roman"/>
          <w:lang w:val="es-MX"/>
        </w:rPr>
      </w:pPr>
      <w:r w:rsidRPr="00C07320">
        <w:rPr>
          <w:rFonts w:ascii="Times New Roman" w:hAnsi="Times New Roman" w:cs="Times New Roman"/>
          <w:lang w:val="es-MX"/>
        </w:rPr>
        <w:t>En un sistema</w:t>
      </w:r>
      <w:r w:rsidR="00382C10" w:rsidRPr="00C07320">
        <w:rPr>
          <w:rFonts w:ascii="Times New Roman" w:hAnsi="Times New Roman" w:cs="Times New Roman"/>
          <w:lang w:val="es-MX"/>
        </w:rPr>
        <w:t xml:space="preserve"> complej</w:t>
      </w:r>
      <w:r w:rsidRPr="00C07320">
        <w:rPr>
          <w:rFonts w:ascii="Times New Roman" w:hAnsi="Times New Roman" w:cs="Times New Roman"/>
          <w:lang w:val="es-MX"/>
        </w:rPr>
        <w:t xml:space="preserve">o </w:t>
      </w:r>
      <w:r w:rsidR="00382C10" w:rsidRPr="00C07320">
        <w:rPr>
          <w:rFonts w:ascii="Times New Roman" w:hAnsi="Times New Roman" w:cs="Times New Roman"/>
          <w:lang w:val="es-MX"/>
        </w:rPr>
        <w:t>interactúan</w:t>
      </w:r>
      <w:r w:rsidRPr="00C07320">
        <w:rPr>
          <w:rFonts w:ascii="Times New Roman" w:hAnsi="Times New Roman" w:cs="Times New Roman"/>
          <w:lang w:val="es-MX"/>
        </w:rPr>
        <w:t xml:space="preserve"> diversos</w:t>
      </w:r>
      <w:r w:rsidR="00382C10" w:rsidRPr="00C07320">
        <w:rPr>
          <w:rFonts w:ascii="Times New Roman" w:hAnsi="Times New Roman" w:cs="Times New Roman"/>
          <w:lang w:val="es-MX"/>
        </w:rPr>
        <w:t xml:space="preserve"> agentes independientes que generan interacciones con su entorno o ecosistema que permiten la organización del todo sin ningún elemento externo, es decir se trata de una auto organización. Por ejemplo: cuando las personas tratan de satisfacer sus necesidades materiales se organizan espontáneamente en una economía por medio de millones de actos individuales de intercambio</w:t>
      </w:r>
      <w:r w:rsidR="00DF0AE5" w:rsidRPr="00C07320">
        <w:rPr>
          <w:rFonts w:ascii="Times New Roman" w:hAnsi="Times New Roman" w:cs="Times New Roman"/>
          <w:lang w:val="es-MX"/>
        </w:rPr>
        <w:t>.</w:t>
      </w:r>
      <w:r w:rsidR="00382C10" w:rsidRPr="00C07320">
        <w:rPr>
          <w:rFonts w:ascii="Times New Roman" w:hAnsi="Times New Roman" w:cs="Times New Roman"/>
          <w:lang w:val="es-MX"/>
        </w:rPr>
        <w:t xml:space="preserve"> (González, 2007</w:t>
      </w:r>
      <w:r w:rsidR="00B2033A" w:rsidRPr="00C07320">
        <w:rPr>
          <w:rFonts w:ascii="Times New Roman" w:hAnsi="Times New Roman" w:cs="Times New Roman"/>
          <w:lang w:val="es-MX"/>
        </w:rPr>
        <w:t>,</w:t>
      </w:r>
      <w:r w:rsidR="00382C10" w:rsidRPr="00C07320">
        <w:rPr>
          <w:rFonts w:ascii="Times New Roman" w:hAnsi="Times New Roman" w:cs="Times New Roman"/>
          <w:lang w:val="es-MX"/>
        </w:rPr>
        <w:t xml:space="preserve"> </w:t>
      </w:r>
      <w:r w:rsidR="00B2033A" w:rsidRPr="00C07320">
        <w:rPr>
          <w:rFonts w:ascii="Times New Roman" w:hAnsi="Times New Roman" w:cs="Times New Roman"/>
          <w:lang w:val="es-MX"/>
        </w:rPr>
        <w:t xml:space="preserve">p. </w:t>
      </w:r>
      <w:r w:rsidR="00382C10" w:rsidRPr="00C07320">
        <w:rPr>
          <w:rFonts w:ascii="Times New Roman" w:hAnsi="Times New Roman" w:cs="Times New Roman"/>
          <w:lang w:val="es-MX"/>
        </w:rPr>
        <w:t>206)</w:t>
      </w:r>
    </w:p>
    <w:p w14:paraId="6130CBD5" w14:textId="019322E6" w:rsidR="00382C10" w:rsidRPr="00811D77" w:rsidRDefault="00610A00" w:rsidP="0006356D">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Para e</w:t>
      </w:r>
      <w:r w:rsidR="003434B9" w:rsidRPr="00811D77">
        <w:rPr>
          <w:rFonts w:ascii="Times New Roman" w:hAnsi="Times New Roman" w:cs="Times New Roman"/>
          <w:sz w:val="24"/>
          <w:szCs w:val="24"/>
          <w:lang w:val="es-MX"/>
        </w:rPr>
        <w:t>ntender lo</w:t>
      </w:r>
      <w:r w:rsidR="00382C10" w:rsidRPr="00811D77">
        <w:rPr>
          <w:rFonts w:ascii="Times New Roman" w:hAnsi="Times New Roman" w:cs="Times New Roman"/>
          <w:sz w:val="24"/>
          <w:szCs w:val="24"/>
          <w:lang w:val="es-MX"/>
        </w:rPr>
        <w:t xml:space="preserve"> complejo</w:t>
      </w:r>
      <w:r w:rsidR="00DF0AE5">
        <w:rPr>
          <w:rFonts w:ascii="Times New Roman" w:hAnsi="Times New Roman" w:cs="Times New Roman"/>
          <w:sz w:val="24"/>
          <w:szCs w:val="24"/>
          <w:lang w:val="es-MX"/>
        </w:rPr>
        <w:t xml:space="preserve"> y, por ende, la necesidad de enfoques como la interdisciplinariedad,</w:t>
      </w:r>
      <w:r w:rsidR="00382C10" w:rsidRPr="00811D77">
        <w:rPr>
          <w:rFonts w:ascii="Times New Roman" w:hAnsi="Times New Roman" w:cs="Times New Roman"/>
          <w:sz w:val="24"/>
          <w:szCs w:val="24"/>
          <w:lang w:val="es-MX"/>
        </w:rPr>
        <w:t xml:space="preserve"> </w:t>
      </w:r>
      <w:r w:rsidRPr="00811D77">
        <w:rPr>
          <w:rFonts w:ascii="Times New Roman" w:hAnsi="Times New Roman" w:cs="Times New Roman"/>
          <w:sz w:val="24"/>
          <w:szCs w:val="24"/>
          <w:lang w:val="es-MX"/>
        </w:rPr>
        <w:t>es necesario</w:t>
      </w:r>
      <w:r w:rsidR="003434B9" w:rsidRPr="00811D77">
        <w:rPr>
          <w:rFonts w:ascii="Times New Roman" w:hAnsi="Times New Roman" w:cs="Times New Roman"/>
          <w:sz w:val="24"/>
          <w:szCs w:val="24"/>
          <w:lang w:val="es-MX"/>
        </w:rPr>
        <w:t xml:space="preserve"> mencionar ciertas características comunes que dichos sistemas comparten:</w:t>
      </w:r>
    </w:p>
    <w:p w14:paraId="280898FA" w14:textId="5B0AC283" w:rsidR="00382C10" w:rsidRPr="00811D77" w:rsidRDefault="003434B9" w:rsidP="0006356D">
      <w:pPr>
        <w:pStyle w:val="ListParagraph"/>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lastRenderedPageBreak/>
        <w:t>Un sistema complejo es</w:t>
      </w:r>
      <w:r w:rsidR="00382C10" w:rsidRPr="00811D77">
        <w:rPr>
          <w:rFonts w:ascii="Times New Roman" w:hAnsi="Times New Roman" w:cs="Times New Roman"/>
          <w:sz w:val="24"/>
          <w:szCs w:val="24"/>
          <w:lang w:val="es-MX"/>
        </w:rPr>
        <w:t xml:space="preserve"> una red formada por muchos agentes que actúan en paralelo: neuronas, células, individuos. Sin importar c</w:t>
      </w:r>
      <w:r w:rsidR="00D77098">
        <w:rPr>
          <w:rFonts w:ascii="Times New Roman" w:hAnsi="Times New Roman" w:cs="Times New Roman"/>
          <w:sz w:val="24"/>
          <w:szCs w:val="24"/>
          <w:lang w:val="es-MX"/>
        </w:rPr>
        <w:t>ó</w:t>
      </w:r>
      <w:r w:rsidR="00382C10" w:rsidRPr="00811D77">
        <w:rPr>
          <w:rFonts w:ascii="Times New Roman" w:hAnsi="Times New Roman" w:cs="Times New Roman"/>
          <w:sz w:val="24"/>
          <w:szCs w:val="24"/>
          <w:lang w:val="es-MX"/>
        </w:rPr>
        <w:t>mo se definan, cada agente se encuentra en un entorno producido por sus interacciones con los demás agentes del sistema; de allí que el sistema no sea fijo puesto que cada agente actúa y reacciona a la acción de los demás.</w:t>
      </w:r>
    </w:p>
    <w:p w14:paraId="6CE16631" w14:textId="3C61DA1D" w:rsidR="00382C10" w:rsidRPr="00811D77" w:rsidRDefault="00382C10" w:rsidP="0006356D">
      <w:pPr>
        <w:pStyle w:val="ListParagraph"/>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El control es muy complejo </w:t>
      </w:r>
      <w:r w:rsidR="00610A00" w:rsidRPr="00811D77">
        <w:rPr>
          <w:rFonts w:ascii="Times New Roman" w:hAnsi="Times New Roman" w:cs="Times New Roman"/>
          <w:sz w:val="24"/>
          <w:szCs w:val="24"/>
          <w:lang w:val="es-MX"/>
        </w:rPr>
        <w:t xml:space="preserve">y difícil de situar </w:t>
      </w:r>
      <w:r w:rsidRPr="00811D77">
        <w:rPr>
          <w:rFonts w:ascii="Times New Roman" w:hAnsi="Times New Roman" w:cs="Times New Roman"/>
          <w:sz w:val="24"/>
          <w:szCs w:val="24"/>
          <w:lang w:val="es-MX"/>
        </w:rPr>
        <w:t>ya que no hay un elemento que gobierne a los demás. Si hay alguna coherencia, ésta surge de la competencia y cooperación entre los agentes</w:t>
      </w:r>
      <w:r w:rsidR="00610A00" w:rsidRPr="00811D77">
        <w:rPr>
          <w:rFonts w:ascii="Times New Roman" w:hAnsi="Times New Roman" w:cs="Times New Roman"/>
          <w:sz w:val="24"/>
          <w:szCs w:val="24"/>
          <w:lang w:val="es-MX"/>
        </w:rPr>
        <w:t>, como en el vuelo de las parvadas de aves</w:t>
      </w:r>
      <w:r w:rsidRPr="00811D77">
        <w:rPr>
          <w:rFonts w:ascii="Times New Roman" w:hAnsi="Times New Roman" w:cs="Times New Roman"/>
          <w:sz w:val="24"/>
          <w:szCs w:val="24"/>
          <w:lang w:val="es-MX"/>
        </w:rPr>
        <w:t>.</w:t>
      </w:r>
    </w:p>
    <w:p w14:paraId="1E1A488F" w14:textId="616656AF" w:rsidR="00382C10" w:rsidRPr="00811D77" w:rsidRDefault="00382C10" w:rsidP="0006356D">
      <w:pPr>
        <w:pStyle w:val="ListParagraph"/>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En un sistema adaptativo complejo existen muchos niveles de organización, mismos que son de una complejidad diferente</w:t>
      </w:r>
      <w:r w:rsidR="00D77098">
        <w:rPr>
          <w:rFonts w:ascii="Times New Roman" w:hAnsi="Times New Roman" w:cs="Times New Roman"/>
          <w:sz w:val="24"/>
          <w:szCs w:val="24"/>
          <w:lang w:val="es-MX"/>
        </w:rPr>
        <w:t>;</w:t>
      </w:r>
      <w:r w:rsidRPr="00811D77">
        <w:rPr>
          <w:rFonts w:ascii="Times New Roman" w:hAnsi="Times New Roman" w:cs="Times New Roman"/>
          <w:sz w:val="24"/>
          <w:szCs w:val="24"/>
          <w:lang w:val="es-MX"/>
        </w:rPr>
        <w:t xml:space="preserve"> en cada uno de ellos operan distintas clases de leyes</w:t>
      </w:r>
      <w:r w:rsidR="00610A00" w:rsidRPr="00811D77">
        <w:rPr>
          <w:rFonts w:ascii="Times New Roman" w:hAnsi="Times New Roman" w:cs="Times New Roman"/>
          <w:sz w:val="24"/>
          <w:szCs w:val="24"/>
          <w:lang w:val="es-MX"/>
        </w:rPr>
        <w:t xml:space="preserve">, a menudo </w:t>
      </w:r>
      <w:r w:rsidR="00610A00" w:rsidRPr="0057194C">
        <w:rPr>
          <w:rFonts w:ascii="Times New Roman" w:hAnsi="Times New Roman" w:cs="Times New Roman"/>
          <w:sz w:val="24"/>
          <w:szCs w:val="24"/>
          <w:highlight w:val="yellow"/>
          <w:lang w:val="es-MX"/>
          <w:rPrChange w:id="15" w:author="Author">
            <w:rPr>
              <w:rFonts w:ascii="Times New Roman" w:hAnsi="Times New Roman" w:cs="Times New Roman"/>
              <w:sz w:val="24"/>
              <w:szCs w:val="24"/>
              <w:lang w:val="es-MX"/>
            </w:rPr>
          </w:rPrChange>
        </w:rPr>
        <w:t>podemos</w:t>
      </w:r>
      <w:r w:rsidR="00610A00" w:rsidRPr="00811D77">
        <w:rPr>
          <w:rFonts w:ascii="Times New Roman" w:hAnsi="Times New Roman" w:cs="Times New Roman"/>
          <w:sz w:val="24"/>
          <w:szCs w:val="24"/>
          <w:lang w:val="es-MX"/>
        </w:rPr>
        <w:t xml:space="preserve"> hablar de metasistemas complejos, es decir, conjuntos de sistemas complejos que interactúan con otros sistemas de diversa complejidad</w:t>
      </w:r>
      <w:r w:rsidRPr="00811D77">
        <w:rPr>
          <w:rFonts w:ascii="Times New Roman" w:hAnsi="Times New Roman" w:cs="Times New Roman"/>
          <w:sz w:val="24"/>
          <w:szCs w:val="24"/>
          <w:lang w:val="es-MX"/>
        </w:rPr>
        <w:t>.</w:t>
      </w:r>
    </w:p>
    <w:p w14:paraId="715E5902" w14:textId="09FD4666" w:rsidR="00382C10" w:rsidRPr="00811D77" w:rsidRDefault="00382C10" w:rsidP="0006356D">
      <w:pPr>
        <w:pStyle w:val="ListParagraph"/>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Todos los sistemas adaptativos complejos </w:t>
      </w:r>
      <w:r w:rsidR="00610A00" w:rsidRPr="00811D77">
        <w:rPr>
          <w:rFonts w:ascii="Times New Roman" w:hAnsi="Times New Roman" w:cs="Times New Roman"/>
          <w:sz w:val="24"/>
          <w:szCs w:val="24"/>
          <w:lang w:val="es-MX"/>
        </w:rPr>
        <w:t>tienden a autoregularse, es decir, que aun cuando una de sus características es la incertidumbre</w:t>
      </w:r>
      <w:r w:rsidRPr="00811D77">
        <w:rPr>
          <w:rFonts w:ascii="Times New Roman" w:hAnsi="Times New Roman" w:cs="Times New Roman"/>
          <w:sz w:val="24"/>
          <w:szCs w:val="24"/>
          <w:lang w:val="es-MX"/>
        </w:rPr>
        <w:t>,</w:t>
      </w:r>
      <w:r w:rsidR="00610A00" w:rsidRPr="00811D77">
        <w:rPr>
          <w:rFonts w:ascii="Times New Roman" w:hAnsi="Times New Roman" w:cs="Times New Roman"/>
          <w:sz w:val="24"/>
          <w:szCs w:val="24"/>
          <w:lang w:val="es-MX"/>
        </w:rPr>
        <w:t xml:space="preserve"> el sistema tender</w:t>
      </w:r>
      <w:r w:rsidR="00D77098">
        <w:rPr>
          <w:rFonts w:ascii="Times New Roman" w:hAnsi="Times New Roman" w:cs="Times New Roman"/>
          <w:sz w:val="24"/>
          <w:szCs w:val="24"/>
          <w:lang w:val="es-MX"/>
        </w:rPr>
        <w:t>á</w:t>
      </w:r>
      <w:r w:rsidR="00610A00" w:rsidRPr="00811D77">
        <w:rPr>
          <w:rFonts w:ascii="Times New Roman" w:hAnsi="Times New Roman" w:cs="Times New Roman"/>
          <w:sz w:val="24"/>
          <w:szCs w:val="24"/>
          <w:lang w:val="es-MX"/>
        </w:rPr>
        <w:t xml:space="preserve"> al equilibrio.</w:t>
      </w:r>
      <w:r w:rsidRPr="00811D77">
        <w:rPr>
          <w:rFonts w:ascii="Times New Roman" w:hAnsi="Times New Roman" w:cs="Times New Roman"/>
          <w:sz w:val="24"/>
          <w:szCs w:val="24"/>
          <w:lang w:val="es-MX"/>
        </w:rPr>
        <w:t xml:space="preserve"> </w:t>
      </w:r>
      <w:r w:rsidR="00610A00" w:rsidRPr="00811D77">
        <w:rPr>
          <w:rFonts w:ascii="Times New Roman" w:hAnsi="Times New Roman" w:cs="Times New Roman"/>
          <w:sz w:val="24"/>
          <w:szCs w:val="24"/>
          <w:lang w:val="es-MX"/>
        </w:rPr>
        <w:t xml:space="preserve">Estas acciones de autoregulación </w:t>
      </w:r>
      <w:r w:rsidRPr="00811D77">
        <w:rPr>
          <w:rFonts w:ascii="Times New Roman" w:hAnsi="Times New Roman" w:cs="Times New Roman"/>
          <w:sz w:val="24"/>
          <w:szCs w:val="24"/>
          <w:lang w:val="es-MX"/>
        </w:rPr>
        <w:t xml:space="preserve">van más allá de la conciencia </w:t>
      </w:r>
      <w:r w:rsidR="00610A00" w:rsidRPr="00811D77">
        <w:rPr>
          <w:rFonts w:ascii="Times New Roman" w:hAnsi="Times New Roman" w:cs="Times New Roman"/>
          <w:sz w:val="24"/>
          <w:szCs w:val="24"/>
          <w:lang w:val="es-MX"/>
        </w:rPr>
        <w:t xml:space="preserve">individual, surgen a partir de </w:t>
      </w:r>
      <w:r w:rsidR="00B2033A" w:rsidRPr="00811D77">
        <w:rPr>
          <w:rFonts w:ascii="Times New Roman" w:hAnsi="Times New Roman" w:cs="Times New Roman"/>
          <w:sz w:val="24"/>
          <w:szCs w:val="24"/>
          <w:lang w:val="es-MX"/>
        </w:rPr>
        <w:t>las múltiples interacciones</w:t>
      </w:r>
      <w:r w:rsidR="00610A00" w:rsidRPr="00811D77">
        <w:rPr>
          <w:rFonts w:ascii="Times New Roman" w:hAnsi="Times New Roman" w:cs="Times New Roman"/>
          <w:sz w:val="24"/>
          <w:szCs w:val="24"/>
          <w:lang w:val="es-MX"/>
        </w:rPr>
        <w:t xml:space="preserve"> de los individuos que conforman el sistema.</w:t>
      </w:r>
    </w:p>
    <w:p w14:paraId="4B89915F" w14:textId="36BBCB52" w:rsidR="00382C10" w:rsidRPr="00F809E8" w:rsidRDefault="00382C10" w:rsidP="0006356D">
      <w:pPr>
        <w:pStyle w:val="ListParagraph"/>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En un sistema adaptativo complejo, siempre habrá varios nichos que ocupar, siempre está presente la novedad. En las sociedades humanas </w:t>
      </w:r>
      <w:r w:rsidR="00B2033A" w:rsidRPr="00811D77">
        <w:rPr>
          <w:rFonts w:ascii="Times New Roman" w:hAnsi="Times New Roman" w:cs="Times New Roman"/>
          <w:sz w:val="24"/>
          <w:szCs w:val="24"/>
          <w:lang w:val="es-MX"/>
        </w:rPr>
        <w:t>modernas,</w:t>
      </w:r>
      <w:r w:rsidRPr="00811D77">
        <w:rPr>
          <w:rFonts w:ascii="Times New Roman" w:hAnsi="Times New Roman" w:cs="Times New Roman"/>
          <w:sz w:val="24"/>
          <w:szCs w:val="24"/>
          <w:lang w:val="es-MX"/>
        </w:rPr>
        <w:t xml:space="preserve"> por ejemplo, surgen nuevas interacciones, oficios, puestos de trabajo, formas de interacción, actividades lúdicas, etcétera. De allí que no se pueda hablar de sistemas complejos en equilibrio, sino que siempre están en movimiento. </w:t>
      </w:r>
    </w:p>
    <w:p w14:paraId="053FBCA6" w14:textId="664E261D" w:rsidR="00382C10" w:rsidRPr="00811D77" w:rsidRDefault="00382C10" w:rsidP="0006356D">
      <w:pPr>
        <w:pStyle w:val="ListParagraph"/>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Los sistemas complejos no pueden existir aisladamente; </w:t>
      </w:r>
      <w:r w:rsidR="0074219E" w:rsidRPr="00811D77">
        <w:rPr>
          <w:rFonts w:ascii="Times New Roman" w:hAnsi="Times New Roman" w:cs="Times New Roman"/>
          <w:sz w:val="24"/>
          <w:szCs w:val="24"/>
          <w:lang w:val="es-MX"/>
        </w:rPr>
        <w:t xml:space="preserve">vivimos </w:t>
      </w:r>
      <w:r w:rsidRPr="00811D77">
        <w:rPr>
          <w:rFonts w:ascii="Times New Roman" w:hAnsi="Times New Roman" w:cs="Times New Roman"/>
          <w:sz w:val="24"/>
          <w:szCs w:val="24"/>
          <w:lang w:val="es-MX"/>
        </w:rPr>
        <w:t xml:space="preserve">en un mundo </w:t>
      </w:r>
      <w:r w:rsidR="0074219E" w:rsidRPr="00811D77">
        <w:rPr>
          <w:rFonts w:ascii="Times New Roman" w:hAnsi="Times New Roman" w:cs="Times New Roman"/>
          <w:sz w:val="24"/>
          <w:szCs w:val="24"/>
          <w:lang w:val="es-MX"/>
        </w:rPr>
        <w:t>en el que</w:t>
      </w:r>
      <w:r w:rsidRPr="00811D77">
        <w:rPr>
          <w:rFonts w:ascii="Times New Roman" w:hAnsi="Times New Roman" w:cs="Times New Roman"/>
          <w:sz w:val="24"/>
          <w:szCs w:val="24"/>
          <w:lang w:val="es-MX"/>
        </w:rPr>
        <w:t xml:space="preserve"> todo está conectado con todo; de allí que </w:t>
      </w:r>
      <w:r w:rsidR="0074219E" w:rsidRPr="00811D77">
        <w:rPr>
          <w:rFonts w:ascii="Times New Roman" w:hAnsi="Times New Roman" w:cs="Times New Roman"/>
          <w:sz w:val="24"/>
          <w:szCs w:val="24"/>
          <w:lang w:val="es-MX"/>
        </w:rPr>
        <w:t>un</w:t>
      </w:r>
      <w:r w:rsidR="00C75575">
        <w:rPr>
          <w:rFonts w:ascii="Times New Roman" w:hAnsi="Times New Roman" w:cs="Times New Roman"/>
          <w:sz w:val="24"/>
          <w:szCs w:val="24"/>
          <w:lang w:val="es-MX"/>
        </w:rPr>
        <w:t>a</w:t>
      </w:r>
      <w:r w:rsidR="0074219E" w:rsidRPr="00811D77">
        <w:rPr>
          <w:rFonts w:ascii="Times New Roman" w:hAnsi="Times New Roman" w:cs="Times New Roman"/>
          <w:sz w:val="24"/>
          <w:szCs w:val="24"/>
          <w:lang w:val="es-MX"/>
        </w:rPr>
        <w:t xml:space="preserve"> de sus</w:t>
      </w:r>
      <w:r w:rsidRPr="00811D77">
        <w:rPr>
          <w:rFonts w:ascii="Times New Roman" w:hAnsi="Times New Roman" w:cs="Times New Roman"/>
          <w:sz w:val="24"/>
          <w:szCs w:val="24"/>
          <w:lang w:val="es-MX"/>
        </w:rPr>
        <w:t xml:space="preserve"> característica</w:t>
      </w:r>
      <w:r w:rsidR="0074219E" w:rsidRPr="00811D77">
        <w:rPr>
          <w:rFonts w:ascii="Times New Roman" w:hAnsi="Times New Roman" w:cs="Times New Roman"/>
          <w:sz w:val="24"/>
          <w:szCs w:val="24"/>
          <w:lang w:val="es-MX"/>
        </w:rPr>
        <w:t>s</w:t>
      </w:r>
      <w:r w:rsidRPr="00811D77">
        <w:rPr>
          <w:rFonts w:ascii="Times New Roman" w:hAnsi="Times New Roman" w:cs="Times New Roman"/>
          <w:sz w:val="24"/>
          <w:szCs w:val="24"/>
          <w:lang w:val="es-MX"/>
        </w:rPr>
        <w:t xml:space="preserve"> básica</w:t>
      </w:r>
      <w:r w:rsidR="0074219E" w:rsidRPr="00811D77">
        <w:rPr>
          <w:rFonts w:ascii="Times New Roman" w:hAnsi="Times New Roman" w:cs="Times New Roman"/>
          <w:sz w:val="24"/>
          <w:szCs w:val="24"/>
          <w:lang w:val="es-MX"/>
        </w:rPr>
        <w:t>s</w:t>
      </w:r>
      <w:r w:rsidRPr="00811D77">
        <w:rPr>
          <w:rFonts w:ascii="Times New Roman" w:hAnsi="Times New Roman" w:cs="Times New Roman"/>
          <w:sz w:val="24"/>
          <w:szCs w:val="24"/>
          <w:lang w:val="es-MX"/>
        </w:rPr>
        <w:t xml:space="preserve"> sea la conectividad. </w:t>
      </w:r>
      <w:commentRangeStart w:id="16"/>
      <w:r w:rsidR="001B3E07" w:rsidRPr="001B3E07">
        <w:rPr>
          <w:rFonts w:ascii="Times New Roman" w:hAnsi="Times New Roman" w:cs="Times New Roman"/>
          <w:sz w:val="24"/>
          <w:szCs w:val="24"/>
          <w:lang w:val="es-MX"/>
        </w:rPr>
        <w:t>(Morin, (1994); De Almeida, 2008; Mitchell, 2009)</w:t>
      </w:r>
      <w:commentRangeEnd w:id="16"/>
      <w:r w:rsidR="002E593C">
        <w:rPr>
          <w:rStyle w:val="CommentReference"/>
        </w:rPr>
        <w:commentReference w:id="16"/>
      </w:r>
    </w:p>
    <w:p w14:paraId="3AAC2443" w14:textId="4CBF05F8" w:rsidR="00020D8A" w:rsidRPr="00811D77" w:rsidRDefault="00D77098" w:rsidP="0006356D">
      <w:pPr>
        <w:spacing w:after="20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M</w:t>
      </w:r>
      <w:r w:rsidR="00361489" w:rsidRPr="00811D77">
        <w:rPr>
          <w:rFonts w:ascii="Times New Roman" w:hAnsi="Times New Roman" w:cs="Times New Roman"/>
          <w:sz w:val="24"/>
          <w:szCs w:val="24"/>
          <w:lang w:val="es-MX"/>
        </w:rPr>
        <w:t>uchos de los fenómenos que observamos actualmente comparten estas características</w:t>
      </w:r>
      <w:r w:rsidR="00020D8A" w:rsidRPr="00811D77">
        <w:rPr>
          <w:rFonts w:ascii="Times New Roman" w:hAnsi="Times New Roman" w:cs="Times New Roman"/>
          <w:sz w:val="24"/>
          <w:szCs w:val="24"/>
          <w:lang w:val="es-MX"/>
        </w:rPr>
        <w:t xml:space="preserve">, </w:t>
      </w:r>
      <w:r w:rsidR="00361489" w:rsidRPr="00811D77">
        <w:rPr>
          <w:rFonts w:ascii="Times New Roman" w:hAnsi="Times New Roman" w:cs="Times New Roman"/>
          <w:sz w:val="24"/>
          <w:szCs w:val="24"/>
          <w:lang w:val="es-MX"/>
        </w:rPr>
        <w:t xml:space="preserve">por ello, </w:t>
      </w:r>
      <w:r w:rsidR="00020D8A" w:rsidRPr="00811D77">
        <w:rPr>
          <w:rFonts w:ascii="Times New Roman" w:hAnsi="Times New Roman" w:cs="Times New Roman"/>
          <w:sz w:val="24"/>
          <w:szCs w:val="24"/>
          <w:lang w:val="es-MX"/>
        </w:rPr>
        <w:t xml:space="preserve">si algo </w:t>
      </w:r>
      <w:r w:rsidR="00020D8A" w:rsidRPr="0057194C">
        <w:rPr>
          <w:rFonts w:ascii="Times New Roman" w:hAnsi="Times New Roman" w:cs="Times New Roman"/>
          <w:sz w:val="24"/>
          <w:szCs w:val="24"/>
          <w:highlight w:val="yellow"/>
          <w:lang w:val="es-MX"/>
          <w:rPrChange w:id="17" w:author="Author">
            <w:rPr>
              <w:rFonts w:ascii="Times New Roman" w:hAnsi="Times New Roman" w:cs="Times New Roman"/>
              <w:sz w:val="24"/>
              <w:szCs w:val="24"/>
              <w:lang w:val="es-MX"/>
            </w:rPr>
          </w:rPrChange>
        </w:rPr>
        <w:t>hemos</w:t>
      </w:r>
      <w:r w:rsidR="00020D8A" w:rsidRPr="00811D77">
        <w:rPr>
          <w:rFonts w:ascii="Times New Roman" w:hAnsi="Times New Roman" w:cs="Times New Roman"/>
          <w:sz w:val="24"/>
          <w:szCs w:val="24"/>
          <w:lang w:val="es-MX"/>
        </w:rPr>
        <w:t xml:space="preserve"> </w:t>
      </w:r>
      <w:r w:rsidR="008D2A4C" w:rsidRPr="00811D77">
        <w:rPr>
          <w:rFonts w:ascii="Times New Roman" w:hAnsi="Times New Roman" w:cs="Times New Roman"/>
          <w:sz w:val="24"/>
          <w:szCs w:val="24"/>
          <w:lang w:val="es-MX"/>
        </w:rPr>
        <w:t>comprendido</w:t>
      </w:r>
      <w:r w:rsidR="006E5F5B">
        <w:rPr>
          <w:rFonts w:ascii="Times New Roman" w:hAnsi="Times New Roman" w:cs="Times New Roman"/>
          <w:sz w:val="24"/>
          <w:szCs w:val="24"/>
          <w:lang w:val="es-MX"/>
        </w:rPr>
        <w:t xml:space="preserve"> a profundidad</w:t>
      </w:r>
      <w:r w:rsidR="00020D8A" w:rsidRPr="00811D77">
        <w:rPr>
          <w:rFonts w:ascii="Times New Roman" w:hAnsi="Times New Roman" w:cs="Times New Roman"/>
          <w:sz w:val="24"/>
          <w:szCs w:val="24"/>
          <w:lang w:val="es-MX"/>
        </w:rPr>
        <w:t xml:space="preserve"> durante las primeras décadas de este siglo, es que la organización disciplinar establecida </w:t>
      </w:r>
      <w:r w:rsidR="00A917A7" w:rsidRPr="00811D77">
        <w:rPr>
          <w:rFonts w:ascii="Times New Roman" w:hAnsi="Times New Roman" w:cs="Times New Roman"/>
          <w:sz w:val="24"/>
          <w:szCs w:val="24"/>
          <w:lang w:val="es-MX"/>
        </w:rPr>
        <w:t xml:space="preserve">durante los últimos </w:t>
      </w:r>
      <w:r>
        <w:rPr>
          <w:rFonts w:ascii="Times New Roman" w:hAnsi="Times New Roman" w:cs="Times New Roman"/>
          <w:sz w:val="24"/>
          <w:szCs w:val="24"/>
          <w:lang w:val="es-MX"/>
        </w:rPr>
        <w:t>doscientos años</w:t>
      </w:r>
      <w:r w:rsidR="00BF03AE" w:rsidRPr="00811D77">
        <w:rPr>
          <w:rFonts w:ascii="Times New Roman" w:hAnsi="Times New Roman" w:cs="Times New Roman"/>
          <w:sz w:val="24"/>
          <w:szCs w:val="24"/>
          <w:lang w:val="es-MX"/>
        </w:rPr>
        <w:t xml:space="preserve"> ha resultado insuficiente </w:t>
      </w:r>
      <w:r>
        <w:rPr>
          <w:rFonts w:ascii="Times New Roman" w:hAnsi="Times New Roman" w:cs="Times New Roman"/>
          <w:sz w:val="24"/>
          <w:szCs w:val="24"/>
          <w:lang w:val="es-MX"/>
        </w:rPr>
        <w:t>para</w:t>
      </w:r>
      <w:r w:rsidR="00BF03AE" w:rsidRPr="00811D77">
        <w:rPr>
          <w:rFonts w:ascii="Times New Roman" w:hAnsi="Times New Roman" w:cs="Times New Roman"/>
          <w:sz w:val="24"/>
          <w:szCs w:val="24"/>
          <w:lang w:val="es-MX"/>
        </w:rPr>
        <w:t xml:space="preserve"> enfrentarse y ofrecer soluciones a muchos de los problemas actuales</w:t>
      </w:r>
      <w:r w:rsidR="008D2A4C" w:rsidRPr="00811D77">
        <w:rPr>
          <w:rFonts w:ascii="Times New Roman" w:hAnsi="Times New Roman" w:cs="Times New Roman"/>
          <w:sz w:val="24"/>
          <w:szCs w:val="24"/>
          <w:lang w:val="es-MX"/>
        </w:rPr>
        <w:t>,</w:t>
      </w:r>
      <w:r w:rsidR="00BF03AE" w:rsidRPr="00811D77">
        <w:rPr>
          <w:rFonts w:ascii="Times New Roman" w:hAnsi="Times New Roman" w:cs="Times New Roman"/>
          <w:sz w:val="24"/>
          <w:szCs w:val="24"/>
          <w:lang w:val="es-MX"/>
        </w:rPr>
        <w:t xml:space="preserve"> dado que</w:t>
      </w:r>
      <w:r w:rsidR="008D2A4C" w:rsidRPr="00811D77">
        <w:rPr>
          <w:rFonts w:ascii="Times New Roman" w:hAnsi="Times New Roman" w:cs="Times New Roman"/>
          <w:sz w:val="24"/>
          <w:szCs w:val="24"/>
          <w:lang w:val="es-MX"/>
        </w:rPr>
        <w:t xml:space="preserve"> estos,</w:t>
      </w:r>
      <w:r w:rsidR="00BF03AE" w:rsidRPr="00811D77">
        <w:rPr>
          <w:rFonts w:ascii="Times New Roman" w:hAnsi="Times New Roman" w:cs="Times New Roman"/>
          <w:sz w:val="24"/>
          <w:szCs w:val="24"/>
          <w:lang w:val="es-MX"/>
        </w:rPr>
        <w:t xml:space="preserve"> surgen de la complejidad inherente a</w:t>
      </w:r>
      <w:r w:rsidR="004A1AAD" w:rsidRPr="00811D77">
        <w:rPr>
          <w:rFonts w:ascii="Times New Roman" w:hAnsi="Times New Roman" w:cs="Times New Roman"/>
          <w:sz w:val="24"/>
          <w:szCs w:val="24"/>
          <w:lang w:val="es-MX"/>
        </w:rPr>
        <w:t xml:space="preserve"> los sistemas </w:t>
      </w:r>
      <w:r>
        <w:rPr>
          <w:rFonts w:ascii="Times New Roman" w:hAnsi="Times New Roman" w:cs="Times New Roman"/>
          <w:sz w:val="24"/>
          <w:szCs w:val="24"/>
          <w:lang w:val="es-MX"/>
        </w:rPr>
        <w:t xml:space="preserve">con </w:t>
      </w:r>
      <w:r w:rsidR="004A1AAD" w:rsidRPr="00811D77">
        <w:rPr>
          <w:rFonts w:ascii="Times New Roman" w:hAnsi="Times New Roman" w:cs="Times New Roman"/>
          <w:sz w:val="24"/>
          <w:szCs w:val="24"/>
          <w:lang w:val="es-MX"/>
        </w:rPr>
        <w:t>que se interrelacionan en</w:t>
      </w:r>
      <w:r w:rsidR="00BF03AE" w:rsidRPr="00811D77">
        <w:rPr>
          <w:rFonts w:ascii="Times New Roman" w:hAnsi="Times New Roman" w:cs="Times New Roman"/>
          <w:sz w:val="24"/>
          <w:szCs w:val="24"/>
          <w:lang w:val="es-MX"/>
        </w:rPr>
        <w:t xml:space="preserve"> nuestra época</w:t>
      </w:r>
      <w:r w:rsidR="004A1AAD" w:rsidRPr="00811D77">
        <w:rPr>
          <w:rFonts w:ascii="Times New Roman" w:hAnsi="Times New Roman" w:cs="Times New Roman"/>
          <w:sz w:val="24"/>
          <w:szCs w:val="24"/>
          <w:lang w:val="es-MX"/>
        </w:rPr>
        <w:t>. En la actualidad, es necesario abordar algunos de los problemas a través de enfoques más amplios</w:t>
      </w:r>
      <w:r w:rsidR="001C2827" w:rsidRPr="00811D77">
        <w:rPr>
          <w:rFonts w:ascii="Times New Roman" w:hAnsi="Times New Roman" w:cs="Times New Roman"/>
          <w:sz w:val="24"/>
          <w:szCs w:val="24"/>
          <w:lang w:val="es-MX"/>
        </w:rPr>
        <w:t xml:space="preserve">: </w:t>
      </w:r>
      <w:r w:rsidR="006E5F5B">
        <w:rPr>
          <w:rFonts w:ascii="Times New Roman" w:hAnsi="Times New Roman" w:cs="Times New Roman"/>
          <w:sz w:val="24"/>
          <w:szCs w:val="24"/>
          <w:lang w:val="es-MX"/>
        </w:rPr>
        <w:t xml:space="preserve">como la </w:t>
      </w:r>
      <w:r w:rsidR="001C2827" w:rsidRPr="00811D77">
        <w:rPr>
          <w:rFonts w:ascii="Times New Roman" w:hAnsi="Times New Roman" w:cs="Times New Roman"/>
          <w:sz w:val="24"/>
          <w:szCs w:val="24"/>
          <w:lang w:val="es-MX"/>
        </w:rPr>
        <w:t>multi</w:t>
      </w:r>
      <w:r w:rsidR="006E5F5B">
        <w:rPr>
          <w:rFonts w:ascii="Times New Roman" w:hAnsi="Times New Roman" w:cs="Times New Roman"/>
          <w:sz w:val="24"/>
          <w:szCs w:val="24"/>
          <w:lang w:val="es-MX"/>
        </w:rPr>
        <w:t>disciplinariedad</w:t>
      </w:r>
      <w:r w:rsidR="001C2827" w:rsidRPr="00811D77">
        <w:rPr>
          <w:rFonts w:ascii="Times New Roman" w:hAnsi="Times New Roman" w:cs="Times New Roman"/>
          <w:sz w:val="24"/>
          <w:szCs w:val="24"/>
          <w:lang w:val="es-MX"/>
        </w:rPr>
        <w:t>,</w:t>
      </w:r>
      <w:r w:rsidR="006E5F5B">
        <w:rPr>
          <w:rFonts w:ascii="Times New Roman" w:hAnsi="Times New Roman" w:cs="Times New Roman"/>
          <w:sz w:val="24"/>
          <w:szCs w:val="24"/>
          <w:lang w:val="es-MX"/>
        </w:rPr>
        <w:t xml:space="preserve"> la</w:t>
      </w:r>
      <w:r w:rsidR="001C2827" w:rsidRPr="00811D77">
        <w:rPr>
          <w:rFonts w:ascii="Times New Roman" w:hAnsi="Times New Roman" w:cs="Times New Roman"/>
          <w:sz w:val="24"/>
          <w:szCs w:val="24"/>
          <w:lang w:val="es-MX"/>
        </w:rPr>
        <w:t xml:space="preserve"> inter</w:t>
      </w:r>
      <w:r w:rsidR="006E5F5B">
        <w:rPr>
          <w:rFonts w:ascii="Times New Roman" w:hAnsi="Times New Roman" w:cs="Times New Roman"/>
          <w:sz w:val="24"/>
          <w:szCs w:val="24"/>
          <w:lang w:val="es-MX"/>
        </w:rPr>
        <w:t>disciplinariedad</w:t>
      </w:r>
      <w:r w:rsidR="001C2827" w:rsidRPr="00811D77">
        <w:rPr>
          <w:rFonts w:ascii="Times New Roman" w:hAnsi="Times New Roman" w:cs="Times New Roman"/>
          <w:sz w:val="24"/>
          <w:szCs w:val="24"/>
          <w:lang w:val="es-MX"/>
        </w:rPr>
        <w:t xml:space="preserve"> </w:t>
      </w:r>
      <w:r w:rsidR="006E5F5B">
        <w:rPr>
          <w:rFonts w:ascii="Times New Roman" w:hAnsi="Times New Roman" w:cs="Times New Roman"/>
          <w:sz w:val="24"/>
          <w:szCs w:val="24"/>
          <w:lang w:val="es-MX"/>
        </w:rPr>
        <w:t>o la</w:t>
      </w:r>
      <w:r w:rsidR="001C2827" w:rsidRPr="00811D77">
        <w:rPr>
          <w:rFonts w:ascii="Times New Roman" w:hAnsi="Times New Roman" w:cs="Times New Roman"/>
          <w:sz w:val="24"/>
          <w:szCs w:val="24"/>
          <w:lang w:val="es-MX"/>
        </w:rPr>
        <w:t xml:space="preserve"> transdisciplinar</w:t>
      </w:r>
      <w:r w:rsidR="006E5F5B">
        <w:rPr>
          <w:rFonts w:ascii="Times New Roman" w:hAnsi="Times New Roman" w:cs="Times New Roman"/>
          <w:sz w:val="24"/>
          <w:szCs w:val="24"/>
          <w:lang w:val="es-MX"/>
        </w:rPr>
        <w:t>iedad</w:t>
      </w:r>
      <w:r w:rsidR="001C2827" w:rsidRPr="00811D77">
        <w:rPr>
          <w:rFonts w:ascii="Times New Roman" w:hAnsi="Times New Roman" w:cs="Times New Roman"/>
          <w:sz w:val="24"/>
          <w:szCs w:val="24"/>
          <w:lang w:val="es-MX"/>
        </w:rPr>
        <w:t>,</w:t>
      </w:r>
      <w:r w:rsidR="004A1AAD" w:rsidRPr="00811D77">
        <w:rPr>
          <w:rFonts w:ascii="Times New Roman" w:hAnsi="Times New Roman" w:cs="Times New Roman"/>
          <w:sz w:val="24"/>
          <w:szCs w:val="24"/>
          <w:lang w:val="es-MX"/>
        </w:rPr>
        <w:t xml:space="preserve"> en los que usualmente trabajan diversas áreas de conocimiento</w:t>
      </w:r>
      <w:r w:rsidR="00F46B48">
        <w:rPr>
          <w:rFonts w:ascii="Times New Roman" w:hAnsi="Times New Roman" w:cs="Times New Roman"/>
          <w:sz w:val="24"/>
          <w:szCs w:val="24"/>
          <w:lang w:val="es-MX"/>
        </w:rPr>
        <w:t>. E</w:t>
      </w:r>
      <w:r>
        <w:rPr>
          <w:rFonts w:ascii="Times New Roman" w:hAnsi="Times New Roman" w:cs="Times New Roman"/>
          <w:sz w:val="24"/>
          <w:szCs w:val="24"/>
          <w:lang w:val="es-MX"/>
        </w:rPr>
        <w:t>n este caso</w:t>
      </w:r>
      <w:r w:rsidR="004A1AAD" w:rsidRPr="00811D77">
        <w:rPr>
          <w:rFonts w:ascii="Times New Roman" w:hAnsi="Times New Roman" w:cs="Times New Roman"/>
          <w:sz w:val="24"/>
          <w:szCs w:val="24"/>
          <w:lang w:val="es-MX"/>
        </w:rPr>
        <w:t xml:space="preserve"> las áreas artísticas y las áreas proyectuales </w:t>
      </w:r>
      <w:r w:rsidR="004A1AAD" w:rsidRPr="00811D77">
        <w:rPr>
          <w:rFonts w:ascii="Times New Roman" w:hAnsi="Times New Roman" w:cs="Times New Roman"/>
          <w:sz w:val="24"/>
          <w:szCs w:val="24"/>
          <w:lang w:val="es-MX"/>
        </w:rPr>
        <w:lastRenderedPageBreak/>
        <w:t>del diseño</w:t>
      </w:r>
      <w:r>
        <w:rPr>
          <w:rFonts w:ascii="Times New Roman" w:hAnsi="Times New Roman" w:cs="Times New Roman"/>
          <w:sz w:val="24"/>
          <w:szCs w:val="24"/>
          <w:lang w:val="es-MX"/>
        </w:rPr>
        <w:t xml:space="preserve"> tienen ya de origen una relación intrínsec</w:t>
      </w:r>
      <w:r w:rsidR="00F46B48">
        <w:rPr>
          <w:rFonts w:ascii="Times New Roman" w:hAnsi="Times New Roman" w:cs="Times New Roman"/>
          <w:sz w:val="24"/>
          <w:szCs w:val="24"/>
          <w:lang w:val="es-MX"/>
        </w:rPr>
        <w:t xml:space="preserve">a, como explica Findeli (1998) </w:t>
      </w:r>
      <w:r w:rsidR="00604D0E">
        <w:rPr>
          <w:rFonts w:ascii="Times New Roman" w:hAnsi="Times New Roman" w:cs="Times New Roman"/>
          <w:sz w:val="24"/>
          <w:szCs w:val="24"/>
          <w:lang w:val="es-MX"/>
        </w:rPr>
        <w:t>el origen mismo</w:t>
      </w:r>
      <w:r w:rsidR="00F46B48" w:rsidRPr="00F46B48">
        <w:rPr>
          <w:rFonts w:ascii="Times New Roman" w:hAnsi="Times New Roman" w:cs="Times New Roman"/>
          <w:sz w:val="24"/>
          <w:szCs w:val="24"/>
          <w:lang w:val="es-MX"/>
        </w:rPr>
        <w:t xml:space="preserve"> de </w:t>
      </w:r>
      <w:r w:rsidR="00F46B48">
        <w:rPr>
          <w:rFonts w:ascii="Times New Roman" w:hAnsi="Times New Roman" w:cs="Times New Roman"/>
          <w:sz w:val="24"/>
          <w:szCs w:val="24"/>
          <w:lang w:val="es-MX"/>
        </w:rPr>
        <w:t>una</w:t>
      </w:r>
      <w:r w:rsidR="00F46B48" w:rsidRPr="00F46B48">
        <w:rPr>
          <w:rFonts w:ascii="Times New Roman" w:hAnsi="Times New Roman" w:cs="Times New Roman"/>
          <w:sz w:val="24"/>
          <w:szCs w:val="24"/>
          <w:lang w:val="es-MX"/>
        </w:rPr>
        <w:t xml:space="preserve"> epistemología del </w:t>
      </w:r>
      <w:r w:rsidR="00F46B48">
        <w:rPr>
          <w:rFonts w:ascii="Times New Roman" w:hAnsi="Times New Roman" w:cs="Times New Roman"/>
          <w:sz w:val="24"/>
          <w:szCs w:val="24"/>
          <w:lang w:val="es-MX"/>
        </w:rPr>
        <w:t>d</w:t>
      </w:r>
      <w:r w:rsidR="00F46B48" w:rsidRPr="00F46B48">
        <w:rPr>
          <w:rFonts w:ascii="Times New Roman" w:hAnsi="Times New Roman" w:cs="Times New Roman"/>
          <w:sz w:val="24"/>
          <w:szCs w:val="24"/>
          <w:lang w:val="es-MX"/>
        </w:rPr>
        <w:t xml:space="preserve">iseño </w:t>
      </w:r>
      <w:r w:rsidR="00F46B48">
        <w:rPr>
          <w:rFonts w:ascii="Times New Roman" w:hAnsi="Times New Roman" w:cs="Times New Roman"/>
          <w:sz w:val="24"/>
          <w:szCs w:val="24"/>
          <w:lang w:val="es-MX"/>
        </w:rPr>
        <w:t xml:space="preserve">deviene de su </w:t>
      </w:r>
      <w:r w:rsidR="00F46B48" w:rsidRPr="00F46B48">
        <w:rPr>
          <w:rFonts w:ascii="Times New Roman" w:hAnsi="Times New Roman" w:cs="Times New Roman"/>
          <w:sz w:val="24"/>
          <w:szCs w:val="24"/>
          <w:lang w:val="es-MX"/>
        </w:rPr>
        <w:t>considera</w:t>
      </w:r>
      <w:r w:rsidR="00F46B48">
        <w:rPr>
          <w:rFonts w:ascii="Times New Roman" w:hAnsi="Times New Roman" w:cs="Times New Roman"/>
          <w:sz w:val="24"/>
          <w:szCs w:val="24"/>
          <w:lang w:val="es-MX"/>
        </w:rPr>
        <w:t>ción como</w:t>
      </w:r>
      <w:r w:rsidR="00F46B48" w:rsidRPr="00F46B48">
        <w:rPr>
          <w:rFonts w:ascii="Times New Roman" w:hAnsi="Times New Roman" w:cs="Times New Roman"/>
          <w:sz w:val="24"/>
          <w:szCs w:val="24"/>
          <w:lang w:val="es-MX"/>
        </w:rPr>
        <w:t xml:space="preserve"> un arte decorativ</w:t>
      </w:r>
      <w:r w:rsidR="00F46B48">
        <w:rPr>
          <w:rFonts w:ascii="Times New Roman" w:hAnsi="Times New Roman" w:cs="Times New Roman"/>
          <w:sz w:val="24"/>
          <w:szCs w:val="24"/>
          <w:lang w:val="es-MX"/>
        </w:rPr>
        <w:t>a o</w:t>
      </w:r>
      <w:r w:rsidR="00F46B48" w:rsidRPr="00F46B48">
        <w:rPr>
          <w:rFonts w:ascii="Times New Roman" w:hAnsi="Times New Roman" w:cs="Times New Roman"/>
          <w:sz w:val="24"/>
          <w:szCs w:val="24"/>
          <w:lang w:val="es-MX"/>
        </w:rPr>
        <w:t xml:space="preserve"> aplicad</w:t>
      </w:r>
      <w:r w:rsidR="00F46B48">
        <w:rPr>
          <w:rFonts w:ascii="Times New Roman" w:hAnsi="Times New Roman" w:cs="Times New Roman"/>
          <w:sz w:val="24"/>
          <w:szCs w:val="24"/>
          <w:lang w:val="es-MX"/>
        </w:rPr>
        <w:t xml:space="preserve">a, </w:t>
      </w:r>
      <w:r w:rsidR="00A63B1C">
        <w:rPr>
          <w:rFonts w:ascii="Times New Roman" w:hAnsi="Times New Roman" w:cs="Times New Roman"/>
          <w:sz w:val="24"/>
          <w:szCs w:val="24"/>
          <w:lang w:val="es-MX"/>
        </w:rPr>
        <w:t xml:space="preserve">y </w:t>
      </w:r>
      <w:r w:rsidR="00F46B48">
        <w:rPr>
          <w:rFonts w:ascii="Times New Roman" w:hAnsi="Times New Roman" w:cs="Times New Roman"/>
          <w:sz w:val="24"/>
          <w:szCs w:val="24"/>
          <w:lang w:val="es-MX"/>
        </w:rPr>
        <w:t>por su parte</w:t>
      </w:r>
      <w:r w:rsidR="00F46B48" w:rsidRPr="00F46B48">
        <w:rPr>
          <w:rFonts w:ascii="Times New Roman" w:hAnsi="Times New Roman" w:cs="Times New Roman"/>
          <w:sz w:val="24"/>
          <w:szCs w:val="24"/>
          <w:lang w:val="es-MX"/>
        </w:rPr>
        <w:t xml:space="preserve"> </w:t>
      </w:r>
      <w:r w:rsidR="00F46B48">
        <w:rPr>
          <w:rFonts w:ascii="Times New Roman" w:hAnsi="Times New Roman" w:cs="Times New Roman"/>
          <w:sz w:val="24"/>
          <w:szCs w:val="24"/>
          <w:lang w:val="es-MX"/>
        </w:rPr>
        <w:t>a mediados del siglo pasado</w:t>
      </w:r>
      <w:r w:rsidR="00F46B48" w:rsidRPr="00F46B48">
        <w:rPr>
          <w:rFonts w:ascii="Times New Roman" w:hAnsi="Times New Roman" w:cs="Times New Roman"/>
          <w:sz w:val="24"/>
          <w:szCs w:val="24"/>
          <w:lang w:val="es-MX"/>
        </w:rPr>
        <w:t xml:space="preserve"> </w:t>
      </w:r>
      <w:r w:rsidR="00A63B1C">
        <w:rPr>
          <w:rFonts w:ascii="Times New Roman" w:hAnsi="Times New Roman" w:cs="Times New Roman"/>
          <w:sz w:val="24"/>
          <w:szCs w:val="24"/>
          <w:lang w:val="es-MX"/>
        </w:rPr>
        <w:t>la discusión y estudio del</w:t>
      </w:r>
      <w:r w:rsidR="00F46B48" w:rsidRPr="00F46B48">
        <w:rPr>
          <w:rFonts w:ascii="Times New Roman" w:hAnsi="Times New Roman" w:cs="Times New Roman"/>
          <w:sz w:val="24"/>
          <w:szCs w:val="24"/>
          <w:lang w:val="es-MX"/>
        </w:rPr>
        <w:t xml:space="preserve"> arte se </w:t>
      </w:r>
      <w:r w:rsidR="00F46B48">
        <w:rPr>
          <w:rFonts w:ascii="Times New Roman" w:hAnsi="Times New Roman" w:cs="Times New Roman"/>
          <w:sz w:val="24"/>
          <w:szCs w:val="24"/>
          <w:lang w:val="es-MX"/>
        </w:rPr>
        <w:t>aliment</w:t>
      </w:r>
      <w:r w:rsidR="00F46B48" w:rsidRPr="00F46B48">
        <w:rPr>
          <w:rFonts w:ascii="Times New Roman" w:hAnsi="Times New Roman" w:cs="Times New Roman"/>
          <w:sz w:val="24"/>
          <w:szCs w:val="24"/>
          <w:lang w:val="es-MX"/>
        </w:rPr>
        <w:t xml:space="preserve">ó </w:t>
      </w:r>
      <w:r w:rsidR="00F46B48">
        <w:rPr>
          <w:rFonts w:ascii="Times New Roman" w:hAnsi="Times New Roman" w:cs="Times New Roman"/>
          <w:sz w:val="24"/>
          <w:szCs w:val="24"/>
          <w:lang w:val="es-MX"/>
        </w:rPr>
        <w:t xml:space="preserve">de </w:t>
      </w:r>
      <w:r w:rsidR="00A63B1C">
        <w:rPr>
          <w:rFonts w:ascii="Times New Roman" w:hAnsi="Times New Roman" w:cs="Times New Roman"/>
          <w:sz w:val="24"/>
          <w:szCs w:val="24"/>
          <w:lang w:val="es-MX"/>
        </w:rPr>
        <w:t>teorías de las</w:t>
      </w:r>
      <w:r w:rsidR="00F46B48" w:rsidRPr="00F46B48">
        <w:rPr>
          <w:rFonts w:ascii="Times New Roman" w:hAnsi="Times New Roman" w:cs="Times New Roman"/>
          <w:sz w:val="24"/>
          <w:szCs w:val="24"/>
          <w:lang w:val="es-MX"/>
        </w:rPr>
        <w:t xml:space="preserve"> ciencias sociales y humanidades</w:t>
      </w:r>
      <w:r w:rsidR="004A1AAD" w:rsidRPr="00811D77">
        <w:rPr>
          <w:rFonts w:ascii="Times New Roman" w:hAnsi="Times New Roman" w:cs="Times New Roman"/>
          <w:sz w:val="24"/>
          <w:szCs w:val="24"/>
          <w:lang w:val="es-MX"/>
        </w:rPr>
        <w:t>.</w:t>
      </w:r>
      <w:r w:rsidR="00020D8A" w:rsidRPr="00811D77">
        <w:rPr>
          <w:rFonts w:ascii="Times New Roman" w:hAnsi="Times New Roman" w:cs="Times New Roman"/>
          <w:sz w:val="24"/>
          <w:szCs w:val="24"/>
          <w:lang w:val="es-MX"/>
        </w:rPr>
        <w:t xml:space="preserve"> </w:t>
      </w:r>
    </w:p>
    <w:p w14:paraId="31C8DF9D" w14:textId="53D011BB" w:rsidR="00382C10" w:rsidRDefault="00604D0E" w:rsidP="00C07320">
      <w:pPr>
        <w:spacing w:line="360" w:lineRule="auto"/>
        <w:ind w:right="4"/>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Para entender la complejidad pongamos como ejemplo una definición, si entendiéramos como diseño </w:t>
      </w:r>
      <w:r w:rsidR="00382C10" w:rsidRPr="00811D77">
        <w:rPr>
          <w:rFonts w:ascii="Times New Roman" w:hAnsi="Times New Roman" w:cs="Times New Roman"/>
          <w:sz w:val="24"/>
          <w:szCs w:val="24"/>
          <w:lang w:val="es-MX"/>
        </w:rPr>
        <w:t>“un tipo de práctica particular que tiene como finalidad la prefiguración para la producción de objetos, imágenes, ambientes, entornos; es decir, lo que para simplificar denominamos la construcción del espacio” (González</w:t>
      </w:r>
      <w:r w:rsidR="00174125">
        <w:rPr>
          <w:rFonts w:ascii="Times New Roman" w:hAnsi="Times New Roman" w:cs="Times New Roman"/>
          <w:sz w:val="24"/>
          <w:szCs w:val="24"/>
          <w:lang w:val="es-MX"/>
        </w:rPr>
        <w:t xml:space="preserve"> y Torres,</w:t>
      </w:r>
      <w:r w:rsidR="00382C10" w:rsidRPr="00811D77">
        <w:rPr>
          <w:rFonts w:ascii="Times New Roman" w:hAnsi="Times New Roman" w:cs="Times New Roman"/>
          <w:sz w:val="24"/>
          <w:szCs w:val="24"/>
          <w:lang w:val="es-MX"/>
        </w:rPr>
        <w:t xml:space="preserve"> 2012</w:t>
      </w:r>
      <w:r w:rsidR="00F336DD">
        <w:rPr>
          <w:rFonts w:ascii="Times New Roman" w:hAnsi="Times New Roman" w:cs="Times New Roman"/>
          <w:sz w:val="24"/>
          <w:szCs w:val="24"/>
          <w:lang w:val="es-MX"/>
        </w:rPr>
        <w:t>, p.</w:t>
      </w:r>
      <w:r w:rsidR="00382C10" w:rsidRPr="00811D77">
        <w:rPr>
          <w:rFonts w:ascii="Times New Roman" w:hAnsi="Times New Roman" w:cs="Times New Roman"/>
          <w:sz w:val="24"/>
          <w:szCs w:val="24"/>
          <w:lang w:val="es-MX"/>
        </w:rPr>
        <w:t xml:space="preserve"> 69)</w:t>
      </w:r>
      <w:r>
        <w:rPr>
          <w:rFonts w:ascii="Times New Roman" w:hAnsi="Times New Roman" w:cs="Times New Roman"/>
          <w:sz w:val="24"/>
          <w:szCs w:val="24"/>
          <w:lang w:val="es-MX"/>
        </w:rPr>
        <w:t xml:space="preserve"> podríamos decir que esta</w:t>
      </w:r>
      <w:r w:rsidR="00382C10" w:rsidRPr="00811D77">
        <w:rPr>
          <w:rFonts w:ascii="Times New Roman" w:hAnsi="Times New Roman" w:cs="Times New Roman"/>
          <w:sz w:val="24"/>
          <w:szCs w:val="24"/>
          <w:lang w:val="es-MX"/>
        </w:rPr>
        <w:t xml:space="preserve"> definición es en parte acertada, aunque aún queda abierta a que todo lo que existe en un espacio </w:t>
      </w:r>
      <w:r>
        <w:rPr>
          <w:rFonts w:ascii="Times New Roman" w:hAnsi="Times New Roman" w:cs="Times New Roman"/>
          <w:sz w:val="24"/>
          <w:szCs w:val="24"/>
          <w:lang w:val="es-MX"/>
        </w:rPr>
        <w:t>-</w:t>
      </w:r>
      <w:r w:rsidR="00382C10" w:rsidRPr="00811D77">
        <w:rPr>
          <w:rFonts w:ascii="Times New Roman" w:hAnsi="Times New Roman" w:cs="Times New Roman"/>
          <w:sz w:val="24"/>
          <w:szCs w:val="24"/>
          <w:lang w:val="es-MX"/>
        </w:rPr>
        <w:t>y lo construye</w:t>
      </w:r>
      <w:r>
        <w:rPr>
          <w:rFonts w:ascii="Times New Roman" w:hAnsi="Times New Roman" w:cs="Times New Roman"/>
          <w:sz w:val="24"/>
          <w:szCs w:val="24"/>
          <w:lang w:val="es-MX"/>
        </w:rPr>
        <w:t>-</w:t>
      </w:r>
      <w:r w:rsidR="00382C10" w:rsidRPr="00811D77">
        <w:rPr>
          <w:rFonts w:ascii="Times New Roman" w:hAnsi="Times New Roman" w:cs="Times New Roman"/>
          <w:sz w:val="24"/>
          <w:szCs w:val="24"/>
          <w:lang w:val="es-MX"/>
        </w:rPr>
        <w:t xml:space="preserve"> es diseño. Y podríamos considerarlo así, sin </w:t>
      </w:r>
      <w:r w:rsidR="004A1AAD" w:rsidRPr="00811D77">
        <w:rPr>
          <w:rFonts w:ascii="Times New Roman" w:hAnsi="Times New Roman" w:cs="Times New Roman"/>
          <w:sz w:val="24"/>
          <w:szCs w:val="24"/>
          <w:lang w:val="es-MX"/>
        </w:rPr>
        <w:t>embargo,</w:t>
      </w:r>
      <w:r w:rsidR="00382C10" w:rsidRPr="00811D77">
        <w:rPr>
          <w:rFonts w:ascii="Times New Roman" w:hAnsi="Times New Roman" w:cs="Times New Roman"/>
          <w:sz w:val="24"/>
          <w:szCs w:val="24"/>
          <w:lang w:val="es-MX"/>
        </w:rPr>
        <w:t xml:space="preserve"> habría entonces que diferencia</w:t>
      </w:r>
      <w:r w:rsidR="004B12FF" w:rsidRPr="00811D77">
        <w:rPr>
          <w:rFonts w:ascii="Times New Roman" w:hAnsi="Times New Roman" w:cs="Times New Roman"/>
          <w:sz w:val="24"/>
          <w:szCs w:val="24"/>
          <w:lang w:val="es-MX"/>
        </w:rPr>
        <w:t>r</w:t>
      </w:r>
      <w:r w:rsidR="00382C10" w:rsidRPr="00811D77">
        <w:rPr>
          <w:rFonts w:ascii="Times New Roman" w:hAnsi="Times New Roman" w:cs="Times New Roman"/>
          <w:sz w:val="24"/>
          <w:szCs w:val="24"/>
          <w:lang w:val="es-MX"/>
        </w:rPr>
        <w:t xml:space="preserve"> el diseño profesional de otros tipos o niveles de especialización en diseño. Esto</w:t>
      </w:r>
      <w:r w:rsidR="004B12FF" w:rsidRPr="00811D77">
        <w:rPr>
          <w:rFonts w:ascii="Times New Roman" w:hAnsi="Times New Roman" w:cs="Times New Roman"/>
          <w:sz w:val="24"/>
          <w:szCs w:val="24"/>
          <w:lang w:val="es-MX"/>
        </w:rPr>
        <w:t>, si bien puede</w:t>
      </w:r>
      <w:r w:rsidR="00382C10" w:rsidRPr="00811D77">
        <w:rPr>
          <w:rFonts w:ascii="Times New Roman" w:hAnsi="Times New Roman" w:cs="Times New Roman"/>
          <w:sz w:val="24"/>
          <w:szCs w:val="24"/>
          <w:lang w:val="es-MX"/>
        </w:rPr>
        <w:t xml:space="preserve"> genera</w:t>
      </w:r>
      <w:r w:rsidR="004B12FF" w:rsidRPr="00811D77">
        <w:rPr>
          <w:rFonts w:ascii="Times New Roman" w:hAnsi="Times New Roman" w:cs="Times New Roman"/>
          <w:sz w:val="24"/>
          <w:szCs w:val="24"/>
          <w:lang w:val="es-MX"/>
        </w:rPr>
        <w:t>r</w:t>
      </w:r>
      <w:r w:rsidR="00382C10" w:rsidRPr="00811D77">
        <w:rPr>
          <w:rFonts w:ascii="Times New Roman" w:hAnsi="Times New Roman" w:cs="Times New Roman"/>
          <w:sz w:val="24"/>
          <w:szCs w:val="24"/>
          <w:lang w:val="es-MX"/>
        </w:rPr>
        <w:t xml:space="preserve"> una noción de realidad concebida para otros </w:t>
      </w:r>
      <w:r>
        <w:rPr>
          <w:rFonts w:ascii="Times New Roman" w:hAnsi="Times New Roman" w:cs="Times New Roman"/>
          <w:sz w:val="24"/>
          <w:szCs w:val="24"/>
          <w:lang w:val="es-MX"/>
        </w:rPr>
        <w:t>-</w:t>
      </w:r>
      <w:r w:rsidR="00382C10" w:rsidRPr="00811D77">
        <w:rPr>
          <w:rFonts w:ascii="Times New Roman" w:hAnsi="Times New Roman" w:cs="Times New Roman"/>
          <w:sz w:val="24"/>
          <w:szCs w:val="24"/>
          <w:lang w:val="es-MX"/>
        </w:rPr>
        <w:t>la gente</w:t>
      </w:r>
      <w:r>
        <w:rPr>
          <w:rFonts w:ascii="Times New Roman" w:hAnsi="Times New Roman" w:cs="Times New Roman"/>
          <w:sz w:val="24"/>
          <w:szCs w:val="24"/>
          <w:lang w:val="es-MX"/>
        </w:rPr>
        <w:t>-</w:t>
      </w:r>
      <w:r w:rsidR="00382C10" w:rsidRPr="00811D77">
        <w:rPr>
          <w:rFonts w:ascii="Times New Roman" w:hAnsi="Times New Roman" w:cs="Times New Roman"/>
          <w:sz w:val="24"/>
          <w:szCs w:val="24"/>
          <w:lang w:val="es-MX"/>
        </w:rPr>
        <w:t xml:space="preserve"> por unos cuantos </w:t>
      </w:r>
      <w:r>
        <w:rPr>
          <w:rFonts w:ascii="Times New Roman" w:hAnsi="Times New Roman" w:cs="Times New Roman"/>
          <w:sz w:val="24"/>
          <w:szCs w:val="24"/>
          <w:lang w:val="es-MX"/>
        </w:rPr>
        <w:t>-</w:t>
      </w:r>
      <w:r w:rsidR="00382C10" w:rsidRPr="00811D77">
        <w:rPr>
          <w:rFonts w:ascii="Times New Roman" w:hAnsi="Times New Roman" w:cs="Times New Roman"/>
          <w:sz w:val="24"/>
          <w:szCs w:val="24"/>
          <w:lang w:val="es-MX"/>
        </w:rPr>
        <w:t>los diseñadores</w:t>
      </w:r>
      <w:r>
        <w:rPr>
          <w:rFonts w:ascii="Times New Roman" w:hAnsi="Times New Roman" w:cs="Times New Roman"/>
          <w:sz w:val="24"/>
          <w:szCs w:val="24"/>
          <w:lang w:val="es-MX"/>
        </w:rPr>
        <w:t>-</w:t>
      </w:r>
      <w:r w:rsidR="00382C10" w:rsidRPr="00811D77">
        <w:rPr>
          <w:rFonts w:ascii="Times New Roman" w:hAnsi="Times New Roman" w:cs="Times New Roman"/>
          <w:sz w:val="24"/>
          <w:szCs w:val="24"/>
          <w:lang w:val="es-MX"/>
        </w:rPr>
        <w:t xml:space="preserve"> con fines hedonistas y mercantiles</w:t>
      </w:r>
      <w:r w:rsidR="004B12FF" w:rsidRPr="00811D77">
        <w:rPr>
          <w:rFonts w:ascii="Times New Roman" w:hAnsi="Times New Roman" w:cs="Times New Roman"/>
          <w:sz w:val="24"/>
          <w:szCs w:val="24"/>
          <w:lang w:val="es-MX"/>
        </w:rPr>
        <w:t>, resulta</w:t>
      </w:r>
      <w:r w:rsidR="00382C10" w:rsidRPr="00811D77">
        <w:rPr>
          <w:rFonts w:ascii="Times New Roman" w:hAnsi="Times New Roman" w:cs="Times New Roman"/>
          <w:sz w:val="24"/>
          <w:szCs w:val="24"/>
          <w:lang w:val="es-MX"/>
        </w:rPr>
        <w:t xml:space="preserve"> mucho más complejo, ya que en la construcción de dichas realidades confluyen</w:t>
      </w:r>
      <w:r w:rsidR="004B12FF" w:rsidRPr="00811D77">
        <w:rPr>
          <w:rFonts w:ascii="Times New Roman" w:hAnsi="Times New Roman" w:cs="Times New Roman"/>
          <w:sz w:val="24"/>
          <w:szCs w:val="24"/>
          <w:lang w:val="es-MX"/>
        </w:rPr>
        <w:t xml:space="preserve">, </w:t>
      </w:r>
      <w:r w:rsidR="00F336DD">
        <w:rPr>
          <w:rFonts w:ascii="Times New Roman" w:hAnsi="Times New Roman" w:cs="Times New Roman"/>
          <w:sz w:val="24"/>
          <w:szCs w:val="24"/>
          <w:lang w:val="es-MX"/>
        </w:rPr>
        <w:t xml:space="preserve">como aquí </w:t>
      </w:r>
      <w:r w:rsidR="00F336DD" w:rsidRPr="0057194C">
        <w:rPr>
          <w:rFonts w:ascii="Times New Roman" w:hAnsi="Times New Roman" w:cs="Times New Roman"/>
          <w:sz w:val="24"/>
          <w:szCs w:val="24"/>
          <w:highlight w:val="yellow"/>
          <w:lang w:val="es-MX"/>
          <w:rPrChange w:id="18" w:author="Author">
            <w:rPr>
              <w:rFonts w:ascii="Times New Roman" w:hAnsi="Times New Roman" w:cs="Times New Roman"/>
              <w:sz w:val="24"/>
              <w:szCs w:val="24"/>
              <w:lang w:val="es-MX"/>
            </w:rPr>
          </w:rPrChange>
        </w:rPr>
        <w:t>sostenemos</w:t>
      </w:r>
      <w:r w:rsidR="00F336DD">
        <w:rPr>
          <w:rFonts w:ascii="Times New Roman" w:hAnsi="Times New Roman" w:cs="Times New Roman"/>
          <w:sz w:val="24"/>
          <w:szCs w:val="24"/>
          <w:lang w:val="es-MX"/>
        </w:rPr>
        <w:t xml:space="preserve">, </w:t>
      </w:r>
      <w:r w:rsidR="00382C10" w:rsidRPr="00811D77">
        <w:rPr>
          <w:rFonts w:ascii="Times New Roman" w:hAnsi="Times New Roman" w:cs="Times New Roman"/>
          <w:sz w:val="24"/>
          <w:szCs w:val="24"/>
          <w:lang w:val="es-MX"/>
        </w:rPr>
        <w:t xml:space="preserve">diversos actores sociales. </w:t>
      </w:r>
    </w:p>
    <w:p w14:paraId="50289108" w14:textId="77777777" w:rsidR="00604D0E" w:rsidRPr="00811D77" w:rsidRDefault="00604D0E" w:rsidP="00C07320">
      <w:pPr>
        <w:spacing w:line="360" w:lineRule="auto"/>
        <w:ind w:right="4"/>
        <w:jc w:val="both"/>
        <w:rPr>
          <w:rFonts w:ascii="Times New Roman" w:hAnsi="Times New Roman" w:cs="Times New Roman"/>
          <w:sz w:val="24"/>
          <w:szCs w:val="24"/>
          <w:lang w:val="es-MX"/>
        </w:rPr>
      </w:pPr>
    </w:p>
    <w:p w14:paraId="7AA94318" w14:textId="0BEAEA09" w:rsidR="001C2827" w:rsidRPr="00811D77" w:rsidRDefault="00941298" w:rsidP="0006356D">
      <w:pPr>
        <w:spacing w:line="360" w:lineRule="auto"/>
        <w:jc w:val="both"/>
        <w:rPr>
          <w:rFonts w:ascii="Times New Roman" w:hAnsi="Times New Roman" w:cs="Times New Roman"/>
          <w:b/>
          <w:bCs/>
          <w:sz w:val="24"/>
          <w:szCs w:val="24"/>
          <w:lang w:val="es-MX"/>
        </w:rPr>
      </w:pPr>
      <w:r w:rsidRPr="00811D77">
        <w:rPr>
          <w:rFonts w:ascii="Times New Roman" w:hAnsi="Times New Roman" w:cs="Times New Roman"/>
          <w:b/>
          <w:bCs/>
          <w:sz w:val="24"/>
          <w:szCs w:val="24"/>
          <w:lang w:val="es-MX"/>
        </w:rPr>
        <w:t>Arte, diseño e interdisciplinariedad</w:t>
      </w:r>
    </w:p>
    <w:p w14:paraId="38EA69C7" w14:textId="39281B74" w:rsidR="005A59E4" w:rsidRPr="00811D77" w:rsidRDefault="005A59E4" w:rsidP="0006356D">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Una condición que comparten el arte y el diseño es su orientación</w:t>
      </w:r>
      <w:r w:rsidR="001C2827" w:rsidRPr="00811D77">
        <w:rPr>
          <w:rFonts w:ascii="Times New Roman" w:hAnsi="Times New Roman" w:cs="Times New Roman"/>
          <w:sz w:val="24"/>
          <w:szCs w:val="24"/>
          <w:lang w:val="es-MX"/>
        </w:rPr>
        <w:t xml:space="preserve"> hacia la</w:t>
      </w:r>
      <w:r w:rsidRPr="00811D77">
        <w:rPr>
          <w:rFonts w:ascii="Times New Roman" w:hAnsi="Times New Roman" w:cs="Times New Roman"/>
          <w:sz w:val="24"/>
          <w:szCs w:val="24"/>
          <w:lang w:val="es-MX"/>
        </w:rPr>
        <w:t xml:space="preserve"> inter</w:t>
      </w:r>
      <w:r w:rsidR="001C2827" w:rsidRPr="00811D77">
        <w:rPr>
          <w:rFonts w:ascii="Times New Roman" w:hAnsi="Times New Roman" w:cs="Times New Roman"/>
          <w:sz w:val="24"/>
          <w:szCs w:val="24"/>
          <w:lang w:val="es-MX"/>
        </w:rPr>
        <w:t xml:space="preserve">disciplinariedad, ambas áreas de conocimiento dialogan </w:t>
      </w:r>
      <w:r w:rsidR="006F4C97" w:rsidRPr="00811D77">
        <w:rPr>
          <w:rFonts w:ascii="Times New Roman" w:hAnsi="Times New Roman" w:cs="Times New Roman"/>
          <w:sz w:val="24"/>
          <w:szCs w:val="24"/>
          <w:lang w:val="es-MX"/>
        </w:rPr>
        <w:t>durante sus procesos</w:t>
      </w:r>
      <w:r w:rsidR="00F336DD">
        <w:rPr>
          <w:rFonts w:ascii="Times New Roman" w:hAnsi="Times New Roman" w:cs="Times New Roman"/>
          <w:sz w:val="24"/>
          <w:szCs w:val="24"/>
          <w:lang w:val="es-MX"/>
        </w:rPr>
        <w:t xml:space="preserve"> creativos</w:t>
      </w:r>
      <w:r w:rsidR="006F4C97" w:rsidRPr="00811D77">
        <w:rPr>
          <w:rFonts w:ascii="Times New Roman" w:hAnsi="Times New Roman" w:cs="Times New Roman"/>
          <w:sz w:val="24"/>
          <w:szCs w:val="24"/>
          <w:lang w:val="es-MX"/>
        </w:rPr>
        <w:t xml:space="preserve"> con </w:t>
      </w:r>
      <w:r w:rsidR="0098231D">
        <w:rPr>
          <w:rFonts w:ascii="Times New Roman" w:hAnsi="Times New Roman" w:cs="Times New Roman"/>
          <w:sz w:val="24"/>
          <w:szCs w:val="24"/>
          <w:lang w:val="es-MX"/>
        </w:rPr>
        <w:t>diversos campos</w:t>
      </w:r>
      <w:r w:rsidR="006F4C97" w:rsidRPr="00811D77">
        <w:rPr>
          <w:rFonts w:ascii="Times New Roman" w:hAnsi="Times New Roman" w:cs="Times New Roman"/>
          <w:sz w:val="24"/>
          <w:szCs w:val="24"/>
          <w:lang w:val="es-MX"/>
        </w:rPr>
        <w:t xml:space="preserve"> disciplinares, esto ya era notado por teóricos del diseño desde el siglo pasado, por ejemplo, Llovet </w:t>
      </w:r>
      <w:r w:rsidR="0098231D">
        <w:rPr>
          <w:rFonts w:ascii="Times New Roman" w:hAnsi="Times New Roman" w:cs="Times New Roman"/>
          <w:sz w:val="24"/>
          <w:szCs w:val="24"/>
          <w:lang w:val="es-MX"/>
        </w:rPr>
        <w:t xml:space="preserve">(1981) </w:t>
      </w:r>
      <w:r w:rsidR="006F4C97" w:rsidRPr="00811D77">
        <w:rPr>
          <w:rFonts w:ascii="Times New Roman" w:hAnsi="Times New Roman" w:cs="Times New Roman"/>
          <w:sz w:val="24"/>
          <w:szCs w:val="24"/>
          <w:lang w:val="es-MX"/>
        </w:rPr>
        <w:t>planteaba que:</w:t>
      </w:r>
    </w:p>
    <w:p w14:paraId="6509FB09" w14:textId="539CE192" w:rsidR="00382C10" w:rsidRPr="00C07320" w:rsidRDefault="00382C10" w:rsidP="0098231D">
      <w:pPr>
        <w:spacing w:line="240" w:lineRule="auto"/>
        <w:ind w:left="851" w:right="4"/>
        <w:jc w:val="both"/>
        <w:rPr>
          <w:rFonts w:ascii="Times New Roman" w:hAnsi="Times New Roman" w:cs="Times New Roman"/>
          <w:lang w:val="es-MX"/>
        </w:rPr>
      </w:pPr>
      <w:r w:rsidRPr="00C07320">
        <w:rPr>
          <w:rFonts w:ascii="Times New Roman" w:hAnsi="Times New Roman" w:cs="Times New Roman"/>
          <w:lang w:val="es-MX"/>
        </w:rPr>
        <w:t>El análisis prudente y receloso de lo que es, c</w:t>
      </w:r>
      <w:r w:rsidR="0098231D">
        <w:rPr>
          <w:rFonts w:ascii="Times New Roman" w:hAnsi="Times New Roman" w:cs="Times New Roman"/>
          <w:lang w:val="es-MX"/>
        </w:rPr>
        <w:t>ó</w:t>
      </w:r>
      <w:r w:rsidRPr="00C07320">
        <w:rPr>
          <w:rFonts w:ascii="Times New Roman" w:hAnsi="Times New Roman" w:cs="Times New Roman"/>
          <w:lang w:val="es-MX"/>
        </w:rPr>
        <w:t>mo se hace y d</w:t>
      </w:r>
      <w:r w:rsidR="0098231D">
        <w:rPr>
          <w:rFonts w:ascii="Times New Roman" w:hAnsi="Times New Roman" w:cs="Times New Roman"/>
          <w:lang w:val="es-MX"/>
        </w:rPr>
        <w:t>ó</w:t>
      </w:r>
      <w:r w:rsidRPr="00C07320">
        <w:rPr>
          <w:rFonts w:ascii="Times New Roman" w:hAnsi="Times New Roman" w:cs="Times New Roman"/>
          <w:lang w:val="es-MX"/>
        </w:rPr>
        <w:t>nde se contextualiza un objeto de diseño nos enseña que hablar del diseño es algo que puede hacerse a partir de todos aquellos campos que presentan alguna incidencia en el mismo. Evidentemente, el primero de ellos es el aspecto puramente formal, el que se refiere exclusivamente al texto del diseño. Algunos de los otros campos discursivos desde los que es posible hablar del diseño son: la sociología, la psicología de la percepción, la economía política, la semiología general, la teoría de la comunicación, la teoría de la cultura, el discurso de la política, la historia de las formas artísticas, la estética, y la teoría del arte y hasta el psicoanálisis</w:t>
      </w:r>
      <w:r w:rsidR="00E43CFA">
        <w:rPr>
          <w:rFonts w:ascii="Times New Roman" w:hAnsi="Times New Roman" w:cs="Times New Roman"/>
          <w:lang w:val="es-MX"/>
        </w:rPr>
        <w:t>.</w:t>
      </w:r>
      <w:r w:rsidRPr="00C07320">
        <w:rPr>
          <w:rFonts w:ascii="Times New Roman" w:hAnsi="Times New Roman" w:cs="Times New Roman"/>
          <w:lang w:val="es-MX"/>
        </w:rPr>
        <w:t xml:space="preserve"> (</w:t>
      </w:r>
      <w:r w:rsidR="006F4C97" w:rsidRPr="00C07320">
        <w:rPr>
          <w:rFonts w:ascii="Times New Roman" w:hAnsi="Times New Roman" w:cs="Times New Roman"/>
          <w:lang w:val="es-MX"/>
        </w:rPr>
        <w:t xml:space="preserve">p. </w:t>
      </w:r>
      <w:r w:rsidRPr="00C07320">
        <w:rPr>
          <w:rFonts w:ascii="Times New Roman" w:hAnsi="Times New Roman" w:cs="Times New Roman"/>
          <w:lang w:val="es-MX"/>
        </w:rPr>
        <w:t>46)</w:t>
      </w:r>
    </w:p>
    <w:p w14:paraId="04E88EEB" w14:textId="77777777" w:rsidR="006F4C97" w:rsidRPr="00811D77" w:rsidRDefault="006F4C97" w:rsidP="0006356D">
      <w:pPr>
        <w:spacing w:line="240" w:lineRule="auto"/>
        <w:jc w:val="both"/>
        <w:rPr>
          <w:rFonts w:ascii="Times New Roman" w:hAnsi="Times New Roman" w:cs="Times New Roman"/>
          <w:sz w:val="24"/>
          <w:szCs w:val="24"/>
          <w:lang w:val="es-MX"/>
        </w:rPr>
      </w:pPr>
    </w:p>
    <w:p w14:paraId="7B4C8492" w14:textId="25EEC338" w:rsidR="00E43CFA" w:rsidRDefault="00E43CFA" w:rsidP="0006356D">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Más tarde Margolin (2005)</w:t>
      </w:r>
      <w:r w:rsidR="00221E02">
        <w:rPr>
          <w:rFonts w:ascii="Times New Roman" w:hAnsi="Times New Roman" w:cs="Times New Roman"/>
          <w:sz w:val="24"/>
          <w:szCs w:val="24"/>
          <w:lang w:val="es-MX"/>
        </w:rPr>
        <w:t>,</w:t>
      </w:r>
      <w:r>
        <w:rPr>
          <w:rFonts w:ascii="Times New Roman" w:hAnsi="Times New Roman" w:cs="Times New Roman"/>
          <w:sz w:val="24"/>
          <w:szCs w:val="24"/>
          <w:lang w:val="es-MX"/>
        </w:rPr>
        <w:t xml:space="preserve"> al explicar los estudios del diseño o </w:t>
      </w:r>
      <w:r w:rsidRPr="00020B85">
        <w:rPr>
          <w:rFonts w:ascii="Times New Roman" w:hAnsi="Times New Roman" w:cs="Times New Roman"/>
          <w:i/>
          <w:iCs/>
          <w:sz w:val="24"/>
          <w:szCs w:val="24"/>
          <w:lang w:val="es-MX"/>
        </w:rPr>
        <w:t>design studies</w:t>
      </w:r>
      <w:r>
        <w:rPr>
          <w:rFonts w:ascii="Times New Roman" w:hAnsi="Times New Roman" w:cs="Times New Roman"/>
          <w:sz w:val="24"/>
          <w:szCs w:val="24"/>
          <w:lang w:val="es-MX"/>
        </w:rPr>
        <w:t xml:space="preserve">, hace hincapié en que hay varias áreas de conocimiento y métodos de la sociología, la antropología, la psicología y otros estudiosos de las sociedades, así como de la filosofìa, los estudios culturales y la cultura </w:t>
      </w:r>
      <w:r>
        <w:rPr>
          <w:rFonts w:ascii="Times New Roman" w:hAnsi="Times New Roman" w:cs="Times New Roman"/>
          <w:sz w:val="24"/>
          <w:szCs w:val="24"/>
          <w:lang w:val="es-MX"/>
        </w:rPr>
        <w:lastRenderedPageBreak/>
        <w:t>material que coinciden con el diseño dados los dominios a los que pertenecen</w:t>
      </w:r>
      <w:r w:rsidR="00221E02">
        <w:rPr>
          <w:rFonts w:ascii="Times New Roman" w:hAnsi="Times New Roman" w:cs="Times New Roman"/>
          <w:sz w:val="24"/>
          <w:szCs w:val="24"/>
          <w:lang w:val="es-MX"/>
        </w:rPr>
        <w:t xml:space="preserve"> y cómo tienen como objeto de estudio a las personas, los productos o la identidad</w:t>
      </w:r>
      <w:r>
        <w:rPr>
          <w:rFonts w:ascii="Times New Roman" w:hAnsi="Times New Roman" w:cs="Times New Roman"/>
          <w:sz w:val="24"/>
          <w:szCs w:val="24"/>
          <w:lang w:val="es-MX"/>
        </w:rPr>
        <w:t>.</w:t>
      </w:r>
      <w:r w:rsidR="00221E02">
        <w:rPr>
          <w:rFonts w:ascii="Times New Roman" w:hAnsi="Times New Roman" w:cs="Times New Roman"/>
          <w:sz w:val="24"/>
          <w:szCs w:val="24"/>
          <w:lang w:val="es-MX"/>
        </w:rPr>
        <w:t xml:space="preserve"> </w:t>
      </w:r>
    </w:p>
    <w:p w14:paraId="7BA1289F" w14:textId="697799A6" w:rsidR="006F4C97" w:rsidRPr="00221E02" w:rsidRDefault="006F4C97" w:rsidP="0006356D">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Empero, la idea general sobre lo que realizan las áreas proyectuales </w:t>
      </w:r>
      <w:r w:rsidR="00221E02">
        <w:rPr>
          <w:rFonts w:ascii="Times New Roman" w:hAnsi="Times New Roman" w:cs="Times New Roman"/>
          <w:sz w:val="24"/>
          <w:szCs w:val="24"/>
          <w:lang w:val="es-MX"/>
        </w:rPr>
        <w:t>no siempre coincide con esta necesidad de observación desde varias visiones, como comenta</w:t>
      </w:r>
      <w:r w:rsidRPr="00811D77">
        <w:rPr>
          <w:rFonts w:ascii="Times New Roman" w:hAnsi="Times New Roman" w:cs="Times New Roman"/>
          <w:sz w:val="24"/>
          <w:szCs w:val="24"/>
          <w:lang w:val="es-MX"/>
        </w:rPr>
        <w:t xml:space="preserve"> Press:</w:t>
      </w:r>
    </w:p>
    <w:p w14:paraId="3046AE14" w14:textId="12E802D5" w:rsidR="006F4C97" w:rsidRPr="00C07320" w:rsidRDefault="00C04B3C" w:rsidP="00221E02">
      <w:pPr>
        <w:spacing w:line="240" w:lineRule="auto"/>
        <w:ind w:left="851" w:right="4"/>
        <w:jc w:val="both"/>
        <w:rPr>
          <w:rFonts w:ascii="Times New Roman" w:hAnsi="Times New Roman" w:cs="Times New Roman"/>
          <w:lang w:val="es-MX"/>
        </w:rPr>
      </w:pPr>
      <w:r w:rsidRPr="00C07320">
        <w:rPr>
          <w:rFonts w:ascii="Times New Roman" w:hAnsi="Times New Roman" w:cs="Times New Roman"/>
          <w:lang w:val="es-MX"/>
        </w:rPr>
        <w:t>Las profesiones del diseño se definen tradicionalmente por el objeto o material que cada uno produce. Esto proviene, al menos en parte, de muchos diseñadores que son gente “de cosas” en lugar de gente “de personas”; es decir, lo que les inspira motiva y mueve es el uso, la concepción, el diseño, la elaboración y la creación de objetos</w:t>
      </w:r>
      <w:r w:rsidR="00C07320">
        <w:rPr>
          <w:rFonts w:ascii="Times New Roman" w:hAnsi="Times New Roman" w:cs="Times New Roman"/>
          <w:lang w:val="es-MX"/>
        </w:rPr>
        <w:t>.</w:t>
      </w:r>
      <w:r w:rsidRPr="00C07320">
        <w:rPr>
          <w:rFonts w:ascii="Times New Roman" w:hAnsi="Times New Roman" w:cs="Times New Roman"/>
          <w:lang w:val="es-MX"/>
        </w:rPr>
        <w:t xml:space="preserve"> (Press, 2009</w:t>
      </w:r>
      <w:r w:rsidR="00C07320">
        <w:rPr>
          <w:rFonts w:ascii="Times New Roman" w:hAnsi="Times New Roman" w:cs="Times New Roman"/>
          <w:lang w:val="es-MX"/>
        </w:rPr>
        <w:t>, p.</w:t>
      </w:r>
      <w:r w:rsidRPr="00C07320">
        <w:rPr>
          <w:rFonts w:ascii="Times New Roman" w:hAnsi="Times New Roman" w:cs="Times New Roman"/>
          <w:lang w:val="es-MX"/>
        </w:rPr>
        <w:t xml:space="preserve"> 83)</w:t>
      </w:r>
      <w:ins w:id="19" w:author="Author">
        <w:r w:rsidR="004A657B" w:rsidRPr="004A657B">
          <w:rPr>
            <w:rFonts w:ascii="Times New Roman" w:hAnsi="Times New Roman" w:cs="Times New Roman"/>
            <w:highlight w:val="yellow"/>
            <w:lang w:val="es-MX"/>
            <w:rPrChange w:id="20" w:author="Author">
              <w:rPr>
                <w:rFonts w:ascii="Times New Roman" w:hAnsi="Times New Roman" w:cs="Times New Roman"/>
                <w:lang w:val="es-MX"/>
              </w:rPr>
            </w:rPrChange>
          </w:rPr>
          <w:t>.</w:t>
        </w:r>
      </w:ins>
      <w:r w:rsidRPr="00C07320">
        <w:rPr>
          <w:rFonts w:ascii="Times New Roman" w:hAnsi="Times New Roman" w:cs="Times New Roman"/>
          <w:lang w:val="es-MX"/>
        </w:rPr>
        <w:t xml:space="preserve"> </w:t>
      </w:r>
    </w:p>
    <w:p w14:paraId="636CFDD3" w14:textId="77777777" w:rsidR="00020B85" w:rsidRDefault="00020B85" w:rsidP="0006356D">
      <w:pPr>
        <w:spacing w:line="360" w:lineRule="auto"/>
        <w:jc w:val="both"/>
        <w:rPr>
          <w:rFonts w:ascii="Times New Roman" w:hAnsi="Times New Roman" w:cs="Times New Roman"/>
          <w:sz w:val="24"/>
          <w:szCs w:val="24"/>
          <w:lang w:val="es-MX"/>
        </w:rPr>
      </w:pPr>
    </w:p>
    <w:p w14:paraId="3822DAC0" w14:textId="17604613" w:rsidR="00C04B3C" w:rsidRPr="00811D77" w:rsidRDefault="00FA0523" w:rsidP="0006356D">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Siguiendo lo que </w:t>
      </w:r>
      <w:r w:rsidRPr="0057194C">
        <w:rPr>
          <w:rFonts w:ascii="Times New Roman" w:hAnsi="Times New Roman" w:cs="Times New Roman"/>
          <w:sz w:val="24"/>
          <w:szCs w:val="24"/>
          <w:highlight w:val="yellow"/>
          <w:lang w:val="es-MX"/>
          <w:rPrChange w:id="21" w:author="Author">
            <w:rPr>
              <w:rFonts w:ascii="Times New Roman" w:hAnsi="Times New Roman" w:cs="Times New Roman"/>
              <w:sz w:val="24"/>
              <w:szCs w:val="24"/>
              <w:lang w:val="es-MX"/>
            </w:rPr>
          </w:rPrChange>
        </w:rPr>
        <w:t>hemos</w:t>
      </w:r>
      <w:r w:rsidRPr="00811D77">
        <w:rPr>
          <w:rFonts w:ascii="Times New Roman" w:hAnsi="Times New Roman" w:cs="Times New Roman"/>
          <w:sz w:val="24"/>
          <w:szCs w:val="24"/>
          <w:lang w:val="es-MX"/>
        </w:rPr>
        <w:t xml:space="preserve"> dicho hasta ahora, nuestra postura </w:t>
      </w:r>
      <w:r w:rsidR="006F4C97" w:rsidRPr="00811D77">
        <w:rPr>
          <w:rFonts w:ascii="Times New Roman" w:hAnsi="Times New Roman" w:cs="Times New Roman"/>
          <w:sz w:val="24"/>
          <w:szCs w:val="24"/>
          <w:lang w:val="es-MX"/>
        </w:rPr>
        <w:t xml:space="preserve">es que </w:t>
      </w:r>
      <w:r w:rsidR="00221E02">
        <w:rPr>
          <w:rFonts w:ascii="Times New Roman" w:hAnsi="Times New Roman" w:cs="Times New Roman"/>
          <w:sz w:val="24"/>
          <w:szCs w:val="24"/>
          <w:lang w:val="es-MX"/>
        </w:rPr>
        <w:t>esto no es sostenible</w:t>
      </w:r>
      <w:r w:rsidR="00C04B3C" w:rsidRPr="00811D77">
        <w:rPr>
          <w:rFonts w:ascii="Times New Roman" w:hAnsi="Times New Roman" w:cs="Times New Roman"/>
          <w:sz w:val="24"/>
          <w:szCs w:val="24"/>
          <w:lang w:val="es-MX"/>
        </w:rPr>
        <w:t xml:space="preserve">, los diseñadores </w:t>
      </w:r>
      <w:r w:rsidR="00C04B3C" w:rsidRPr="0057194C">
        <w:rPr>
          <w:rFonts w:ascii="Times New Roman" w:hAnsi="Times New Roman" w:cs="Times New Roman"/>
          <w:sz w:val="24"/>
          <w:szCs w:val="24"/>
          <w:highlight w:val="yellow"/>
          <w:lang w:val="es-MX"/>
          <w:rPrChange w:id="22" w:author="Author">
            <w:rPr>
              <w:rFonts w:ascii="Times New Roman" w:hAnsi="Times New Roman" w:cs="Times New Roman"/>
              <w:sz w:val="24"/>
              <w:szCs w:val="24"/>
              <w:lang w:val="es-MX"/>
            </w:rPr>
          </w:rPrChange>
        </w:rPr>
        <w:t>debemos</w:t>
      </w:r>
      <w:r w:rsidR="00C04B3C" w:rsidRPr="00811D77">
        <w:rPr>
          <w:rFonts w:ascii="Times New Roman" w:hAnsi="Times New Roman" w:cs="Times New Roman"/>
          <w:sz w:val="24"/>
          <w:szCs w:val="24"/>
          <w:lang w:val="es-MX"/>
        </w:rPr>
        <w:t xml:space="preserve"> de pensar en la relación que los objetos prefigurados tendrán en las personas y la relación que entre </w:t>
      </w:r>
      <w:r w:rsidR="00221E02">
        <w:rPr>
          <w:rFonts w:ascii="Times New Roman" w:hAnsi="Times New Roman" w:cs="Times New Roman"/>
          <w:sz w:val="24"/>
          <w:szCs w:val="24"/>
          <w:lang w:val="es-MX"/>
        </w:rPr>
        <w:t>ellas</w:t>
      </w:r>
      <w:r w:rsidR="00C04B3C" w:rsidRPr="00811D77">
        <w:rPr>
          <w:rFonts w:ascii="Times New Roman" w:hAnsi="Times New Roman" w:cs="Times New Roman"/>
          <w:sz w:val="24"/>
          <w:szCs w:val="24"/>
          <w:lang w:val="es-MX"/>
        </w:rPr>
        <w:t xml:space="preserve"> y los otros se desarrollen a través de dichos objetos</w:t>
      </w:r>
      <w:r w:rsidR="00221E02">
        <w:rPr>
          <w:rFonts w:ascii="Times New Roman" w:hAnsi="Times New Roman" w:cs="Times New Roman"/>
          <w:sz w:val="24"/>
          <w:szCs w:val="24"/>
          <w:lang w:val="es-MX"/>
        </w:rPr>
        <w:t>. S</w:t>
      </w:r>
      <w:r w:rsidR="00C04B3C" w:rsidRPr="00811D77">
        <w:rPr>
          <w:rFonts w:ascii="Times New Roman" w:hAnsi="Times New Roman" w:cs="Times New Roman"/>
          <w:sz w:val="24"/>
          <w:szCs w:val="24"/>
          <w:lang w:val="es-MX"/>
        </w:rPr>
        <w:t>in embargo, esto implica un cambio radical en la manera en que se educa a los diseñadores y, aunque ha habido ciertos cambios, como el interés por la responsabilidad social y la sustentabilidad en el diseño</w:t>
      </w:r>
      <w:r w:rsidRPr="00811D77">
        <w:rPr>
          <w:rFonts w:ascii="Times New Roman" w:hAnsi="Times New Roman" w:cs="Times New Roman"/>
          <w:sz w:val="24"/>
          <w:szCs w:val="24"/>
          <w:lang w:val="es-MX"/>
        </w:rPr>
        <w:t>,</w:t>
      </w:r>
      <w:r w:rsidR="00C04B3C" w:rsidRPr="00811D77">
        <w:rPr>
          <w:rFonts w:ascii="Times New Roman" w:hAnsi="Times New Roman" w:cs="Times New Roman"/>
          <w:sz w:val="24"/>
          <w:szCs w:val="24"/>
          <w:lang w:val="es-MX"/>
        </w:rPr>
        <w:t xml:space="preserve"> reflejado en l</w:t>
      </w:r>
      <w:r w:rsidR="00221E02">
        <w:rPr>
          <w:rFonts w:ascii="Times New Roman" w:hAnsi="Times New Roman" w:cs="Times New Roman"/>
          <w:sz w:val="24"/>
          <w:szCs w:val="24"/>
          <w:lang w:val="es-MX"/>
        </w:rPr>
        <w:t>a</w:t>
      </w:r>
      <w:r w:rsidR="00C04B3C" w:rsidRPr="00811D77">
        <w:rPr>
          <w:rFonts w:ascii="Times New Roman" w:hAnsi="Times New Roman" w:cs="Times New Roman"/>
          <w:sz w:val="24"/>
          <w:szCs w:val="24"/>
          <w:lang w:val="es-MX"/>
        </w:rPr>
        <w:t xml:space="preserve">s </w:t>
      </w:r>
      <w:r w:rsidRPr="00811D77">
        <w:rPr>
          <w:rFonts w:ascii="Times New Roman" w:hAnsi="Times New Roman" w:cs="Times New Roman"/>
          <w:sz w:val="24"/>
          <w:szCs w:val="24"/>
          <w:lang w:val="es-MX"/>
        </w:rPr>
        <w:t>currícul</w:t>
      </w:r>
      <w:r w:rsidR="00221E02">
        <w:rPr>
          <w:rFonts w:ascii="Times New Roman" w:hAnsi="Times New Roman" w:cs="Times New Roman"/>
          <w:sz w:val="24"/>
          <w:szCs w:val="24"/>
          <w:lang w:val="es-MX"/>
        </w:rPr>
        <w:t>a</w:t>
      </w:r>
      <w:r w:rsidRPr="00811D77">
        <w:rPr>
          <w:rFonts w:ascii="Times New Roman" w:hAnsi="Times New Roman" w:cs="Times New Roman"/>
          <w:sz w:val="24"/>
          <w:szCs w:val="24"/>
          <w:lang w:val="es-MX"/>
        </w:rPr>
        <w:t>s</w:t>
      </w:r>
      <w:r w:rsidR="00C04B3C" w:rsidRPr="00811D77">
        <w:rPr>
          <w:rFonts w:ascii="Times New Roman" w:hAnsi="Times New Roman" w:cs="Times New Roman"/>
          <w:sz w:val="24"/>
          <w:szCs w:val="24"/>
          <w:lang w:val="es-MX"/>
        </w:rPr>
        <w:t xml:space="preserve"> escolares, la mentalidad final sigue orientada a la creación de objetos y no </w:t>
      </w:r>
      <w:r w:rsidRPr="00811D77">
        <w:rPr>
          <w:rFonts w:ascii="Times New Roman" w:hAnsi="Times New Roman" w:cs="Times New Roman"/>
          <w:sz w:val="24"/>
          <w:szCs w:val="24"/>
          <w:lang w:val="es-MX"/>
        </w:rPr>
        <w:t>a las</w:t>
      </w:r>
      <w:r w:rsidR="00C04B3C" w:rsidRPr="00811D77">
        <w:rPr>
          <w:rFonts w:ascii="Times New Roman" w:hAnsi="Times New Roman" w:cs="Times New Roman"/>
          <w:sz w:val="24"/>
          <w:szCs w:val="24"/>
          <w:lang w:val="es-MX"/>
        </w:rPr>
        <w:t xml:space="preserve"> relaciones.</w:t>
      </w:r>
    </w:p>
    <w:p w14:paraId="574C6DE2" w14:textId="603B6B94" w:rsidR="00FA0523" w:rsidRPr="00811D77" w:rsidRDefault="00FA0523" w:rsidP="0006356D">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Frascara</w:t>
      </w:r>
      <w:r w:rsidR="00221E02">
        <w:rPr>
          <w:rFonts w:ascii="Times New Roman" w:hAnsi="Times New Roman" w:cs="Times New Roman"/>
          <w:sz w:val="24"/>
          <w:szCs w:val="24"/>
          <w:lang w:val="es-MX"/>
        </w:rPr>
        <w:t xml:space="preserve"> </w:t>
      </w:r>
      <w:r w:rsidRPr="00811D77">
        <w:rPr>
          <w:rFonts w:ascii="Times New Roman" w:hAnsi="Times New Roman" w:cs="Times New Roman"/>
          <w:sz w:val="24"/>
          <w:szCs w:val="24"/>
          <w:lang w:val="es-MX"/>
        </w:rPr>
        <w:t xml:space="preserve">nos </w:t>
      </w:r>
      <w:r w:rsidR="00DA2AF8">
        <w:rPr>
          <w:rFonts w:ascii="Times New Roman" w:hAnsi="Times New Roman" w:cs="Times New Roman"/>
          <w:sz w:val="24"/>
          <w:szCs w:val="24"/>
          <w:lang w:val="es-MX"/>
        </w:rPr>
        <w:t>plantea</w:t>
      </w:r>
      <w:r w:rsidRPr="00811D77">
        <w:rPr>
          <w:rFonts w:ascii="Times New Roman" w:hAnsi="Times New Roman" w:cs="Times New Roman"/>
          <w:sz w:val="24"/>
          <w:szCs w:val="24"/>
          <w:lang w:val="es-MX"/>
        </w:rPr>
        <w:t xml:space="preserve"> la necesidad de que el diseño aborde los problemas </w:t>
      </w:r>
      <w:r w:rsidR="00221E02">
        <w:rPr>
          <w:rFonts w:ascii="Times New Roman" w:hAnsi="Times New Roman" w:cs="Times New Roman"/>
          <w:sz w:val="24"/>
          <w:szCs w:val="24"/>
          <w:lang w:val="es-MX"/>
        </w:rPr>
        <w:t>proyectuales</w:t>
      </w:r>
      <w:r w:rsidRPr="00811D77">
        <w:rPr>
          <w:rFonts w:ascii="Times New Roman" w:hAnsi="Times New Roman" w:cs="Times New Roman"/>
          <w:sz w:val="24"/>
          <w:szCs w:val="24"/>
          <w:lang w:val="es-MX"/>
        </w:rPr>
        <w:t xml:space="preserve"> de maneras más amplias al</w:t>
      </w:r>
      <w:r w:rsidR="00C07320">
        <w:rPr>
          <w:rFonts w:ascii="Times New Roman" w:hAnsi="Times New Roman" w:cs="Times New Roman"/>
          <w:sz w:val="24"/>
          <w:szCs w:val="24"/>
          <w:lang w:val="es-MX"/>
        </w:rPr>
        <w:t xml:space="preserve"> </w:t>
      </w:r>
      <w:r w:rsidRPr="00811D77">
        <w:rPr>
          <w:rFonts w:ascii="Times New Roman" w:hAnsi="Times New Roman" w:cs="Times New Roman"/>
          <w:sz w:val="24"/>
          <w:szCs w:val="24"/>
          <w:lang w:val="es-MX"/>
        </w:rPr>
        <w:t>decir que</w:t>
      </w:r>
      <w:r w:rsidR="00DA2AF8">
        <w:rPr>
          <w:rFonts w:ascii="Times New Roman" w:hAnsi="Times New Roman" w:cs="Times New Roman"/>
          <w:sz w:val="24"/>
          <w:szCs w:val="24"/>
          <w:lang w:val="es-MX"/>
        </w:rPr>
        <w:t xml:space="preserve"> necesitamos identificar las necesidades y definir los paradigmas de mejor manera, el diseñador debe participar en un nivel más profundo de manera que no sea solo el ejecutor de las ideas de otras personas, sino que ejerza su poder dentro del marco de su competencia profesional (2004, p.63)</w:t>
      </w:r>
      <w:ins w:id="23" w:author="Author">
        <w:r w:rsidR="005A548D" w:rsidRPr="005A548D">
          <w:rPr>
            <w:rFonts w:ascii="Times New Roman" w:hAnsi="Times New Roman" w:cs="Times New Roman"/>
            <w:sz w:val="24"/>
            <w:szCs w:val="24"/>
            <w:highlight w:val="yellow"/>
            <w:lang w:val="es-MX"/>
            <w:rPrChange w:id="24" w:author="Author">
              <w:rPr>
                <w:rFonts w:ascii="Times New Roman" w:hAnsi="Times New Roman" w:cs="Times New Roman"/>
                <w:sz w:val="24"/>
                <w:szCs w:val="24"/>
                <w:lang w:val="es-MX"/>
              </w:rPr>
            </w:rPrChange>
          </w:rPr>
          <w:t>.</w:t>
        </w:r>
      </w:ins>
    </w:p>
    <w:p w14:paraId="1DF5C3B5" w14:textId="39DAF465" w:rsidR="00FA0523" w:rsidRPr="00811D77" w:rsidRDefault="00FA0523" w:rsidP="0006356D">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Por su parte Boradkar</w:t>
      </w:r>
      <w:r w:rsidR="00CE23CF">
        <w:rPr>
          <w:rFonts w:ascii="Times New Roman" w:hAnsi="Times New Roman" w:cs="Times New Roman"/>
          <w:sz w:val="24"/>
          <w:szCs w:val="24"/>
          <w:lang w:val="es-MX"/>
        </w:rPr>
        <w:t xml:space="preserve"> (2010)</w:t>
      </w:r>
      <w:r w:rsidRPr="00811D77">
        <w:rPr>
          <w:rFonts w:ascii="Times New Roman" w:hAnsi="Times New Roman" w:cs="Times New Roman"/>
          <w:sz w:val="24"/>
          <w:szCs w:val="24"/>
          <w:lang w:val="es-MX"/>
        </w:rPr>
        <w:t xml:space="preserve"> suma a lo anterior al plantear que:</w:t>
      </w:r>
    </w:p>
    <w:p w14:paraId="50D186E4" w14:textId="010CB667" w:rsidR="00C04B3C" w:rsidRPr="00C07320" w:rsidRDefault="00C04B3C" w:rsidP="0006356D">
      <w:pPr>
        <w:spacing w:line="240" w:lineRule="auto"/>
        <w:ind w:left="851" w:right="855" w:firstLine="283"/>
        <w:jc w:val="both"/>
        <w:rPr>
          <w:rFonts w:ascii="Times New Roman" w:hAnsi="Times New Roman" w:cs="Times New Roman"/>
          <w:lang w:val="es-MX"/>
        </w:rPr>
      </w:pPr>
      <w:commentRangeStart w:id="25"/>
      <w:r w:rsidRPr="00C07320">
        <w:rPr>
          <w:rFonts w:ascii="Times New Roman" w:hAnsi="Times New Roman" w:cs="Times New Roman"/>
          <w:lang w:val="es-MX"/>
        </w:rPr>
        <w:t>E</w:t>
      </w:r>
      <w:commentRangeEnd w:id="25"/>
      <w:r w:rsidR="007B2C50">
        <w:rPr>
          <w:rStyle w:val="CommentReference"/>
        </w:rPr>
        <w:commentReference w:id="25"/>
      </w:r>
      <w:r w:rsidRPr="00C07320">
        <w:rPr>
          <w:rFonts w:ascii="Times New Roman" w:hAnsi="Times New Roman" w:cs="Times New Roman"/>
          <w:lang w:val="es-MX"/>
        </w:rPr>
        <w:t xml:space="preserve">l estudio de las </w:t>
      </w:r>
      <w:r w:rsidR="00C07320" w:rsidRPr="00C07320">
        <w:rPr>
          <w:rFonts w:ascii="Times New Roman" w:hAnsi="Times New Roman" w:cs="Times New Roman"/>
          <w:lang w:val="es-MX"/>
        </w:rPr>
        <w:t>cosas</w:t>
      </w:r>
      <w:r w:rsidRPr="00C07320">
        <w:rPr>
          <w:rFonts w:ascii="Times New Roman" w:hAnsi="Times New Roman" w:cs="Times New Roman"/>
          <w:lang w:val="es-MX"/>
        </w:rPr>
        <w:t xml:space="preserve"> es</w:t>
      </w:r>
      <w:r w:rsidR="00F336DD" w:rsidRPr="00C07320">
        <w:rPr>
          <w:rFonts w:ascii="Times New Roman" w:hAnsi="Times New Roman" w:cs="Times New Roman"/>
          <w:lang w:val="es-MX"/>
        </w:rPr>
        <w:t>,</w:t>
      </w:r>
      <w:r w:rsidRPr="00C07320">
        <w:rPr>
          <w:rFonts w:ascii="Times New Roman" w:hAnsi="Times New Roman" w:cs="Times New Roman"/>
          <w:lang w:val="es-MX"/>
        </w:rPr>
        <w:t xml:space="preserve"> asimismo, el estudio de la cultura. Todas las cosas – pequeñas y grandes, mundanas y extraordinarias, simples y complejas, baratas o costosas – son componentes esenciales de la cultura del día a día. Las ciudades en que vivimos, los edificios que ocupamos, los espacios a través de los cuales nos movemos, las cosas que usamos y las imágenes que vemos constituyen nuestra experiencia del mundo. Es en la constante compañía de “estas cosas” que realizamos nuestros rituales diarios de trabajo y juego. Las </w:t>
      </w:r>
      <w:r w:rsidR="00CE23CF">
        <w:rPr>
          <w:rFonts w:ascii="Times New Roman" w:hAnsi="Times New Roman" w:cs="Times New Roman"/>
          <w:lang w:val="es-MX"/>
        </w:rPr>
        <w:t>“</w:t>
      </w:r>
      <w:r w:rsidRPr="00C07320">
        <w:rPr>
          <w:rFonts w:ascii="Times New Roman" w:hAnsi="Times New Roman" w:cs="Times New Roman"/>
          <w:lang w:val="es-MX"/>
        </w:rPr>
        <w:t>cosas” dan forma a nuestro mundo. (</w:t>
      </w:r>
      <w:r w:rsidR="00F336DD" w:rsidRPr="00C07320">
        <w:rPr>
          <w:rFonts w:ascii="Times New Roman" w:hAnsi="Times New Roman" w:cs="Times New Roman"/>
          <w:lang w:val="es-MX"/>
        </w:rPr>
        <w:t>p.</w:t>
      </w:r>
      <w:r w:rsidRPr="00C07320">
        <w:rPr>
          <w:rFonts w:ascii="Times New Roman" w:hAnsi="Times New Roman" w:cs="Times New Roman"/>
          <w:lang w:val="es-MX"/>
        </w:rPr>
        <w:t xml:space="preserve"> 1)</w:t>
      </w:r>
    </w:p>
    <w:p w14:paraId="7D71FC43" w14:textId="77777777" w:rsidR="000C0CC1" w:rsidRDefault="000C0CC1" w:rsidP="0006356D">
      <w:pPr>
        <w:spacing w:line="360" w:lineRule="auto"/>
        <w:jc w:val="both"/>
        <w:rPr>
          <w:rFonts w:ascii="Times New Roman" w:hAnsi="Times New Roman" w:cs="Times New Roman"/>
          <w:sz w:val="24"/>
          <w:szCs w:val="24"/>
          <w:lang w:val="es-MX"/>
        </w:rPr>
      </w:pPr>
    </w:p>
    <w:p w14:paraId="5D1484CE" w14:textId="044C47FA" w:rsidR="000562F6" w:rsidRPr="00811D77" w:rsidRDefault="00FA0523" w:rsidP="0006356D">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Así entonces, e</w:t>
      </w:r>
      <w:r w:rsidR="00C04B3C" w:rsidRPr="00811D77">
        <w:rPr>
          <w:rFonts w:ascii="Times New Roman" w:hAnsi="Times New Roman" w:cs="Times New Roman"/>
          <w:sz w:val="24"/>
          <w:szCs w:val="24"/>
          <w:lang w:val="es-MX"/>
        </w:rPr>
        <w:t xml:space="preserve">l objetivo del </w:t>
      </w:r>
      <w:r w:rsidR="00CE23CF">
        <w:rPr>
          <w:rFonts w:ascii="Times New Roman" w:hAnsi="Times New Roman" w:cs="Times New Roman"/>
          <w:sz w:val="24"/>
          <w:szCs w:val="24"/>
          <w:lang w:val="es-MX"/>
        </w:rPr>
        <w:t>d</w:t>
      </w:r>
      <w:r w:rsidR="00C04B3C" w:rsidRPr="00811D77">
        <w:rPr>
          <w:rFonts w:ascii="Times New Roman" w:hAnsi="Times New Roman" w:cs="Times New Roman"/>
          <w:sz w:val="24"/>
          <w:szCs w:val="24"/>
          <w:lang w:val="es-MX"/>
        </w:rPr>
        <w:t xml:space="preserve">iseño es crear cosas </w:t>
      </w:r>
      <w:r w:rsidR="00CE23CF">
        <w:rPr>
          <w:rFonts w:ascii="Times New Roman" w:hAnsi="Times New Roman" w:cs="Times New Roman"/>
          <w:sz w:val="24"/>
          <w:szCs w:val="24"/>
          <w:lang w:val="es-MX"/>
        </w:rPr>
        <w:t xml:space="preserve">y también sistemas de cosas, </w:t>
      </w:r>
      <w:r w:rsidR="00C04B3C" w:rsidRPr="00811D77">
        <w:rPr>
          <w:rFonts w:ascii="Times New Roman" w:hAnsi="Times New Roman" w:cs="Times New Roman"/>
          <w:sz w:val="24"/>
          <w:szCs w:val="24"/>
          <w:lang w:val="es-MX"/>
        </w:rPr>
        <w:t xml:space="preserve">que nos permitan tener interacciones significativas con el mundo. Las personas y las cosas crean “redes de </w:t>
      </w:r>
      <w:r w:rsidR="00C04B3C" w:rsidRPr="00811D77">
        <w:rPr>
          <w:rFonts w:ascii="Times New Roman" w:hAnsi="Times New Roman" w:cs="Times New Roman"/>
          <w:sz w:val="24"/>
          <w:szCs w:val="24"/>
          <w:lang w:val="es-MX"/>
        </w:rPr>
        <w:lastRenderedPageBreak/>
        <w:t>significación”, como Clifford Geertz</w:t>
      </w:r>
      <w:r w:rsidR="00CE23CF">
        <w:rPr>
          <w:rFonts w:ascii="Times New Roman" w:hAnsi="Times New Roman" w:cs="Times New Roman"/>
          <w:sz w:val="24"/>
          <w:szCs w:val="24"/>
          <w:lang w:val="es-MX"/>
        </w:rPr>
        <w:t xml:space="preserve"> (1973)</w:t>
      </w:r>
      <w:r w:rsidR="00C04B3C" w:rsidRPr="00811D77">
        <w:rPr>
          <w:rFonts w:ascii="Times New Roman" w:hAnsi="Times New Roman" w:cs="Times New Roman"/>
          <w:sz w:val="24"/>
          <w:szCs w:val="24"/>
          <w:lang w:val="es-MX"/>
        </w:rPr>
        <w:t xml:space="preserve"> les </w:t>
      </w:r>
      <w:r w:rsidR="00CE23CF">
        <w:rPr>
          <w:rFonts w:ascii="Times New Roman" w:hAnsi="Times New Roman" w:cs="Times New Roman"/>
          <w:sz w:val="24"/>
          <w:szCs w:val="24"/>
          <w:lang w:val="es-MX"/>
        </w:rPr>
        <w:t>llamó</w:t>
      </w:r>
      <w:r w:rsidR="00C04B3C" w:rsidRPr="00811D77">
        <w:rPr>
          <w:rFonts w:ascii="Times New Roman" w:hAnsi="Times New Roman" w:cs="Times New Roman"/>
          <w:sz w:val="24"/>
          <w:szCs w:val="24"/>
          <w:lang w:val="es-MX"/>
        </w:rPr>
        <w:t>. Es en estas redes que los significados culturales de las cosas se construyen</w:t>
      </w:r>
      <w:r w:rsidRPr="00811D77">
        <w:rPr>
          <w:rFonts w:ascii="Times New Roman" w:hAnsi="Times New Roman" w:cs="Times New Roman"/>
          <w:sz w:val="24"/>
          <w:szCs w:val="24"/>
          <w:lang w:val="es-MX"/>
        </w:rPr>
        <w:t>.</w:t>
      </w:r>
      <w:r w:rsidR="00C04B3C" w:rsidRPr="00811D77">
        <w:rPr>
          <w:rFonts w:ascii="Times New Roman" w:hAnsi="Times New Roman" w:cs="Times New Roman"/>
          <w:sz w:val="24"/>
          <w:szCs w:val="24"/>
          <w:lang w:val="es-MX"/>
        </w:rPr>
        <w:t xml:space="preserve"> </w:t>
      </w:r>
      <w:r w:rsidR="00CE23CF">
        <w:rPr>
          <w:rFonts w:ascii="Times New Roman" w:hAnsi="Times New Roman" w:cs="Times New Roman"/>
          <w:sz w:val="24"/>
          <w:szCs w:val="24"/>
          <w:lang w:val="es-MX"/>
        </w:rPr>
        <w:t xml:space="preserve">El autor </w:t>
      </w:r>
      <w:r w:rsidR="00C04B3C" w:rsidRPr="00811D77">
        <w:rPr>
          <w:rFonts w:ascii="Times New Roman" w:hAnsi="Times New Roman" w:cs="Times New Roman"/>
          <w:sz w:val="24"/>
          <w:szCs w:val="24"/>
          <w:lang w:val="es-MX"/>
        </w:rPr>
        <w:t xml:space="preserve">explica estas redes como sistemas entrelazados de signos construidos y enfatiza que la cultura es más un contexto que un </w:t>
      </w:r>
      <w:commentRangeStart w:id="26"/>
      <w:r w:rsidR="00C04B3C" w:rsidRPr="00811D77">
        <w:rPr>
          <w:rFonts w:ascii="Times New Roman" w:hAnsi="Times New Roman" w:cs="Times New Roman"/>
          <w:sz w:val="24"/>
          <w:szCs w:val="24"/>
          <w:lang w:val="es-MX"/>
        </w:rPr>
        <w:t>poder (Geertz, 1973</w:t>
      </w:r>
      <w:r w:rsidRPr="00811D77">
        <w:rPr>
          <w:rFonts w:ascii="Times New Roman" w:hAnsi="Times New Roman" w:cs="Times New Roman"/>
          <w:sz w:val="24"/>
          <w:szCs w:val="24"/>
          <w:lang w:val="es-MX"/>
        </w:rPr>
        <w:t>, p.</w:t>
      </w:r>
      <w:r w:rsidR="00C04B3C" w:rsidRPr="00811D77">
        <w:rPr>
          <w:rFonts w:ascii="Times New Roman" w:hAnsi="Times New Roman" w:cs="Times New Roman"/>
          <w:sz w:val="24"/>
          <w:szCs w:val="24"/>
          <w:lang w:val="es-MX"/>
        </w:rPr>
        <w:t xml:space="preserve"> 14)</w:t>
      </w:r>
      <w:r w:rsidR="00286EC0">
        <w:rPr>
          <w:rFonts w:ascii="Times New Roman" w:hAnsi="Times New Roman" w:cs="Times New Roman"/>
          <w:sz w:val="24"/>
          <w:szCs w:val="24"/>
          <w:lang w:val="es-MX"/>
        </w:rPr>
        <w:t>.</w:t>
      </w:r>
      <w:r w:rsidR="00C04B3C" w:rsidRPr="00811D77">
        <w:rPr>
          <w:rFonts w:ascii="Times New Roman" w:hAnsi="Times New Roman" w:cs="Times New Roman"/>
          <w:sz w:val="24"/>
          <w:szCs w:val="24"/>
          <w:lang w:val="es-MX"/>
        </w:rPr>
        <w:t xml:space="preserve">  </w:t>
      </w:r>
      <w:commentRangeEnd w:id="26"/>
      <w:r w:rsidR="004A657B">
        <w:rPr>
          <w:rStyle w:val="CommentReference"/>
        </w:rPr>
        <w:commentReference w:id="26"/>
      </w:r>
      <w:r w:rsidR="000562F6" w:rsidRPr="00811D77">
        <w:rPr>
          <w:rFonts w:ascii="Times New Roman" w:hAnsi="Times New Roman" w:cs="Times New Roman"/>
          <w:sz w:val="24"/>
          <w:szCs w:val="24"/>
          <w:lang w:val="es-MX"/>
        </w:rPr>
        <w:t xml:space="preserve">Todos los actores en </w:t>
      </w:r>
      <w:r w:rsidR="00CE23CF">
        <w:rPr>
          <w:rFonts w:ascii="Times New Roman" w:hAnsi="Times New Roman" w:cs="Times New Roman"/>
          <w:sz w:val="24"/>
          <w:szCs w:val="24"/>
          <w:lang w:val="es-MX"/>
        </w:rPr>
        <w:t>una</w:t>
      </w:r>
      <w:r w:rsidR="000562F6" w:rsidRPr="00811D77">
        <w:rPr>
          <w:rFonts w:ascii="Times New Roman" w:hAnsi="Times New Roman" w:cs="Times New Roman"/>
          <w:sz w:val="24"/>
          <w:szCs w:val="24"/>
          <w:lang w:val="es-MX"/>
        </w:rPr>
        <w:t xml:space="preserve"> red </w:t>
      </w:r>
      <w:r w:rsidR="00CE23CF">
        <w:rPr>
          <w:rFonts w:ascii="Times New Roman" w:hAnsi="Times New Roman" w:cs="Times New Roman"/>
          <w:sz w:val="24"/>
          <w:szCs w:val="24"/>
          <w:lang w:val="es-MX"/>
        </w:rPr>
        <w:t xml:space="preserve">-desde </w:t>
      </w:r>
      <w:r w:rsidR="000562F6" w:rsidRPr="00811D77">
        <w:rPr>
          <w:rFonts w:ascii="Times New Roman" w:hAnsi="Times New Roman" w:cs="Times New Roman"/>
          <w:sz w:val="24"/>
          <w:szCs w:val="24"/>
          <w:lang w:val="es-MX"/>
        </w:rPr>
        <w:t xml:space="preserve">personas, cosas e </w:t>
      </w:r>
      <w:r w:rsidR="00CE23CF">
        <w:rPr>
          <w:rFonts w:ascii="Times New Roman" w:hAnsi="Times New Roman" w:cs="Times New Roman"/>
          <w:sz w:val="24"/>
          <w:szCs w:val="24"/>
          <w:lang w:val="es-MX"/>
        </w:rPr>
        <w:t>instancias-</w:t>
      </w:r>
      <w:r w:rsidR="000562F6" w:rsidRPr="00811D77">
        <w:rPr>
          <w:rFonts w:ascii="Times New Roman" w:hAnsi="Times New Roman" w:cs="Times New Roman"/>
          <w:sz w:val="24"/>
          <w:szCs w:val="24"/>
          <w:lang w:val="es-MX"/>
        </w:rPr>
        <w:t xml:space="preserve"> poseen relevancia y poder de interacción y significación debido a la relación que guardan con la red </w:t>
      </w:r>
      <w:r w:rsidRPr="00811D77">
        <w:rPr>
          <w:rFonts w:ascii="Times New Roman" w:hAnsi="Times New Roman" w:cs="Times New Roman"/>
          <w:sz w:val="24"/>
          <w:szCs w:val="24"/>
          <w:lang w:val="es-MX"/>
        </w:rPr>
        <w:t xml:space="preserve">compleja </w:t>
      </w:r>
      <w:r w:rsidR="000562F6" w:rsidRPr="00811D77">
        <w:rPr>
          <w:rFonts w:ascii="Times New Roman" w:hAnsi="Times New Roman" w:cs="Times New Roman"/>
          <w:sz w:val="24"/>
          <w:szCs w:val="24"/>
          <w:lang w:val="es-MX"/>
        </w:rPr>
        <w:t>de la que forman parte</w:t>
      </w:r>
      <w:r w:rsidRPr="00811D77">
        <w:rPr>
          <w:rFonts w:ascii="Times New Roman" w:hAnsi="Times New Roman" w:cs="Times New Roman"/>
          <w:sz w:val="24"/>
          <w:szCs w:val="24"/>
          <w:lang w:val="es-MX"/>
        </w:rPr>
        <w:t>.</w:t>
      </w:r>
    </w:p>
    <w:p w14:paraId="431FDAF4" w14:textId="4B5C4661" w:rsidR="000562F6" w:rsidRPr="00811D77" w:rsidRDefault="000C0CC1" w:rsidP="0006356D">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00FA0523" w:rsidRPr="00811D77">
        <w:rPr>
          <w:rFonts w:ascii="Times New Roman" w:hAnsi="Times New Roman" w:cs="Times New Roman"/>
          <w:sz w:val="24"/>
          <w:szCs w:val="24"/>
          <w:lang w:val="es-MX"/>
        </w:rPr>
        <w:t xml:space="preserve">iguiendo lo anterior y </w:t>
      </w:r>
      <w:r>
        <w:rPr>
          <w:rFonts w:ascii="Times New Roman" w:hAnsi="Times New Roman" w:cs="Times New Roman"/>
          <w:sz w:val="24"/>
          <w:szCs w:val="24"/>
          <w:lang w:val="es-MX"/>
        </w:rPr>
        <w:t>para</w:t>
      </w:r>
      <w:r w:rsidR="00FA0523" w:rsidRPr="00811D77">
        <w:rPr>
          <w:rFonts w:ascii="Times New Roman" w:hAnsi="Times New Roman" w:cs="Times New Roman"/>
          <w:sz w:val="24"/>
          <w:szCs w:val="24"/>
          <w:lang w:val="es-MX"/>
        </w:rPr>
        <w:t xml:space="preserve"> entender los fenómenos emergentes que surgen de</w:t>
      </w:r>
      <w:r w:rsidR="00646CB5" w:rsidRPr="00811D77">
        <w:rPr>
          <w:rFonts w:ascii="Times New Roman" w:hAnsi="Times New Roman" w:cs="Times New Roman"/>
          <w:sz w:val="24"/>
          <w:szCs w:val="24"/>
          <w:lang w:val="es-MX"/>
        </w:rPr>
        <w:t xml:space="preserve"> los artefactos generados por el diseño y aplicados a entornos humanos complejos</w:t>
      </w:r>
      <w:r>
        <w:rPr>
          <w:rFonts w:ascii="Times New Roman" w:hAnsi="Times New Roman" w:cs="Times New Roman"/>
          <w:sz w:val="24"/>
          <w:szCs w:val="24"/>
          <w:lang w:val="es-MX"/>
        </w:rPr>
        <w:t>:</w:t>
      </w:r>
      <w:r w:rsidR="00646CB5" w:rsidRPr="00811D77">
        <w:rPr>
          <w:rFonts w:ascii="Times New Roman" w:hAnsi="Times New Roman" w:cs="Times New Roman"/>
          <w:sz w:val="24"/>
          <w:szCs w:val="24"/>
          <w:lang w:val="es-MX"/>
        </w:rPr>
        <w:t xml:space="preserve"> </w:t>
      </w:r>
      <w:r w:rsidR="000562F6" w:rsidRPr="00811D77">
        <w:rPr>
          <w:rFonts w:ascii="Times New Roman" w:hAnsi="Times New Roman" w:cs="Times New Roman"/>
          <w:sz w:val="24"/>
          <w:szCs w:val="24"/>
          <w:lang w:val="es-MX"/>
        </w:rPr>
        <w:t>“</w:t>
      </w:r>
      <w:r w:rsidR="00646CB5" w:rsidRPr="00811D77">
        <w:rPr>
          <w:rFonts w:ascii="Times New Roman" w:hAnsi="Times New Roman" w:cs="Times New Roman"/>
          <w:sz w:val="24"/>
          <w:szCs w:val="24"/>
          <w:lang w:val="es-MX"/>
        </w:rPr>
        <w:t>l</w:t>
      </w:r>
      <w:r w:rsidR="000562F6" w:rsidRPr="00811D77">
        <w:rPr>
          <w:rFonts w:ascii="Times New Roman" w:hAnsi="Times New Roman" w:cs="Times New Roman"/>
          <w:sz w:val="24"/>
          <w:szCs w:val="24"/>
          <w:lang w:val="es-MX"/>
        </w:rPr>
        <w:t>as personas y las cosas se configuran unas a otras</w:t>
      </w:r>
      <w:r w:rsidR="00286EC0">
        <w:rPr>
          <w:rFonts w:ascii="Times New Roman" w:hAnsi="Times New Roman" w:cs="Times New Roman"/>
          <w:sz w:val="24"/>
          <w:szCs w:val="24"/>
          <w:lang w:val="es-MX"/>
        </w:rPr>
        <w:t xml:space="preserve"> [</w:t>
      </w:r>
      <w:r w:rsidR="000562F6" w:rsidRPr="00811D77">
        <w:rPr>
          <w:rFonts w:ascii="Times New Roman" w:hAnsi="Times New Roman" w:cs="Times New Roman"/>
          <w:sz w:val="24"/>
          <w:szCs w:val="24"/>
          <w:lang w:val="es-MX"/>
        </w:rPr>
        <w:t>…</w:t>
      </w:r>
      <w:r w:rsidR="00286EC0">
        <w:rPr>
          <w:rFonts w:ascii="Times New Roman" w:hAnsi="Times New Roman" w:cs="Times New Roman"/>
          <w:sz w:val="24"/>
          <w:szCs w:val="24"/>
          <w:lang w:val="es-MX"/>
        </w:rPr>
        <w:t>]</w:t>
      </w:r>
      <w:r w:rsidR="000562F6" w:rsidRPr="00811D77">
        <w:rPr>
          <w:rFonts w:ascii="Times New Roman" w:hAnsi="Times New Roman" w:cs="Times New Roman"/>
          <w:sz w:val="24"/>
          <w:szCs w:val="24"/>
          <w:lang w:val="es-MX"/>
        </w:rPr>
        <w:t xml:space="preserve"> esta relación </w:t>
      </w:r>
      <w:r w:rsidR="00286EC0" w:rsidRPr="00811D77">
        <w:rPr>
          <w:rFonts w:ascii="Times New Roman" w:hAnsi="Times New Roman" w:cs="Times New Roman"/>
          <w:sz w:val="24"/>
          <w:szCs w:val="24"/>
          <w:lang w:val="es-MX"/>
        </w:rPr>
        <w:t>influenc</w:t>
      </w:r>
      <w:r w:rsidR="00286EC0">
        <w:rPr>
          <w:rFonts w:ascii="Times New Roman" w:hAnsi="Times New Roman" w:cs="Times New Roman"/>
          <w:sz w:val="24"/>
          <w:szCs w:val="24"/>
          <w:lang w:val="es-MX"/>
        </w:rPr>
        <w:t>i</w:t>
      </w:r>
      <w:r w:rsidR="00286EC0" w:rsidRPr="00811D77">
        <w:rPr>
          <w:rFonts w:ascii="Times New Roman" w:hAnsi="Times New Roman" w:cs="Times New Roman"/>
          <w:sz w:val="24"/>
          <w:szCs w:val="24"/>
          <w:lang w:val="es-MX"/>
        </w:rPr>
        <w:t>a</w:t>
      </w:r>
      <w:r w:rsidR="000562F6" w:rsidRPr="00811D77">
        <w:rPr>
          <w:rFonts w:ascii="Times New Roman" w:hAnsi="Times New Roman" w:cs="Times New Roman"/>
          <w:sz w:val="24"/>
          <w:szCs w:val="24"/>
          <w:lang w:val="es-MX"/>
        </w:rPr>
        <w:t xml:space="preserve"> directamente la manera en que producimos nuestras estructuras sociales y culturales</w:t>
      </w:r>
      <w:r w:rsidR="00646CB5" w:rsidRPr="00811D77">
        <w:rPr>
          <w:rFonts w:ascii="Times New Roman" w:hAnsi="Times New Roman" w:cs="Times New Roman"/>
          <w:sz w:val="24"/>
          <w:szCs w:val="24"/>
          <w:lang w:val="es-MX"/>
        </w:rPr>
        <w:t xml:space="preserve">. </w:t>
      </w:r>
      <w:r w:rsidR="000562F6" w:rsidRPr="00811D77">
        <w:rPr>
          <w:rFonts w:ascii="Times New Roman" w:hAnsi="Times New Roman" w:cs="Times New Roman"/>
          <w:sz w:val="24"/>
          <w:szCs w:val="24"/>
          <w:lang w:val="es-MX"/>
        </w:rPr>
        <w:t>Diseñar cosas se encuentra en un espacio donde múltiples disciplinas académicas se superponen</w:t>
      </w:r>
      <w:r w:rsidR="00646CB5" w:rsidRPr="00811D77">
        <w:rPr>
          <w:rFonts w:ascii="Times New Roman" w:hAnsi="Times New Roman" w:cs="Times New Roman"/>
          <w:sz w:val="24"/>
          <w:szCs w:val="24"/>
          <w:lang w:val="es-MX"/>
        </w:rPr>
        <w:t>”</w:t>
      </w:r>
      <w:r w:rsidR="000562F6" w:rsidRPr="00811D77">
        <w:rPr>
          <w:rFonts w:ascii="Times New Roman" w:hAnsi="Times New Roman" w:cs="Times New Roman"/>
          <w:sz w:val="24"/>
          <w:szCs w:val="24"/>
          <w:lang w:val="es-MX"/>
        </w:rPr>
        <w:t xml:space="preserve"> (Boradkar, 2010</w:t>
      </w:r>
      <w:r w:rsidR="00646CB5" w:rsidRPr="00811D77">
        <w:rPr>
          <w:rFonts w:ascii="Times New Roman" w:hAnsi="Times New Roman" w:cs="Times New Roman"/>
          <w:sz w:val="24"/>
          <w:szCs w:val="24"/>
          <w:lang w:val="es-MX"/>
        </w:rPr>
        <w:t>, p.</w:t>
      </w:r>
      <w:r w:rsidR="000562F6" w:rsidRPr="00811D77">
        <w:rPr>
          <w:rFonts w:ascii="Times New Roman" w:hAnsi="Times New Roman" w:cs="Times New Roman"/>
          <w:sz w:val="24"/>
          <w:szCs w:val="24"/>
          <w:lang w:val="es-MX"/>
        </w:rPr>
        <w:t xml:space="preserve"> 5)</w:t>
      </w:r>
      <w:r w:rsidR="00646CB5" w:rsidRPr="00811D77">
        <w:rPr>
          <w:rFonts w:ascii="Times New Roman" w:hAnsi="Times New Roman" w:cs="Times New Roman"/>
          <w:sz w:val="24"/>
          <w:szCs w:val="24"/>
          <w:lang w:val="es-MX"/>
        </w:rPr>
        <w:t>.</w:t>
      </w:r>
    </w:p>
    <w:p w14:paraId="74A52569" w14:textId="1426821C" w:rsidR="000562F6" w:rsidRPr="00811D77" w:rsidRDefault="00CE23CF" w:rsidP="0006356D">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00716E1D" w:rsidRPr="00811D77">
        <w:rPr>
          <w:rFonts w:ascii="Times New Roman" w:hAnsi="Times New Roman" w:cs="Times New Roman"/>
          <w:sz w:val="24"/>
          <w:szCs w:val="24"/>
          <w:lang w:val="es-MX"/>
        </w:rPr>
        <w:t xml:space="preserve">obre la orientación interdisciplinar del diseño, </w:t>
      </w:r>
      <w:r w:rsidR="00716E1D" w:rsidRPr="005D260E">
        <w:rPr>
          <w:rFonts w:ascii="Times New Roman" w:hAnsi="Times New Roman" w:cs="Times New Roman"/>
          <w:sz w:val="24"/>
          <w:szCs w:val="24"/>
          <w:highlight w:val="yellow"/>
          <w:lang w:val="es-MX"/>
          <w:rPrChange w:id="27" w:author="Author">
            <w:rPr>
              <w:rFonts w:ascii="Times New Roman" w:hAnsi="Times New Roman" w:cs="Times New Roman"/>
              <w:sz w:val="24"/>
              <w:szCs w:val="24"/>
              <w:lang w:val="es-MX"/>
            </w:rPr>
          </w:rPrChange>
        </w:rPr>
        <w:t>podemos</w:t>
      </w:r>
      <w:r w:rsidR="00716E1D" w:rsidRPr="00811D77">
        <w:rPr>
          <w:rFonts w:ascii="Times New Roman" w:hAnsi="Times New Roman" w:cs="Times New Roman"/>
          <w:sz w:val="24"/>
          <w:szCs w:val="24"/>
          <w:lang w:val="es-MX"/>
        </w:rPr>
        <w:t xml:space="preserve"> decir que l</w:t>
      </w:r>
      <w:r w:rsidR="000562F6" w:rsidRPr="00811D77">
        <w:rPr>
          <w:rFonts w:ascii="Times New Roman" w:hAnsi="Times New Roman" w:cs="Times New Roman"/>
          <w:sz w:val="24"/>
          <w:szCs w:val="24"/>
          <w:lang w:val="es-MX"/>
        </w:rPr>
        <w:t xml:space="preserve">as cosas ocupan un lugar central en nuestra vida diaria, </w:t>
      </w:r>
      <w:r>
        <w:rPr>
          <w:rFonts w:ascii="Times New Roman" w:hAnsi="Times New Roman" w:cs="Times New Roman"/>
          <w:sz w:val="24"/>
          <w:szCs w:val="24"/>
          <w:lang w:val="es-MX"/>
        </w:rPr>
        <w:t>y cuando hablamos de la formación de diseñadores esta condición y su estudio se perciben de manera más contundente. La</w:t>
      </w:r>
      <w:r w:rsidR="000562F6" w:rsidRPr="00811D77">
        <w:rPr>
          <w:rFonts w:ascii="Times New Roman" w:hAnsi="Times New Roman" w:cs="Times New Roman"/>
          <w:sz w:val="24"/>
          <w:szCs w:val="24"/>
          <w:lang w:val="es-MX"/>
        </w:rPr>
        <w:t xml:space="preserve"> presencia en el discurso académico se observa a través de diversas disciplinas: </w:t>
      </w:r>
      <w:r w:rsidR="00716E1D" w:rsidRPr="00811D77">
        <w:rPr>
          <w:rFonts w:ascii="Times New Roman" w:hAnsi="Times New Roman" w:cs="Times New Roman"/>
          <w:sz w:val="24"/>
          <w:szCs w:val="24"/>
          <w:lang w:val="es-MX"/>
        </w:rPr>
        <w:t>las diversas áreas del diseño</w:t>
      </w:r>
      <w:r w:rsidR="000562F6" w:rsidRPr="00811D77">
        <w:rPr>
          <w:rFonts w:ascii="Times New Roman" w:hAnsi="Times New Roman" w:cs="Times New Roman"/>
          <w:sz w:val="24"/>
          <w:szCs w:val="24"/>
          <w:lang w:val="es-MX"/>
        </w:rPr>
        <w:t xml:space="preserve">, </w:t>
      </w:r>
      <w:r w:rsidR="00716E1D" w:rsidRPr="00811D77">
        <w:rPr>
          <w:rFonts w:ascii="Times New Roman" w:hAnsi="Times New Roman" w:cs="Times New Roman"/>
          <w:sz w:val="24"/>
          <w:szCs w:val="24"/>
          <w:lang w:val="es-MX"/>
        </w:rPr>
        <w:t xml:space="preserve">la </w:t>
      </w:r>
      <w:r w:rsidR="000562F6" w:rsidRPr="00811D77">
        <w:rPr>
          <w:rFonts w:ascii="Times New Roman" w:hAnsi="Times New Roman" w:cs="Times New Roman"/>
          <w:sz w:val="24"/>
          <w:szCs w:val="24"/>
          <w:lang w:val="es-MX"/>
        </w:rPr>
        <w:t xml:space="preserve">historia del arte, </w:t>
      </w:r>
      <w:r w:rsidR="00716E1D" w:rsidRPr="00811D77">
        <w:rPr>
          <w:rFonts w:ascii="Times New Roman" w:hAnsi="Times New Roman" w:cs="Times New Roman"/>
          <w:sz w:val="24"/>
          <w:szCs w:val="24"/>
          <w:lang w:val="es-MX"/>
        </w:rPr>
        <w:t xml:space="preserve">la </w:t>
      </w:r>
      <w:r w:rsidR="000562F6" w:rsidRPr="00811D77">
        <w:rPr>
          <w:rFonts w:ascii="Times New Roman" w:hAnsi="Times New Roman" w:cs="Times New Roman"/>
          <w:sz w:val="24"/>
          <w:szCs w:val="24"/>
          <w:lang w:val="es-MX"/>
        </w:rPr>
        <w:t xml:space="preserve">antropología, </w:t>
      </w:r>
      <w:r w:rsidR="00716E1D" w:rsidRPr="00811D77">
        <w:rPr>
          <w:rFonts w:ascii="Times New Roman" w:hAnsi="Times New Roman" w:cs="Times New Roman"/>
          <w:sz w:val="24"/>
          <w:szCs w:val="24"/>
          <w:lang w:val="es-MX"/>
        </w:rPr>
        <w:t>los estudios de la cultura material</w:t>
      </w:r>
      <w:r w:rsidR="000562F6" w:rsidRPr="00811D77">
        <w:rPr>
          <w:rFonts w:ascii="Times New Roman" w:hAnsi="Times New Roman" w:cs="Times New Roman"/>
          <w:sz w:val="24"/>
          <w:szCs w:val="24"/>
          <w:lang w:val="es-MX"/>
        </w:rPr>
        <w:t xml:space="preserve">, </w:t>
      </w:r>
      <w:r w:rsidR="00716E1D" w:rsidRPr="00811D77">
        <w:rPr>
          <w:rFonts w:ascii="Times New Roman" w:hAnsi="Times New Roman" w:cs="Times New Roman"/>
          <w:sz w:val="24"/>
          <w:szCs w:val="24"/>
          <w:lang w:val="es-MX"/>
        </w:rPr>
        <w:t xml:space="preserve">la </w:t>
      </w:r>
      <w:r w:rsidR="000562F6" w:rsidRPr="00811D77">
        <w:rPr>
          <w:rFonts w:ascii="Times New Roman" w:hAnsi="Times New Roman" w:cs="Times New Roman"/>
          <w:sz w:val="24"/>
          <w:szCs w:val="24"/>
          <w:lang w:val="es-MX"/>
        </w:rPr>
        <w:t xml:space="preserve">mercadotecnia, </w:t>
      </w:r>
      <w:r w:rsidR="00716E1D" w:rsidRPr="00811D77">
        <w:rPr>
          <w:rFonts w:ascii="Times New Roman" w:hAnsi="Times New Roman" w:cs="Times New Roman"/>
          <w:sz w:val="24"/>
          <w:szCs w:val="24"/>
          <w:lang w:val="es-MX"/>
        </w:rPr>
        <w:t xml:space="preserve">la </w:t>
      </w:r>
      <w:r w:rsidR="000562F6" w:rsidRPr="00811D77">
        <w:rPr>
          <w:rFonts w:ascii="Times New Roman" w:hAnsi="Times New Roman" w:cs="Times New Roman"/>
          <w:sz w:val="24"/>
          <w:szCs w:val="24"/>
          <w:lang w:val="es-MX"/>
        </w:rPr>
        <w:t xml:space="preserve">arquitectura, </w:t>
      </w:r>
      <w:r w:rsidR="00716E1D" w:rsidRPr="00811D77">
        <w:rPr>
          <w:rFonts w:ascii="Times New Roman" w:hAnsi="Times New Roman" w:cs="Times New Roman"/>
          <w:sz w:val="24"/>
          <w:szCs w:val="24"/>
          <w:lang w:val="es-MX"/>
        </w:rPr>
        <w:t xml:space="preserve">la </w:t>
      </w:r>
      <w:r w:rsidR="000562F6" w:rsidRPr="00811D77">
        <w:rPr>
          <w:rFonts w:ascii="Times New Roman" w:hAnsi="Times New Roman" w:cs="Times New Roman"/>
          <w:sz w:val="24"/>
          <w:szCs w:val="24"/>
          <w:lang w:val="es-MX"/>
        </w:rPr>
        <w:t xml:space="preserve">ingeniería, </w:t>
      </w:r>
      <w:r w:rsidR="00716E1D" w:rsidRPr="00811D77">
        <w:rPr>
          <w:rFonts w:ascii="Times New Roman" w:hAnsi="Times New Roman" w:cs="Times New Roman"/>
          <w:sz w:val="24"/>
          <w:szCs w:val="24"/>
          <w:lang w:val="es-MX"/>
        </w:rPr>
        <w:t xml:space="preserve">la </w:t>
      </w:r>
      <w:r w:rsidR="000562F6" w:rsidRPr="00811D77">
        <w:rPr>
          <w:rFonts w:ascii="Times New Roman" w:hAnsi="Times New Roman" w:cs="Times New Roman"/>
          <w:sz w:val="24"/>
          <w:szCs w:val="24"/>
          <w:lang w:val="es-MX"/>
        </w:rPr>
        <w:t xml:space="preserve">ciencia, tecnología y sociedad </w:t>
      </w:r>
      <w:r>
        <w:rPr>
          <w:rFonts w:ascii="Times New Roman" w:hAnsi="Times New Roman" w:cs="Times New Roman"/>
          <w:sz w:val="24"/>
          <w:szCs w:val="24"/>
          <w:lang w:val="es-MX"/>
        </w:rPr>
        <w:t>-C</w:t>
      </w:r>
      <w:r w:rsidR="000562F6" w:rsidRPr="00811D77">
        <w:rPr>
          <w:rFonts w:ascii="Times New Roman" w:hAnsi="Times New Roman" w:cs="Times New Roman"/>
          <w:sz w:val="24"/>
          <w:szCs w:val="24"/>
          <w:lang w:val="es-MX"/>
        </w:rPr>
        <w:t>TS</w:t>
      </w:r>
      <w:r>
        <w:rPr>
          <w:rFonts w:ascii="Times New Roman" w:hAnsi="Times New Roman" w:cs="Times New Roman"/>
          <w:sz w:val="24"/>
          <w:szCs w:val="24"/>
          <w:lang w:val="es-MX"/>
        </w:rPr>
        <w:t>-</w:t>
      </w:r>
      <w:r w:rsidR="000562F6" w:rsidRPr="00811D77">
        <w:rPr>
          <w:rFonts w:ascii="Times New Roman" w:hAnsi="Times New Roman" w:cs="Times New Roman"/>
          <w:sz w:val="24"/>
          <w:szCs w:val="24"/>
          <w:lang w:val="es-MX"/>
        </w:rPr>
        <w:t xml:space="preserve">, </w:t>
      </w:r>
      <w:r w:rsidR="00716E1D" w:rsidRPr="00811D77">
        <w:rPr>
          <w:rFonts w:ascii="Times New Roman" w:hAnsi="Times New Roman" w:cs="Times New Roman"/>
          <w:sz w:val="24"/>
          <w:szCs w:val="24"/>
          <w:lang w:val="es-MX"/>
        </w:rPr>
        <w:t xml:space="preserve">la </w:t>
      </w:r>
      <w:r w:rsidR="000562F6" w:rsidRPr="00811D77">
        <w:rPr>
          <w:rFonts w:ascii="Times New Roman" w:hAnsi="Times New Roman" w:cs="Times New Roman"/>
          <w:sz w:val="24"/>
          <w:szCs w:val="24"/>
          <w:lang w:val="es-MX"/>
        </w:rPr>
        <w:t xml:space="preserve">filosofía, </w:t>
      </w:r>
      <w:r w:rsidR="00716E1D" w:rsidRPr="00811D77">
        <w:rPr>
          <w:rFonts w:ascii="Times New Roman" w:hAnsi="Times New Roman" w:cs="Times New Roman"/>
          <w:sz w:val="24"/>
          <w:szCs w:val="24"/>
          <w:lang w:val="es-MX"/>
        </w:rPr>
        <w:t xml:space="preserve">la </w:t>
      </w:r>
      <w:r w:rsidR="000562F6" w:rsidRPr="00811D77">
        <w:rPr>
          <w:rFonts w:ascii="Times New Roman" w:hAnsi="Times New Roman" w:cs="Times New Roman"/>
          <w:sz w:val="24"/>
          <w:szCs w:val="24"/>
          <w:lang w:val="es-MX"/>
        </w:rPr>
        <w:t xml:space="preserve">arqueología y </w:t>
      </w:r>
      <w:r w:rsidR="00716E1D" w:rsidRPr="00811D77">
        <w:rPr>
          <w:rFonts w:ascii="Times New Roman" w:hAnsi="Times New Roman" w:cs="Times New Roman"/>
          <w:sz w:val="24"/>
          <w:szCs w:val="24"/>
          <w:lang w:val="es-MX"/>
        </w:rPr>
        <w:t xml:space="preserve">los </w:t>
      </w:r>
      <w:r w:rsidR="000562F6" w:rsidRPr="00811D77">
        <w:rPr>
          <w:rFonts w:ascii="Times New Roman" w:hAnsi="Times New Roman" w:cs="Times New Roman"/>
          <w:sz w:val="24"/>
          <w:szCs w:val="24"/>
          <w:lang w:val="es-MX"/>
        </w:rPr>
        <w:t xml:space="preserve">estudios culturales, por mencionar algunos. </w:t>
      </w:r>
    </w:p>
    <w:p w14:paraId="0B28892A" w14:textId="74DCCF41" w:rsidR="00DF19E5" w:rsidRPr="00811D77" w:rsidRDefault="00716E1D" w:rsidP="0006356D">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Desde el punto de vista académico </w:t>
      </w:r>
      <w:r w:rsidRPr="005D260E">
        <w:rPr>
          <w:rFonts w:ascii="Times New Roman" w:hAnsi="Times New Roman" w:cs="Times New Roman"/>
          <w:sz w:val="24"/>
          <w:szCs w:val="24"/>
          <w:highlight w:val="yellow"/>
          <w:lang w:val="es-MX"/>
          <w:rPrChange w:id="28" w:author="Author">
            <w:rPr>
              <w:rFonts w:ascii="Times New Roman" w:hAnsi="Times New Roman" w:cs="Times New Roman"/>
              <w:sz w:val="24"/>
              <w:szCs w:val="24"/>
              <w:lang w:val="es-MX"/>
            </w:rPr>
          </w:rPrChange>
        </w:rPr>
        <w:t>podemos</w:t>
      </w:r>
      <w:r w:rsidRPr="00811D77">
        <w:rPr>
          <w:rFonts w:ascii="Times New Roman" w:hAnsi="Times New Roman" w:cs="Times New Roman"/>
          <w:sz w:val="24"/>
          <w:szCs w:val="24"/>
          <w:lang w:val="es-MX"/>
        </w:rPr>
        <w:t xml:space="preserve"> decir que l</w:t>
      </w:r>
      <w:r w:rsidR="000562F6" w:rsidRPr="00811D77">
        <w:rPr>
          <w:rFonts w:ascii="Times New Roman" w:hAnsi="Times New Roman" w:cs="Times New Roman"/>
          <w:sz w:val="24"/>
          <w:szCs w:val="24"/>
          <w:lang w:val="es-MX"/>
        </w:rPr>
        <w:t>a antropología y la teoría de la cultura han puesto poca atención al diseño como pr</w:t>
      </w:r>
      <w:r w:rsidR="00CE23CF">
        <w:rPr>
          <w:rFonts w:ascii="Times New Roman" w:hAnsi="Times New Roman" w:cs="Times New Roman"/>
          <w:sz w:val="24"/>
          <w:szCs w:val="24"/>
          <w:lang w:val="es-MX"/>
        </w:rPr>
        <w:t>á</w:t>
      </w:r>
      <w:r w:rsidR="000562F6" w:rsidRPr="00811D77">
        <w:rPr>
          <w:rFonts w:ascii="Times New Roman" w:hAnsi="Times New Roman" w:cs="Times New Roman"/>
          <w:sz w:val="24"/>
          <w:szCs w:val="24"/>
          <w:lang w:val="es-MX"/>
        </w:rPr>
        <w:t>ctica cultural, sus efectos en los individuos y el mundo en general han sido poco entendidos</w:t>
      </w:r>
      <w:r w:rsidR="001107D5">
        <w:rPr>
          <w:rFonts w:ascii="Times New Roman" w:hAnsi="Times New Roman" w:cs="Times New Roman"/>
          <w:sz w:val="24"/>
          <w:szCs w:val="24"/>
          <w:lang w:val="es-MX"/>
        </w:rPr>
        <w:t xml:space="preserve"> a</w:t>
      </w:r>
      <w:r w:rsidR="00DF19E5" w:rsidRPr="00811D77">
        <w:rPr>
          <w:rFonts w:ascii="Times New Roman" w:hAnsi="Times New Roman" w:cs="Times New Roman"/>
          <w:sz w:val="24"/>
          <w:szCs w:val="24"/>
          <w:lang w:val="es-MX"/>
        </w:rPr>
        <w:t>un</w:t>
      </w:r>
      <w:r w:rsidR="000562F6" w:rsidRPr="00811D77">
        <w:rPr>
          <w:rFonts w:ascii="Times New Roman" w:hAnsi="Times New Roman" w:cs="Times New Roman"/>
          <w:sz w:val="24"/>
          <w:szCs w:val="24"/>
          <w:lang w:val="es-MX"/>
        </w:rPr>
        <w:t xml:space="preserve"> cuando no </w:t>
      </w:r>
      <w:r w:rsidR="000562F6" w:rsidRPr="005D260E">
        <w:rPr>
          <w:rFonts w:ascii="Times New Roman" w:hAnsi="Times New Roman" w:cs="Times New Roman"/>
          <w:sz w:val="24"/>
          <w:szCs w:val="24"/>
          <w:highlight w:val="yellow"/>
          <w:lang w:val="es-MX"/>
          <w:rPrChange w:id="29" w:author="Author">
            <w:rPr>
              <w:rFonts w:ascii="Times New Roman" w:hAnsi="Times New Roman" w:cs="Times New Roman"/>
              <w:sz w:val="24"/>
              <w:szCs w:val="24"/>
              <w:lang w:val="es-MX"/>
            </w:rPr>
          </w:rPrChange>
        </w:rPr>
        <w:t>podemos</w:t>
      </w:r>
      <w:r w:rsidR="000562F6" w:rsidRPr="00811D77">
        <w:rPr>
          <w:rFonts w:ascii="Times New Roman" w:hAnsi="Times New Roman" w:cs="Times New Roman"/>
          <w:sz w:val="24"/>
          <w:szCs w:val="24"/>
          <w:lang w:val="es-MX"/>
        </w:rPr>
        <w:t xml:space="preserve"> vivir sin los productos y damos forma a nuestras vidas a través </w:t>
      </w:r>
      <w:r w:rsidR="001107D5">
        <w:rPr>
          <w:rFonts w:ascii="Times New Roman" w:hAnsi="Times New Roman" w:cs="Times New Roman"/>
          <w:sz w:val="24"/>
          <w:szCs w:val="24"/>
          <w:lang w:val="es-MX"/>
        </w:rPr>
        <w:t>de ellos</w:t>
      </w:r>
      <w:r w:rsidR="000562F6" w:rsidRPr="00811D77">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 xml:space="preserve">El diseño </w:t>
      </w:r>
      <w:r w:rsidR="000562F6" w:rsidRPr="00811D77">
        <w:rPr>
          <w:rFonts w:ascii="Times New Roman" w:hAnsi="Times New Roman" w:cs="Times New Roman"/>
          <w:sz w:val="24"/>
          <w:szCs w:val="24"/>
          <w:lang w:val="es-MX"/>
        </w:rPr>
        <w:t>opera culturalmente de maneras significativas</w:t>
      </w:r>
      <w:r w:rsidR="001107D5">
        <w:rPr>
          <w:rFonts w:ascii="Times New Roman" w:hAnsi="Times New Roman" w:cs="Times New Roman"/>
          <w:sz w:val="24"/>
          <w:szCs w:val="24"/>
          <w:lang w:val="es-MX"/>
        </w:rPr>
        <w:t>:</w:t>
      </w:r>
      <w:r w:rsidR="000562F6" w:rsidRPr="00811D77">
        <w:rPr>
          <w:rFonts w:ascii="Times New Roman" w:hAnsi="Times New Roman" w:cs="Times New Roman"/>
          <w:sz w:val="24"/>
          <w:szCs w:val="24"/>
          <w:lang w:val="es-MX"/>
        </w:rPr>
        <w:t xml:space="preserve"> </w:t>
      </w:r>
    </w:p>
    <w:p w14:paraId="160F78D5" w14:textId="4F491E30" w:rsidR="000562F6" w:rsidRPr="00C07320" w:rsidRDefault="000562F6" w:rsidP="001107D5">
      <w:pPr>
        <w:spacing w:line="240" w:lineRule="auto"/>
        <w:ind w:left="851" w:right="4"/>
        <w:jc w:val="both"/>
        <w:rPr>
          <w:rFonts w:ascii="Times New Roman" w:hAnsi="Times New Roman" w:cs="Times New Roman"/>
          <w:lang w:val="es-MX"/>
        </w:rPr>
      </w:pPr>
      <w:r w:rsidRPr="00C07320">
        <w:rPr>
          <w:rFonts w:ascii="Times New Roman" w:hAnsi="Times New Roman" w:cs="Times New Roman"/>
          <w:lang w:val="es-MX"/>
        </w:rPr>
        <w:t>Primeramente, los productos contienen nociones de identidad que son socialmente reconocibles; segundo, los productos se convierten en instrumentos para la acción, tanto individual como colectiva en rangos que van desde la satisfacción de necesidades esenciales hasta hobbies y pasatiempos; tercero, los productos como monedas de cambio económico son centrales para la formación de patrones de cambios globales y para la acumulación del capital</w:t>
      </w:r>
      <w:r w:rsidR="00286EC0" w:rsidRPr="00C07320">
        <w:rPr>
          <w:rFonts w:ascii="Times New Roman" w:hAnsi="Times New Roman" w:cs="Times New Roman"/>
          <w:lang w:val="es-MX"/>
        </w:rPr>
        <w:t>.</w:t>
      </w:r>
      <w:r w:rsidRPr="00C07320">
        <w:rPr>
          <w:rFonts w:ascii="Times New Roman" w:hAnsi="Times New Roman" w:cs="Times New Roman"/>
          <w:lang w:val="es-MX"/>
        </w:rPr>
        <w:t xml:space="preserve"> (Margolin y Buchanan, 1996</w:t>
      </w:r>
      <w:r w:rsidR="00DF19E5" w:rsidRPr="00C07320">
        <w:rPr>
          <w:rFonts w:ascii="Times New Roman" w:hAnsi="Times New Roman" w:cs="Times New Roman"/>
          <w:lang w:val="es-MX"/>
        </w:rPr>
        <w:t>, p.</w:t>
      </w:r>
      <w:r w:rsidRPr="00C07320">
        <w:rPr>
          <w:rFonts w:ascii="Times New Roman" w:hAnsi="Times New Roman" w:cs="Times New Roman"/>
          <w:lang w:val="es-MX"/>
        </w:rPr>
        <w:t xml:space="preserve"> XIX)</w:t>
      </w:r>
    </w:p>
    <w:p w14:paraId="2CCFC309" w14:textId="1BD7B85F" w:rsidR="000562F6" w:rsidRPr="00811D77" w:rsidRDefault="00DF19E5" w:rsidP="0006356D">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Es por ello por lo que, en palabras de González</w:t>
      </w:r>
      <w:r w:rsidR="00174125">
        <w:rPr>
          <w:rFonts w:ascii="Times New Roman" w:hAnsi="Times New Roman" w:cs="Times New Roman"/>
          <w:sz w:val="24"/>
          <w:szCs w:val="24"/>
          <w:lang w:val="es-MX"/>
        </w:rPr>
        <w:t xml:space="preserve"> y Torres</w:t>
      </w:r>
      <w:r w:rsidR="001107D5">
        <w:rPr>
          <w:rFonts w:ascii="Times New Roman" w:hAnsi="Times New Roman" w:cs="Times New Roman"/>
          <w:sz w:val="24"/>
          <w:szCs w:val="24"/>
          <w:lang w:val="es-MX"/>
        </w:rPr>
        <w:t xml:space="preserve"> (2012)</w:t>
      </w:r>
      <w:r w:rsidRPr="00811D77">
        <w:rPr>
          <w:rFonts w:ascii="Times New Roman" w:hAnsi="Times New Roman" w:cs="Times New Roman"/>
          <w:sz w:val="24"/>
          <w:szCs w:val="24"/>
          <w:lang w:val="es-MX"/>
        </w:rPr>
        <w:t xml:space="preserve"> “e</w:t>
      </w:r>
      <w:r w:rsidR="000562F6" w:rsidRPr="00811D77">
        <w:rPr>
          <w:rFonts w:ascii="Times New Roman" w:hAnsi="Times New Roman" w:cs="Times New Roman"/>
          <w:sz w:val="24"/>
          <w:szCs w:val="24"/>
          <w:lang w:val="es-MX"/>
        </w:rPr>
        <w:t>l diseño debe investigar más allá de las prácticas culturales de los consumidores. Debe también investigar acerca de las posturas políticas, económicas, éticas y sociales de su clientela”</w:t>
      </w:r>
      <w:r w:rsidR="00D62A62">
        <w:rPr>
          <w:rFonts w:ascii="Times New Roman" w:hAnsi="Times New Roman" w:cs="Times New Roman"/>
          <w:sz w:val="24"/>
          <w:szCs w:val="24"/>
          <w:lang w:val="es-MX"/>
        </w:rPr>
        <w:t xml:space="preserve"> </w:t>
      </w:r>
      <w:r w:rsidR="000562F6" w:rsidRPr="00811D77">
        <w:rPr>
          <w:rFonts w:ascii="Times New Roman" w:hAnsi="Times New Roman" w:cs="Times New Roman"/>
          <w:sz w:val="24"/>
          <w:szCs w:val="24"/>
          <w:lang w:val="es-MX"/>
        </w:rPr>
        <w:t>(</w:t>
      </w:r>
      <w:r w:rsidRPr="00811D77">
        <w:rPr>
          <w:rFonts w:ascii="Times New Roman" w:hAnsi="Times New Roman" w:cs="Times New Roman"/>
          <w:sz w:val="24"/>
          <w:szCs w:val="24"/>
          <w:lang w:val="es-MX"/>
        </w:rPr>
        <w:t>p.</w:t>
      </w:r>
      <w:r w:rsidR="000562F6" w:rsidRPr="00811D77">
        <w:rPr>
          <w:rFonts w:ascii="Times New Roman" w:hAnsi="Times New Roman" w:cs="Times New Roman"/>
          <w:sz w:val="24"/>
          <w:szCs w:val="24"/>
          <w:lang w:val="es-MX"/>
        </w:rPr>
        <w:t xml:space="preserve"> 84)</w:t>
      </w:r>
      <w:r w:rsidR="00D62A62">
        <w:rPr>
          <w:rFonts w:ascii="Times New Roman" w:hAnsi="Times New Roman" w:cs="Times New Roman"/>
          <w:sz w:val="24"/>
          <w:szCs w:val="24"/>
          <w:lang w:val="es-MX"/>
        </w:rPr>
        <w:t>.</w:t>
      </w:r>
      <w:r w:rsidRPr="00811D77">
        <w:rPr>
          <w:rFonts w:ascii="Times New Roman" w:hAnsi="Times New Roman" w:cs="Times New Roman"/>
          <w:sz w:val="24"/>
          <w:szCs w:val="24"/>
          <w:lang w:val="es-MX"/>
        </w:rPr>
        <w:t xml:space="preserve"> Margolin</w:t>
      </w:r>
      <w:r w:rsidR="001107D5">
        <w:rPr>
          <w:rFonts w:ascii="Times New Roman" w:hAnsi="Times New Roman" w:cs="Times New Roman"/>
          <w:sz w:val="24"/>
          <w:szCs w:val="24"/>
          <w:lang w:val="es-MX"/>
        </w:rPr>
        <w:t xml:space="preserve"> (2005)</w:t>
      </w:r>
      <w:r w:rsidRPr="00811D77">
        <w:rPr>
          <w:rFonts w:ascii="Times New Roman" w:hAnsi="Times New Roman" w:cs="Times New Roman"/>
          <w:sz w:val="24"/>
          <w:szCs w:val="24"/>
          <w:lang w:val="es-MX"/>
        </w:rPr>
        <w:t xml:space="preserve"> suma a lo anterior al decir que </w:t>
      </w:r>
      <w:r w:rsidR="001107D5">
        <w:rPr>
          <w:rFonts w:ascii="Times New Roman" w:hAnsi="Times New Roman" w:cs="Times New Roman"/>
          <w:sz w:val="24"/>
          <w:szCs w:val="24"/>
          <w:lang w:val="es-MX"/>
        </w:rPr>
        <w:t>existen</w:t>
      </w:r>
      <w:r w:rsidR="000562F6" w:rsidRPr="00811D77">
        <w:rPr>
          <w:rFonts w:ascii="Times New Roman" w:hAnsi="Times New Roman" w:cs="Times New Roman"/>
          <w:sz w:val="24"/>
          <w:szCs w:val="24"/>
          <w:lang w:val="es-MX"/>
        </w:rPr>
        <w:t xml:space="preserve"> aspectos inherentes al diseño</w:t>
      </w:r>
      <w:r w:rsidR="001107D5">
        <w:rPr>
          <w:rFonts w:ascii="Times New Roman" w:hAnsi="Times New Roman" w:cs="Times New Roman"/>
          <w:sz w:val="24"/>
          <w:szCs w:val="24"/>
          <w:lang w:val="es-MX"/>
        </w:rPr>
        <w:t xml:space="preserve"> que no son únicamente sus formas</w:t>
      </w:r>
      <w:r w:rsidR="000562F6" w:rsidRPr="00811D77">
        <w:rPr>
          <w:rFonts w:ascii="Times New Roman" w:hAnsi="Times New Roman" w:cs="Times New Roman"/>
          <w:sz w:val="24"/>
          <w:szCs w:val="24"/>
          <w:lang w:val="es-MX"/>
        </w:rPr>
        <w:t xml:space="preserve"> operativ</w:t>
      </w:r>
      <w:r w:rsidR="001107D5">
        <w:rPr>
          <w:rFonts w:ascii="Times New Roman" w:hAnsi="Times New Roman" w:cs="Times New Roman"/>
          <w:sz w:val="24"/>
          <w:szCs w:val="24"/>
          <w:lang w:val="es-MX"/>
        </w:rPr>
        <w:t>a</w:t>
      </w:r>
      <w:r w:rsidR="000562F6" w:rsidRPr="00811D77">
        <w:rPr>
          <w:rFonts w:ascii="Times New Roman" w:hAnsi="Times New Roman" w:cs="Times New Roman"/>
          <w:sz w:val="24"/>
          <w:szCs w:val="24"/>
          <w:lang w:val="es-MX"/>
        </w:rPr>
        <w:t>s</w:t>
      </w:r>
      <w:r w:rsidR="001107D5">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lastRenderedPageBreak/>
        <w:t>pero que para considerarlos</w:t>
      </w:r>
      <w:r w:rsidR="000562F6" w:rsidRPr="00811D77">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w:t>
      </w:r>
      <w:r w:rsidR="000562F6" w:rsidRPr="00811D77">
        <w:rPr>
          <w:rFonts w:ascii="Times New Roman" w:hAnsi="Times New Roman" w:cs="Times New Roman"/>
          <w:sz w:val="24"/>
          <w:szCs w:val="24"/>
          <w:lang w:val="es-MX"/>
        </w:rPr>
        <w:t>necesitamos un modo de pensamiento que reconozca el diseño como una práctica que se desarrolla dentro de una cultura y que incorpore a su estudio los métodos utilizados para comprender otras prácticas culturales y los artefactos resultantes” (</w:t>
      </w:r>
      <w:r w:rsidR="00D62A62">
        <w:rPr>
          <w:rFonts w:ascii="Times New Roman" w:hAnsi="Times New Roman" w:cs="Times New Roman"/>
          <w:sz w:val="24"/>
          <w:szCs w:val="24"/>
          <w:lang w:val="es-MX"/>
        </w:rPr>
        <w:t>p.</w:t>
      </w:r>
      <w:r w:rsidR="000562F6" w:rsidRPr="00811D77">
        <w:rPr>
          <w:rFonts w:ascii="Times New Roman" w:hAnsi="Times New Roman" w:cs="Times New Roman"/>
          <w:sz w:val="24"/>
          <w:szCs w:val="24"/>
          <w:lang w:val="es-MX"/>
        </w:rPr>
        <w:t xml:space="preserve"> 346)</w:t>
      </w:r>
      <w:r w:rsidR="00D62A62">
        <w:rPr>
          <w:rFonts w:ascii="Times New Roman" w:hAnsi="Times New Roman" w:cs="Times New Roman"/>
          <w:sz w:val="24"/>
          <w:szCs w:val="24"/>
          <w:lang w:val="es-MX"/>
        </w:rPr>
        <w:t>.</w:t>
      </w:r>
      <w:r w:rsidR="000562F6" w:rsidRPr="00811D77">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 xml:space="preserve">Con ello </w:t>
      </w:r>
      <w:r w:rsidR="001107D5" w:rsidRPr="005D260E">
        <w:rPr>
          <w:rFonts w:ascii="Times New Roman" w:hAnsi="Times New Roman" w:cs="Times New Roman"/>
          <w:sz w:val="24"/>
          <w:szCs w:val="24"/>
          <w:highlight w:val="yellow"/>
          <w:lang w:val="es-MX"/>
          <w:rPrChange w:id="30" w:author="Author">
            <w:rPr>
              <w:rFonts w:ascii="Times New Roman" w:hAnsi="Times New Roman" w:cs="Times New Roman"/>
              <w:sz w:val="24"/>
              <w:szCs w:val="24"/>
              <w:lang w:val="es-MX"/>
            </w:rPr>
          </w:rPrChange>
        </w:rPr>
        <w:t>podemos</w:t>
      </w:r>
      <w:r w:rsidR="001107D5">
        <w:rPr>
          <w:rFonts w:ascii="Times New Roman" w:hAnsi="Times New Roman" w:cs="Times New Roman"/>
          <w:sz w:val="24"/>
          <w:szCs w:val="24"/>
          <w:lang w:val="es-MX"/>
        </w:rPr>
        <w:t xml:space="preserve"> ver que hay</w:t>
      </w:r>
      <w:r w:rsidR="000562F6" w:rsidRPr="00811D77">
        <w:rPr>
          <w:rFonts w:ascii="Times New Roman" w:hAnsi="Times New Roman" w:cs="Times New Roman"/>
          <w:sz w:val="24"/>
          <w:szCs w:val="24"/>
          <w:lang w:val="es-MX"/>
        </w:rPr>
        <w:t xml:space="preserve"> justificación </w:t>
      </w:r>
      <w:r w:rsidRPr="00811D77">
        <w:rPr>
          <w:rFonts w:ascii="Times New Roman" w:hAnsi="Times New Roman" w:cs="Times New Roman"/>
          <w:sz w:val="24"/>
          <w:szCs w:val="24"/>
          <w:lang w:val="es-MX"/>
        </w:rPr>
        <w:t>s</w:t>
      </w:r>
      <w:r w:rsidR="001107D5">
        <w:rPr>
          <w:rFonts w:ascii="Times New Roman" w:hAnsi="Times New Roman" w:cs="Times New Roman"/>
          <w:sz w:val="24"/>
          <w:szCs w:val="24"/>
          <w:lang w:val="es-MX"/>
        </w:rPr>
        <w:t xml:space="preserve">uficiente para entender </w:t>
      </w:r>
      <w:r w:rsidR="000562F6" w:rsidRPr="00811D77">
        <w:rPr>
          <w:rFonts w:ascii="Times New Roman" w:hAnsi="Times New Roman" w:cs="Times New Roman"/>
          <w:sz w:val="24"/>
          <w:szCs w:val="24"/>
          <w:lang w:val="es-MX"/>
        </w:rPr>
        <w:t>por</w:t>
      </w:r>
      <w:r w:rsidR="00D62A62">
        <w:rPr>
          <w:rFonts w:ascii="Times New Roman" w:hAnsi="Times New Roman" w:cs="Times New Roman"/>
          <w:sz w:val="24"/>
          <w:szCs w:val="24"/>
          <w:lang w:val="es-MX"/>
        </w:rPr>
        <w:t xml:space="preserve"> </w:t>
      </w:r>
      <w:r w:rsidR="000562F6" w:rsidRPr="00811D77">
        <w:rPr>
          <w:rFonts w:ascii="Times New Roman" w:hAnsi="Times New Roman" w:cs="Times New Roman"/>
          <w:sz w:val="24"/>
          <w:szCs w:val="24"/>
          <w:lang w:val="es-MX"/>
        </w:rPr>
        <w:t>qu</w:t>
      </w:r>
      <w:r w:rsidRPr="00811D77">
        <w:rPr>
          <w:rFonts w:ascii="Times New Roman" w:hAnsi="Times New Roman" w:cs="Times New Roman"/>
          <w:sz w:val="24"/>
          <w:szCs w:val="24"/>
          <w:lang w:val="es-MX"/>
        </w:rPr>
        <w:t>é</w:t>
      </w:r>
      <w:r w:rsidR="000562F6" w:rsidRPr="00811D77">
        <w:rPr>
          <w:rFonts w:ascii="Times New Roman" w:hAnsi="Times New Roman" w:cs="Times New Roman"/>
          <w:sz w:val="24"/>
          <w:szCs w:val="24"/>
          <w:lang w:val="es-MX"/>
        </w:rPr>
        <w:t xml:space="preserve"> </w:t>
      </w:r>
      <w:r w:rsidRPr="00811D77">
        <w:rPr>
          <w:rFonts w:ascii="Times New Roman" w:hAnsi="Times New Roman" w:cs="Times New Roman"/>
          <w:sz w:val="24"/>
          <w:szCs w:val="24"/>
          <w:lang w:val="es-MX"/>
        </w:rPr>
        <w:t>es necesario el adoptar una</w:t>
      </w:r>
      <w:r w:rsidR="000562F6" w:rsidRPr="00811D77">
        <w:rPr>
          <w:rFonts w:ascii="Times New Roman" w:hAnsi="Times New Roman" w:cs="Times New Roman"/>
          <w:sz w:val="24"/>
          <w:szCs w:val="24"/>
          <w:lang w:val="es-MX"/>
        </w:rPr>
        <w:t xml:space="preserve"> postura </w:t>
      </w:r>
      <w:r w:rsidRPr="00811D77">
        <w:rPr>
          <w:rFonts w:ascii="Times New Roman" w:hAnsi="Times New Roman" w:cs="Times New Roman"/>
          <w:sz w:val="24"/>
          <w:szCs w:val="24"/>
          <w:lang w:val="es-MX"/>
        </w:rPr>
        <w:t>no unidisciplinar en la formación y</w:t>
      </w:r>
      <w:r w:rsidR="000562F6" w:rsidRPr="00811D77">
        <w:rPr>
          <w:rFonts w:ascii="Times New Roman" w:hAnsi="Times New Roman" w:cs="Times New Roman"/>
          <w:sz w:val="24"/>
          <w:szCs w:val="24"/>
          <w:lang w:val="es-MX"/>
        </w:rPr>
        <w:t xml:space="preserve"> la práctica de</w:t>
      </w:r>
      <w:r w:rsidRPr="00811D77">
        <w:rPr>
          <w:rFonts w:ascii="Times New Roman" w:hAnsi="Times New Roman" w:cs="Times New Roman"/>
          <w:sz w:val="24"/>
          <w:szCs w:val="24"/>
          <w:lang w:val="es-MX"/>
        </w:rPr>
        <w:t>l</w:t>
      </w:r>
      <w:r w:rsidR="000562F6" w:rsidRPr="00811D77">
        <w:rPr>
          <w:rFonts w:ascii="Times New Roman" w:hAnsi="Times New Roman" w:cs="Times New Roman"/>
          <w:sz w:val="24"/>
          <w:szCs w:val="24"/>
          <w:lang w:val="es-MX"/>
        </w:rPr>
        <w:t xml:space="preserve"> diseño</w:t>
      </w:r>
      <w:r w:rsidR="00D62A62">
        <w:rPr>
          <w:rFonts w:ascii="Times New Roman" w:hAnsi="Times New Roman" w:cs="Times New Roman"/>
          <w:sz w:val="24"/>
          <w:szCs w:val="24"/>
          <w:lang w:val="es-MX"/>
        </w:rPr>
        <w:t xml:space="preserve"> en el </w:t>
      </w:r>
      <w:r w:rsidR="001107D5">
        <w:rPr>
          <w:rFonts w:ascii="Times New Roman" w:hAnsi="Times New Roman" w:cs="Times New Roman"/>
          <w:sz w:val="24"/>
          <w:szCs w:val="24"/>
          <w:lang w:val="es-MX"/>
        </w:rPr>
        <w:t>siglo veintiuno</w:t>
      </w:r>
      <w:r w:rsidR="000562F6" w:rsidRPr="00811D77">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y la importancia de generar un</w:t>
      </w:r>
      <w:r w:rsidR="000562F6" w:rsidRPr="00811D77">
        <w:rPr>
          <w:rFonts w:ascii="Times New Roman" w:hAnsi="Times New Roman" w:cs="Times New Roman"/>
          <w:sz w:val="24"/>
          <w:szCs w:val="24"/>
          <w:lang w:val="es-MX"/>
        </w:rPr>
        <w:t xml:space="preserve"> diálogo </w:t>
      </w:r>
      <w:r w:rsidRPr="00811D77">
        <w:rPr>
          <w:rFonts w:ascii="Times New Roman" w:hAnsi="Times New Roman" w:cs="Times New Roman"/>
          <w:sz w:val="24"/>
          <w:szCs w:val="24"/>
          <w:lang w:val="es-MX"/>
        </w:rPr>
        <w:t>con diversas áreas de conocimiento</w:t>
      </w:r>
      <w:r w:rsidR="000562F6" w:rsidRPr="00811D77">
        <w:rPr>
          <w:rFonts w:ascii="Times New Roman" w:hAnsi="Times New Roman" w:cs="Times New Roman"/>
          <w:sz w:val="24"/>
          <w:szCs w:val="24"/>
          <w:lang w:val="es-MX"/>
        </w:rPr>
        <w:t>.</w:t>
      </w:r>
      <w:r w:rsidRPr="00811D77">
        <w:rPr>
          <w:rFonts w:ascii="Times New Roman" w:hAnsi="Times New Roman" w:cs="Times New Roman"/>
          <w:sz w:val="24"/>
          <w:szCs w:val="24"/>
          <w:lang w:val="es-MX"/>
        </w:rPr>
        <w:t xml:space="preserve"> Esta visión no es</w:t>
      </w:r>
      <w:r w:rsidR="00D62A62">
        <w:rPr>
          <w:rFonts w:ascii="Times New Roman" w:hAnsi="Times New Roman" w:cs="Times New Roman"/>
          <w:sz w:val="24"/>
          <w:szCs w:val="24"/>
          <w:lang w:val="es-MX"/>
        </w:rPr>
        <w:t xml:space="preserve"> del todo</w:t>
      </w:r>
      <w:r w:rsidRPr="00811D77">
        <w:rPr>
          <w:rFonts w:ascii="Times New Roman" w:hAnsi="Times New Roman" w:cs="Times New Roman"/>
          <w:sz w:val="24"/>
          <w:szCs w:val="24"/>
          <w:lang w:val="es-MX"/>
        </w:rPr>
        <w:t xml:space="preserve"> </w:t>
      </w:r>
      <w:commentRangeStart w:id="31"/>
      <w:r w:rsidRPr="00811D77">
        <w:rPr>
          <w:rFonts w:ascii="Times New Roman" w:hAnsi="Times New Roman" w:cs="Times New Roman"/>
          <w:sz w:val="24"/>
          <w:szCs w:val="24"/>
          <w:lang w:val="es-MX"/>
        </w:rPr>
        <w:t>nueva en el diseño, ya había sido notada por Heskett</w:t>
      </w:r>
      <w:r w:rsidR="001107D5">
        <w:rPr>
          <w:rFonts w:ascii="Times New Roman" w:hAnsi="Times New Roman" w:cs="Times New Roman"/>
          <w:sz w:val="24"/>
          <w:szCs w:val="24"/>
          <w:lang w:val="es-MX"/>
        </w:rPr>
        <w:t xml:space="preserve"> (2005)</w:t>
      </w:r>
      <w:r w:rsidRPr="00811D77">
        <w:rPr>
          <w:rFonts w:ascii="Times New Roman" w:hAnsi="Times New Roman" w:cs="Times New Roman"/>
          <w:sz w:val="24"/>
          <w:szCs w:val="24"/>
          <w:lang w:val="es-MX"/>
        </w:rPr>
        <w:t>, quien plante</w:t>
      </w:r>
      <w:r w:rsidR="001107D5">
        <w:rPr>
          <w:rFonts w:ascii="Times New Roman" w:hAnsi="Times New Roman" w:cs="Times New Roman"/>
          <w:sz w:val="24"/>
          <w:szCs w:val="24"/>
          <w:lang w:val="es-MX"/>
        </w:rPr>
        <w:t>ó</w:t>
      </w:r>
      <w:r w:rsidRPr="00811D77">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que</w:t>
      </w:r>
      <w:r w:rsidRPr="00811D77">
        <w:rPr>
          <w:rFonts w:ascii="Times New Roman" w:hAnsi="Times New Roman" w:cs="Times New Roman"/>
          <w:sz w:val="24"/>
          <w:szCs w:val="24"/>
          <w:lang w:val="es-MX"/>
        </w:rPr>
        <w:t>:</w:t>
      </w:r>
    </w:p>
    <w:p w14:paraId="282DE41A" w14:textId="4BF1B4B4" w:rsidR="00DF19E5" w:rsidRPr="00C07320" w:rsidRDefault="001107D5" w:rsidP="001107D5">
      <w:pPr>
        <w:spacing w:line="240" w:lineRule="auto"/>
        <w:ind w:left="851" w:right="4"/>
        <w:jc w:val="both"/>
        <w:rPr>
          <w:rFonts w:ascii="Times New Roman" w:hAnsi="Times New Roman" w:cs="Times New Roman"/>
          <w:lang w:val="es-MX"/>
        </w:rPr>
      </w:pPr>
      <w:r>
        <w:rPr>
          <w:rFonts w:ascii="Times New Roman" w:hAnsi="Times New Roman" w:cs="Times New Roman"/>
          <w:lang w:val="es-MX"/>
        </w:rPr>
        <w:t>s</w:t>
      </w:r>
      <w:r w:rsidR="00BD60A3" w:rsidRPr="00C07320">
        <w:rPr>
          <w:rFonts w:ascii="Times New Roman" w:hAnsi="Times New Roman" w:cs="Times New Roman"/>
          <w:lang w:val="es-MX"/>
        </w:rPr>
        <w:t xml:space="preserve">i logramos asumir la naturaleza de los sistemas entendiendo que los cambios efectuados en una parte tienen consecuencias en todo el conjunto, y que el conjunto puede afectar a los sistemas que se </w:t>
      </w:r>
      <w:r w:rsidR="00DF19E5" w:rsidRPr="00C07320">
        <w:rPr>
          <w:rFonts w:ascii="Times New Roman" w:hAnsi="Times New Roman" w:cs="Times New Roman"/>
          <w:lang w:val="es-MX"/>
        </w:rPr>
        <w:t>superponen, tendremos</w:t>
      </w:r>
      <w:r w:rsidR="00BD60A3" w:rsidRPr="00C07320">
        <w:rPr>
          <w:rFonts w:ascii="Times New Roman" w:hAnsi="Times New Roman" w:cs="Times New Roman"/>
          <w:lang w:val="es-MX"/>
        </w:rPr>
        <w:t xml:space="preserve"> al menos la posibilidad de reducir algunos de los efectos perjudiciales más obvios. El diseño podría formar parte de la solución si clientes, público y gobiernos plantean estrategias y metodologías adecuadas para abordar los problemas de un modo eficaz. (</w:t>
      </w:r>
      <w:r w:rsidR="00DF19E5" w:rsidRPr="00C07320">
        <w:rPr>
          <w:rFonts w:ascii="Times New Roman" w:hAnsi="Times New Roman" w:cs="Times New Roman"/>
          <w:lang w:val="es-MX"/>
        </w:rPr>
        <w:t>p.</w:t>
      </w:r>
      <w:r w:rsidR="00BD60A3" w:rsidRPr="00C07320">
        <w:rPr>
          <w:rFonts w:ascii="Times New Roman" w:hAnsi="Times New Roman" w:cs="Times New Roman"/>
          <w:lang w:val="es-MX"/>
        </w:rPr>
        <w:t xml:space="preserve"> 62) </w:t>
      </w:r>
    </w:p>
    <w:p w14:paraId="333CEF91" w14:textId="6E89E7F7" w:rsidR="00DF19E5" w:rsidRPr="00811D77" w:rsidRDefault="00DF19E5" w:rsidP="0006356D">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Y</w:t>
      </w:r>
      <w:r w:rsidR="00D62A62">
        <w:rPr>
          <w:rFonts w:ascii="Times New Roman" w:hAnsi="Times New Roman" w:cs="Times New Roman"/>
          <w:sz w:val="24"/>
          <w:szCs w:val="24"/>
          <w:lang w:val="es-MX"/>
        </w:rPr>
        <w:t xml:space="preserve"> antes que él, Llovet</w:t>
      </w:r>
      <w:r w:rsidRPr="00811D77">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 xml:space="preserve">(1981) </w:t>
      </w:r>
      <w:r w:rsidR="00D62A62">
        <w:rPr>
          <w:rFonts w:ascii="Times New Roman" w:hAnsi="Times New Roman" w:cs="Times New Roman"/>
          <w:sz w:val="24"/>
          <w:szCs w:val="24"/>
          <w:lang w:val="es-MX"/>
        </w:rPr>
        <w:t>mencionaba</w:t>
      </w:r>
      <w:r w:rsidRPr="00811D77">
        <w:rPr>
          <w:rFonts w:ascii="Times New Roman" w:hAnsi="Times New Roman" w:cs="Times New Roman"/>
          <w:sz w:val="24"/>
          <w:szCs w:val="24"/>
          <w:lang w:val="es-MX"/>
        </w:rPr>
        <w:t xml:space="preserve"> que:</w:t>
      </w:r>
    </w:p>
    <w:p w14:paraId="3EF0A3AA" w14:textId="2AD2E141" w:rsidR="00BD60A3" w:rsidRPr="00C07320" w:rsidRDefault="001107D5" w:rsidP="001107D5">
      <w:pPr>
        <w:spacing w:line="240" w:lineRule="auto"/>
        <w:ind w:left="851" w:right="4"/>
        <w:jc w:val="both"/>
        <w:rPr>
          <w:rFonts w:ascii="Times New Roman" w:hAnsi="Times New Roman" w:cs="Times New Roman"/>
          <w:lang w:val="es-MX"/>
        </w:rPr>
      </w:pPr>
      <w:r>
        <w:rPr>
          <w:rFonts w:ascii="Times New Roman" w:hAnsi="Times New Roman" w:cs="Times New Roman"/>
          <w:lang w:val="es-MX"/>
        </w:rPr>
        <w:t>u</w:t>
      </w:r>
      <w:r w:rsidR="00BD60A3" w:rsidRPr="00C07320">
        <w:rPr>
          <w:rFonts w:ascii="Times New Roman" w:hAnsi="Times New Roman" w:cs="Times New Roman"/>
          <w:lang w:val="es-MX"/>
        </w:rPr>
        <w:t>n problema de diseño no es tanto más complejo cuanto más complicado sea el artefacto, señal u objeto a diseñar… un problema de diseño es tanto más complejo cuanto más intrincada sea o pueda ser la red de relaciones contextuales en que se halla o se puede hallar. (</w:t>
      </w:r>
      <w:r w:rsidR="00DF19E5" w:rsidRPr="00C07320">
        <w:rPr>
          <w:rFonts w:ascii="Times New Roman" w:hAnsi="Times New Roman" w:cs="Times New Roman"/>
          <w:lang w:val="es-MX"/>
        </w:rPr>
        <w:t>E</w:t>
      </w:r>
      <w:r w:rsidR="00BD60A3" w:rsidRPr="00C07320">
        <w:rPr>
          <w:rFonts w:ascii="Times New Roman" w:hAnsi="Times New Roman" w:cs="Times New Roman"/>
          <w:lang w:val="es-MX"/>
        </w:rPr>
        <w:t>n este sentido diseñar una locomotora puede ser más laborioso pero no más complejo que diseñar una vivienda unifamiliar; puesto que una locomotora tiene simplemente que ser capaz de jalar un tren, mientras una vivienda tiene que sostener una de las estructuras sociales más críticas y llena de variables que existen en nuestra sociedad actual y que marcan el centro de su funcionamiento y avance en muchísimos aspectos: laboral, parental, ocioso, educacional, sexual, estético, psicológico, etcétera. (Llovet, 1981, 19)</w:t>
      </w:r>
      <w:commentRangeEnd w:id="31"/>
      <w:r w:rsidR="007B2C50">
        <w:rPr>
          <w:rStyle w:val="CommentReference"/>
        </w:rPr>
        <w:commentReference w:id="31"/>
      </w:r>
    </w:p>
    <w:p w14:paraId="487F9C96" w14:textId="77777777" w:rsidR="00FD714D" w:rsidRDefault="00C61FF8" w:rsidP="0006356D">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Así entonces, l</w:t>
      </w:r>
      <w:r w:rsidR="00BD60A3" w:rsidRPr="00811D77">
        <w:rPr>
          <w:rFonts w:ascii="Times New Roman" w:hAnsi="Times New Roman" w:cs="Times New Roman"/>
          <w:sz w:val="24"/>
          <w:szCs w:val="24"/>
          <w:lang w:val="es-MX"/>
        </w:rPr>
        <w:t xml:space="preserve">a investigación interdisciplinaria se funda </w:t>
      </w:r>
      <w:r w:rsidRPr="00811D77">
        <w:rPr>
          <w:rFonts w:ascii="Times New Roman" w:hAnsi="Times New Roman" w:cs="Times New Roman"/>
          <w:sz w:val="24"/>
          <w:szCs w:val="24"/>
          <w:lang w:val="es-MX"/>
        </w:rPr>
        <w:t xml:space="preserve">a partir de la necesidad de abordar y plantear soluciones a fenómenos complejos que no pueden ser resueltos desde la óptica disciplinar o institucional, </w:t>
      </w:r>
      <w:r w:rsidR="00D62A62" w:rsidRPr="00811D77">
        <w:rPr>
          <w:rFonts w:ascii="Times New Roman" w:hAnsi="Times New Roman" w:cs="Times New Roman"/>
          <w:sz w:val="24"/>
          <w:szCs w:val="24"/>
          <w:lang w:val="es-MX"/>
        </w:rPr>
        <w:t>pero,</w:t>
      </w:r>
      <w:r w:rsidRPr="00811D77">
        <w:rPr>
          <w:rFonts w:ascii="Times New Roman" w:hAnsi="Times New Roman" w:cs="Times New Roman"/>
          <w:sz w:val="24"/>
          <w:szCs w:val="24"/>
          <w:lang w:val="es-MX"/>
        </w:rPr>
        <w:t xml:space="preserve"> asimismo, se sustenta </w:t>
      </w:r>
      <w:r w:rsidR="00BD60A3" w:rsidRPr="00811D77">
        <w:rPr>
          <w:rFonts w:ascii="Times New Roman" w:hAnsi="Times New Roman" w:cs="Times New Roman"/>
          <w:sz w:val="24"/>
          <w:szCs w:val="24"/>
          <w:lang w:val="es-MX"/>
        </w:rPr>
        <w:t xml:space="preserve">en la noción de que existen áreas productivas de convergencia entre las disciplinas desde </w:t>
      </w:r>
      <w:r w:rsidRPr="00811D77">
        <w:rPr>
          <w:rFonts w:ascii="Times New Roman" w:hAnsi="Times New Roman" w:cs="Times New Roman"/>
          <w:sz w:val="24"/>
          <w:szCs w:val="24"/>
          <w:lang w:val="es-MX"/>
        </w:rPr>
        <w:t>las cuales puede emerger</w:t>
      </w:r>
      <w:r w:rsidR="00BD60A3" w:rsidRPr="00811D77">
        <w:rPr>
          <w:rFonts w:ascii="Times New Roman" w:hAnsi="Times New Roman" w:cs="Times New Roman"/>
          <w:sz w:val="24"/>
          <w:szCs w:val="24"/>
          <w:lang w:val="es-MX"/>
        </w:rPr>
        <w:t xml:space="preserve"> nuevo conocimiento </w:t>
      </w:r>
      <w:r w:rsidRPr="00811D77">
        <w:rPr>
          <w:rFonts w:ascii="Times New Roman" w:hAnsi="Times New Roman" w:cs="Times New Roman"/>
          <w:sz w:val="24"/>
          <w:szCs w:val="24"/>
          <w:lang w:val="es-MX"/>
        </w:rPr>
        <w:t>que ayude a proponer soluciones innovadoras a los problemas que enfrentamos en nuestro contexto actual.</w:t>
      </w:r>
      <w:r w:rsidR="00D62A62">
        <w:rPr>
          <w:rFonts w:ascii="Times New Roman" w:hAnsi="Times New Roman" w:cs="Times New Roman"/>
          <w:sz w:val="24"/>
          <w:szCs w:val="24"/>
          <w:lang w:val="es-MX"/>
        </w:rPr>
        <w:t xml:space="preserve"> </w:t>
      </w:r>
    </w:p>
    <w:p w14:paraId="49BEFC32" w14:textId="38F9E0EA" w:rsidR="00D62A62" w:rsidRDefault="00D62A62" w:rsidP="0006356D">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Todo lo anterior nos ha llevado a cuestionarnos sobre la manera en que </w:t>
      </w:r>
      <w:r w:rsidRPr="005D260E">
        <w:rPr>
          <w:rFonts w:ascii="Times New Roman" w:hAnsi="Times New Roman" w:cs="Times New Roman"/>
          <w:sz w:val="24"/>
          <w:szCs w:val="24"/>
          <w:highlight w:val="yellow"/>
          <w:lang w:val="es-MX"/>
          <w:rPrChange w:id="32" w:author="Author">
            <w:rPr>
              <w:rFonts w:ascii="Times New Roman" w:hAnsi="Times New Roman" w:cs="Times New Roman"/>
              <w:sz w:val="24"/>
              <w:szCs w:val="24"/>
              <w:lang w:val="es-MX"/>
            </w:rPr>
          </w:rPrChange>
        </w:rPr>
        <w:t>debemos</w:t>
      </w:r>
      <w:r>
        <w:rPr>
          <w:rFonts w:ascii="Times New Roman" w:hAnsi="Times New Roman" w:cs="Times New Roman"/>
          <w:sz w:val="24"/>
          <w:szCs w:val="24"/>
          <w:lang w:val="es-MX"/>
        </w:rPr>
        <w:t xml:space="preserve"> abordar, comprender y formar a los diseñadores en este siglo ¿en</w:t>
      </w:r>
      <w:commentRangeStart w:id="33"/>
      <w:r>
        <w:rPr>
          <w:rFonts w:ascii="Times New Roman" w:hAnsi="Times New Roman" w:cs="Times New Roman"/>
          <w:sz w:val="24"/>
          <w:szCs w:val="24"/>
          <w:lang w:val="es-MX"/>
        </w:rPr>
        <w:t xml:space="preserve"> que </w:t>
      </w:r>
      <w:commentRangeEnd w:id="33"/>
      <w:r w:rsidR="007B2C50">
        <w:rPr>
          <w:rStyle w:val="CommentReference"/>
        </w:rPr>
        <w:commentReference w:id="33"/>
      </w:r>
      <w:r>
        <w:rPr>
          <w:rFonts w:ascii="Times New Roman" w:hAnsi="Times New Roman" w:cs="Times New Roman"/>
          <w:sz w:val="24"/>
          <w:szCs w:val="24"/>
          <w:lang w:val="es-MX"/>
        </w:rPr>
        <w:t xml:space="preserve">medida </w:t>
      </w:r>
      <w:r w:rsidRPr="005D260E">
        <w:rPr>
          <w:rFonts w:ascii="Times New Roman" w:hAnsi="Times New Roman" w:cs="Times New Roman"/>
          <w:sz w:val="24"/>
          <w:szCs w:val="24"/>
          <w:highlight w:val="yellow"/>
          <w:lang w:val="es-MX"/>
          <w:rPrChange w:id="34" w:author="Author">
            <w:rPr>
              <w:rFonts w:ascii="Times New Roman" w:hAnsi="Times New Roman" w:cs="Times New Roman"/>
              <w:sz w:val="24"/>
              <w:szCs w:val="24"/>
              <w:lang w:val="es-MX"/>
            </w:rPr>
          </w:rPrChange>
        </w:rPr>
        <w:t>debemos</w:t>
      </w:r>
      <w:r>
        <w:rPr>
          <w:rFonts w:ascii="Times New Roman" w:hAnsi="Times New Roman" w:cs="Times New Roman"/>
          <w:sz w:val="24"/>
          <w:szCs w:val="24"/>
          <w:lang w:val="es-MX"/>
        </w:rPr>
        <w:t xml:space="preserve"> formar a los diseñadores en los enfoques multi, inter y transdisciplinares? ¿</w:t>
      </w:r>
      <w:r w:rsidR="00FD714D">
        <w:rPr>
          <w:rFonts w:ascii="Times New Roman" w:hAnsi="Times New Roman" w:cs="Times New Roman"/>
          <w:sz w:val="24"/>
          <w:szCs w:val="24"/>
          <w:lang w:val="es-MX"/>
        </w:rPr>
        <w:t>D</w:t>
      </w:r>
      <w:r>
        <w:rPr>
          <w:rFonts w:ascii="Times New Roman" w:hAnsi="Times New Roman" w:cs="Times New Roman"/>
          <w:sz w:val="24"/>
          <w:szCs w:val="24"/>
          <w:lang w:val="es-MX"/>
        </w:rPr>
        <w:t xml:space="preserve">ichos enfoques requieren de algún nivel de especialización que requiera de la formación de recursos humanos a nivel de posgrado? Quienes escribimos estas líneas </w:t>
      </w:r>
      <w:r w:rsidR="00CE51E3" w:rsidRPr="005D260E">
        <w:rPr>
          <w:rFonts w:ascii="Times New Roman" w:hAnsi="Times New Roman" w:cs="Times New Roman"/>
          <w:sz w:val="24"/>
          <w:szCs w:val="24"/>
          <w:highlight w:val="yellow"/>
          <w:lang w:val="es-MX"/>
          <w:rPrChange w:id="35" w:author="Author">
            <w:rPr>
              <w:rFonts w:ascii="Times New Roman" w:hAnsi="Times New Roman" w:cs="Times New Roman"/>
              <w:sz w:val="24"/>
              <w:szCs w:val="24"/>
              <w:lang w:val="es-MX"/>
            </w:rPr>
          </w:rPrChange>
        </w:rPr>
        <w:t>hemos</w:t>
      </w:r>
      <w:r w:rsidR="00CE51E3">
        <w:rPr>
          <w:rFonts w:ascii="Times New Roman" w:hAnsi="Times New Roman" w:cs="Times New Roman"/>
          <w:sz w:val="24"/>
          <w:szCs w:val="24"/>
          <w:lang w:val="es-MX"/>
        </w:rPr>
        <w:t xml:space="preserve"> trabajado en la formación de diseñadores por más de veinte años, durante ese tiempo, </w:t>
      </w:r>
      <w:commentRangeStart w:id="36"/>
      <w:r w:rsidR="00CE51E3" w:rsidRPr="005D260E">
        <w:rPr>
          <w:rFonts w:ascii="Times New Roman" w:hAnsi="Times New Roman" w:cs="Times New Roman"/>
          <w:sz w:val="24"/>
          <w:szCs w:val="24"/>
          <w:lang w:val="es-MX"/>
        </w:rPr>
        <w:t xml:space="preserve">hemos </w:t>
      </w:r>
      <w:commentRangeEnd w:id="36"/>
      <w:r w:rsidR="007B2C50" w:rsidRPr="005D260E">
        <w:rPr>
          <w:rStyle w:val="CommentReference"/>
        </w:rPr>
        <w:commentReference w:id="36"/>
      </w:r>
      <w:r w:rsidR="00CE51E3">
        <w:rPr>
          <w:rFonts w:ascii="Times New Roman" w:hAnsi="Times New Roman" w:cs="Times New Roman"/>
          <w:sz w:val="24"/>
          <w:szCs w:val="24"/>
          <w:lang w:val="es-MX"/>
        </w:rPr>
        <w:t xml:space="preserve">reflexionado sobre el diálogo que el diseño construye con áreas como el arte, la comunicación, la antropología, la sociología y la sustentabilidad, entre otras. Asimismo, </w:t>
      </w:r>
      <w:r w:rsidR="00CE51E3" w:rsidRPr="005D260E">
        <w:rPr>
          <w:rFonts w:ascii="Times New Roman" w:hAnsi="Times New Roman" w:cs="Times New Roman"/>
          <w:sz w:val="24"/>
          <w:szCs w:val="24"/>
          <w:highlight w:val="yellow"/>
          <w:lang w:val="es-MX"/>
          <w:rPrChange w:id="37" w:author="Author">
            <w:rPr>
              <w:rFonts w:ascii="Times New Roman" w:hAnsi="Times New Roman" w:cs="Times New Roman"/>
              <w:sz w:val="24"/>
              <w:szCs w:val="24"/>
              <w:lang w:val="es-MX"/>
            </w:rPr>
          </w:rPrChange>
        </w:rPr>
        <w:t>hemos</w:t>
      </w:r>
      <w:r w:rsidR="00CE51E3">
        <w:rPr>
          <w:rFonts w:ascii="Times New Roman" w:hAnsi="Times New Roman" w:cs="Times New Roman"/>
          <w:sz w:val="24"/>
          <w:szCs w:val="24"/>
          <w:lang w:val="es-MX"/>
        </w:rPr>
        <w:t xml:space="preserve"> participado en el diseño y </w:t>
      </w:r>
      <w:r w:rsidR="00FD714D">
        <w:rPr>
          <w:rFonts w:ascii="Times New Roman" w:hAnsi="Times New Roman" w:cs="Times New Roman"/>
          <w:sz w:val="24"/>
          <w:szCs w:val="24"/>
          <w:lang w:val="es-MX"/>
        </w:rPr>
        <w:t>re</w:t>
      </w:r>
      <w:r w:rsidR="00CE51E3">
        <w:rPr>
          <w:rFonts w:ascii="Times New Roman" w:hAnsi="Times New Roman" w:cs="Times New Roman"/>
          <w:sz w:val="24"/>
          <w:szCs w:val="24"/>
          <w:lang w:val="es-MX"/>
        </w:rPr>
        <w:t xml:space="preserve">diseño de diversos programas de diseño en niveles </w:t>
      </w:r>
      <w:r w:rsidR="00CE51E3">
        <w:rPr>
          <w:rFonts w:ascii="Times New Roman" w:hAnsi="Times New Roman" w:cs="Times New Roman"/>
          <w:sz w:val="24"/>
          <w:szCs w:val="24"/>
          <w:lang w:val="es-MX"/>
        </w:rPr>
        <w:lastRenderedPageBreak/>
        <w:t xml:space="preserve">de pregrado y posgrado y finalmente, ambos </w:t>
      </w:r>
      <w:r w:rsidR="00CE51E3" w:rsidRPr="005D260E">
        <w:rPr>
          <w:rFonts w:ascii="Times New Roman" w:hAnsi="Times New Roman" w:cs="Times New Roman"/>
          <w:sz w:val="24"/>
          <w:szCs w:val="24"/>
          <w:highlight w:val="yellow"/>
          <w:lang w:val="es-MX"/>
          <w:rPrChange w:id="38" w:author="Author">
            <w:rPr>
              <w:rFonts w:ascii="Times New Roman" w:hAnsi="Times New Roman" w:cs="Times New Roman"/>
              <w:sz w:val="24"/>
              <w:szCs w:val="24"/>
              <w:lang w:val="es-MX"/>
            </w:rPr>
          </w:rPrChange>
        </w:rPr>
        <w:t>hemos</w:t>
      </w:r>
      <w:r w:rsidR="00CE51E3">
        <w:rPr>
          <w:rFonts w:ascii="Times New Roman" w:hAnsi="Times New Roman" w:cs="Times New Roman"/>
          <w:sz w:val="24"/>
          <w:szCs w:val="24"/>
          <w:lang w:val="es-MX"/>
        </w:rPr>
        <w:t xml:space="preserve"> estado a cargo de la coordinación del programa de Maestría en Estudios y Procesos Creativos en Arte y Diseño durante el periodo comprendido entre los años 2012 al 2024.</w:t>
      </w:r>
    </w:p>
    <w:p w14:paraId="6C78344E" w14:textId="77777777" w:rsidR="00FD714D" w:rsidRPr="00811D77" w:rsidRDefault="00FD714D" w:rsidP="0006356D">
      <w:pPr>
        <w:spacing w:line="360" w:lineRule="auto"/>
        <w:jc w:val="both"/>
        <w:rPr>
          <w:rFonts w:ascii="Times New Roman" w:hAnsi="Times New Roman" w:cs="Times New Roman"/>
          <w:sz w:val="24"/>
          <w:szCs w:val="24"/>
          <w:lang w:val="es-MX"/>
        </w:rPr>
      </w:pPr>
    </w:p>
    <w:p w14:paraId="7CA6C2AD" w14:textId="1FD1D350" w:rsidR="00EE040C" w:rsidRDefault="00851242" w:rsidP="00AB3491">
      <w:pPr>
        <w:spacing w:line="360" w:lineRule="auto"/>
        <w:rPr>
          <w:rFonts w:ascii="Times New Roman" w:hAnsi="Times New Roman" w:cs="Times New Roman"/>
          <w:b/>
          <w:bCs/>
          <w:sz w:val="24"/>
          <w:szCs w:val="24"/>
          <w:lang w:val="es-MX"/>
        </w:rPr>
      </w:pPr>
      <w:r>
        <w:rPr>
          <w:rFonts w:ascii="Times New Roman" w:hAnsi="Times New Roman" w:cs="Times New Roman"/>
          <w:b/>
          <w:bCs/>
          <w:sz w:val="24"/>
          <w:szCs w:val="24"/>
          <w:lang w:val="es-MX"/>
        </w:rPr>
        <w:t>La interdisciplina y los estudios de posgrado (</w:t>
      </w:r>
      <w:r w:rsidR="00B2033A" w:rsidRPr="00B2033A">
        <w:rPr>
          <w:rFonts w:ascii="Times New Roman" w:hAnsi="Times New Roman" w:cs="Times New Roman"/>
          <w:b/>
          <w:bCs/>
          <w:sz w:val="24"/>
          <w:szCs w:val="24"/>
          <w:lang w:val="es-MX"/>
        </w:rPr>
        <w:t>Desarrollo</w:t>
      </w:r>
      <w:r>
        <w:rPr>
          <w:rFonts w:ascii="Times New Roman" w:hAnsi="Times New Roman" w:cs="Times New Roman"/>
          <w:b/>
          <w:bCs/>
          <w:sz w:val="24"/>
          <w:szCs w:val="24"/>
          <w:lang w:val="es-MX"/>
        </w:rPr>
        <w:t>)</w:t>
      </w:r>
    </w:p>
    <w:p w14:paraId="3ADC32CE" w14:textId="76CCDC1C" w:rsidR="00941298" w:rsidRPr="00AB3491" w:rsidRDefault="00EE040C" w:rsidP="00EE040C">
      <w:pPr>
        <w:spacing w:line="360" w:lineRule="auto"/>
        <w:jc w:val="both"/>
        <w:rPr>
          <w:rFonts w:ascii="Times New Roman" w:hAnsi="Times New Roman" w:cs="Times New Roman"/>
          <w:b/>
          <w:bCs/>
          <w:sz w:val="24"/>
          <w:szCs w:val="24"/>
          <w:lang w:val="es-MX"/>
        </w:rPr>
      </w:pPr>
      <w:commentRangeStart w:id="39"/>
      <w:r w:rsidRPr="00EE040C">
        <w:rPr>
          <w:rFonts w:ascii="Times New Roman" w:hAnsi="Times New Roman" w:cs="Times New Roman"/>
          <w:sz w:val="24"/>
          <w:szCs w:val="24"/>
          <w:lang w:val="es-MX"/>
        </w:rPr>
        <w:t>A</w:t>
      </w:r>
      <w:r w:rsidR="00AB3491">
        <w:rPr>
          <w:rFonts w:ascii="Times New Roman" w:hAnsi="Times New Roman" w:cs="Times New Roman"/>
          <w:sz w:val="24"/>
          <w:szCs w:val="24"/>
          <w:lang w:val="es-MX"/>
        </w:rPr>
        <w:t>un</w:t>
      </w:r>
      <w:commentRangeEnd w:id="39"/>
      <w:r w:rsidR="00E93E6E">
        <w:rPr>
          <w:rStyle w:val="CommentReference"/>
        </w:rPr>
        <w:commentReference w:id="39"/>
      </w:r>
      <w:r w:rsidR="00AB3491">
        <w:rPr>
          <w:rFonts w:ascii="Times New Roman" w:hAnsi="Times New Roman" w:cs="Times New Roman"/>
          <w:sz w:val="24"/>
          <w:szCs w:val="24"/>
          <w:lang w:val="es-MX"/>
        </w:rPr>
        <w:t xml:space="preserve"> cuando es probable que existan </w:t>
      </w:r>
      <w:r w:rsidR="00AB3491" w:rsidRPr="00E93E6E">
        <w:rPr>
          <w:rFonts w:ascii="Times New Roman" w:hAnsi="Times New Roman" w:cs="Times New Roman"/>
          <w:sz w:val="24"/>
          <w:szCs w:val="24"/>
          <w:highlight w:val="yellow"/>
          <w:lang w:val="es-MX"/>
          <w:rPrChange w:id="40" w:author="Author">
            <w:rPr>
              <w:rFonts w:ascii="Times New Roman" w:hAnsi="Times New Roman" w:cs="Times New Roman"/>
              <w:sz w:val="24"/>
              <w:szCs w:val="24"/>
              <w:lang w:val="es-MX"/>
            </w:rPr>
          </w:rPrChange>
        </w:rPr>
        <w:t>desarrollos</w:t>
      </w:r>
      <w:r w:rsidR="00AB3491">
        <w:rPr>
          <w:rFonts w:ascii="Times New Roman" w:hAnsi="Times New Roman" w:cs="Times New Roman"/>
          <w:sz w:val="24"/>
          <w:szCs w:val="24"/>
          <w:lang w:val="es-MX"/>
        </w:rPr>
        <w:t xml:space="preserve"> tempranos sobre ello</w:t>
      </w:r>
      <w:r>
        <w:rPr>
          <w:rFonts w:ascii="Times New Roman" w:hAnsi="Times New Roman" w:cs="Times New Roman"/>
          <w:sz w:val="24"/>
          <w:szCs w:val="24"/>
          <w:lang w:val="es-MX"/>
        </w:rPr>
        <w:t>, e</w:t>
      </w:r>
      <w:r w:rsidR="008B151C">
        <w:rPr>
          <w:rFonts w:ascii="Times New Roman" w:hAnsi="Times New Roman" w:cs="Times New Roman"/>
          <w:sz w:val="24"/>
          <w:szCs w:val="24"/>
          <w:lang w:val="es-MX"/>
        </w:rPr>
        <w:t xml:space="preserve">l interés por </w:t>
      </w:r>
      <w:r w:rsidR="008B151C" w:rsidRPr="00E93E6E">
        <w:rPr>
          <w:rFonts w:ascii="Times New Roman" w:hAnsi="Times New Roman" w:cs="Times New Roman"/>
          <w:sz w:val="24"/>
          <w:szCs w:val="24"/>
          <w:highlight w:val="yellow"/>
          <w:lang w:val="es-MX"/>
          <w:rPrChange w:id="41" w:author="Author">
            <w:rPr>
              <w:rFonts w:ascii="Times New Roman" w:hAnsi="Times New Roman" w:cs="Times New Roman"/>
              <w:sz w:val="24"/>
              <w:szCs w:val="24"/>
              <w:lang w:val="es-MX"/>
            </w:rPr>
          </w:rPrChange>
        </w:rPr>
        <w:t>desarrollar</w:t>
      </w:r>
      <w:r w:rsidR="008B151C">
        <w:rPr>
          <w:rFonts w:ascii="Times New Roman" w:hAnsi="Times New Roman" w:cs="Times New Roman"/>
          <w:sz w:val="24"/>
          <w:szCs w:val="24"/>
          <w:lang w:val="es-MX"/>
        </w:rPr>
        <w:t xml:space="preserve"> investigación a través de enfoques como la interdisciplinariedad y aplicarla a la solución de problemas complejos en México</w:t>
      </w:r>
      <w:r>
        <w:rPr>
          <w:rFonts w:ascii="Times New Roman" w:hAnsi="Times New Roman" w:cs="Times New Roman"/>
          <w:sz w:val="24"/>
          <w:szCs w:val="24"/>
          <w:lang w:val="es-MX"/>
        </w:rPr>
        <w:t>,</w:t>
      </w:r>
      <w:r w:rsidR="008B151C">
        <w:rPr>
          <w:rFonts w:ascii="Times New Roman" w:hAnsi="Times New Roman" w:cs="Times New Roman"/>
          <w:sz w:val="24"/>
          <w:szCs w:val="24"/>
          <w:lang w:val="es-MX"/>
        </w:rPr>
        <w:t xml:space="preserve"> toma forma a partir de las políticas públicas establecidas por el Consejo </w:t>
      </w:r>
      <w:r>
        <w:rPr>
          <w:rFonts w:ascii="Times New Roman" w:hAnsi="Times New Roman" w:cs="Times New Roman"/>
          <w:sz w:val="24"/>
          <w:szCs w:val="24"/>
          <w:lang w:val="es-MX"/>
        </w:rPr>
        <w:t xml:space="preserve">Nacional </w:t>
      </w:r>
      <w:r w:rsidR="008B151C">
        <w:rPr>
          <w:rFonts w:ascii="Times New Roman" w:hAnsi="Times New Roman" w:cs="Times New Roman"/>
          <w:sz w:val="24"/>
          <w:szCs w:val="24"/>
          <w:lang w:val="es-MX"/>
        </w:rPr>
        <w:t>de Ciencia, Humanidades y Tecnología (CONAH</w:t>
      </w:r>
      <w:r w:rsidR="00040CCC">
        <w:rPr>
          <w:rFonts w:ascii="Times New Roman" w:hAnsi="Times New Roman" w:cs="Times New Roman"/>
          <w:sz w:val="24"/>
          <w:szCs w:val="24"/>
          <w:lang w:val="es-MX"/>
        </w:rPr>
        <w:t>CY</w:t>
      </w:r>
      <w:r w:rsidR="008B151C">
        <w:rPr>
          <w:rFonts w:ascii="Times New Roman" w:hAnsi="Times New Roman" w:cs="Times New Roman"/>
          <w:sz w:val="24"/>
          <w:szCs w:val="24"/>
          <w:lang w:val="es-MX"/>
        </w:rPr>
        <w:t>T) en el pasado sexenio.</w:t>
      </w:r>
    </w:p>
    <w:p w14:paraId="79822E0A" w14:textId="5F1AD98F" w:rsidR="00021F80" w:rsidRPr="00020B85" w:rsidRDefault="009D3692" w:rsidP="00EE040C">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El CONACyT tuvo sus origenes</w:t>
      </w:r>
      <w:r w:rsidR="00B36493" w:rsidRPr="00020B85">
        <w:rPr>
          <w:rFonts w:ascii="Times New Roman" w:hAnsi="Times New Roman" w:cs="Times New Roman"/>
          <w:sz w:val="24"/>
          <w:szCs w:val="24"/>
          <w:lang w:val="es-MX"/>
        </w:rPr>
        <w:t xml:space="preserve"> en los años setenta</w:t>
      </w:r>
      <w:r>
        <w:rPr>
          <w:rFonts w:ascii="Times New Roman" w:hAnsi="Times New Roman" w:cs="Times New Roman"/>
          <w:sz w:val="24"/>
          <w:szCs w:val="24"/>
          <w:lang w:val="es-MX"/>
        </w:rPr>
        <w:t xml:space="preserve"> con el fin</w:t>
      </w:r>
      <w:r w:rsidR="00B36493" w:rsidRPr="00020B85">
        <w:rPr>
          <w:rFonts w:ascii="Times New Roman" w:hAnsi="Times New Roman" w:cs="Times New Roman"/>
          <w:sz w:val="24"/>
          <w:szCs w:val="24"/>
          <w:lang w:val="es-MX"/>
        </w:rPr>
        <w:t xml:space="preserve"> </w:t>
      </w:r>
      <w:r>
        <w:rPr>
          <w:rFonts w:ascii="Times New Roman" w:hAnsi="Times New Roman" w:cs="Times New Roman"/>
          <w:sz w:val="24"/>
          <w:szCs w:val="24"/>
          <w:lang w:val="es-MX"/>
        </w:rPr>
        <w:t>de</w:t>
      </w:r>
      <w:r w:rsidR="00BA7C98" w:rsidRPr="00020B85">
        <w:rPr>
          <w:rFonts w:ascii="Times New Roman" w:hAnsi="Times New Roman" w:cs="Times New Roman"/>
          <w:sz w:val="24"/>
          <w:szCs w:val="24"/>
          <w:lang w:val="es-MX"/>
        </w:rPr>
        <w:t xml:space="preserve"> </w:t>
      </w:r>
      <w:r w:rsidR="00B36493" w:rsidRPr="00020B85">
        <w:rPr>
          <w:rFonts w:ascii="Times New Roman" w:hAnsi="Times New Roman" w:cs="Times New Roman"/>
          <w:sz w:val="24"/>
          <w:szCs w:val="24"/>
          <w:lang w:val="es-MX"/>
        </w:rPr>
        <w:t xml:space="preserve">articular las políticas públicas y </w:t>
      </w:r>
      <w:r>
        <w:rPr>
          <w:rFonts w:ascii="Times New Roman" w:hAnsi="Times New Roman" w:cs="Times New Roman"/>
          <w:sz w:val="24"/>
          <w:szCs w:val="24"/>
          <w:lang w:val="es-MX"/>
        </w:rPr>
        <w:t>en relación con la promoción</w:t>
      </w:r>
      <w:r w:rsidR="00B36493" w:rsidRPr="00020B85">
        <w:rPr>
          <w:rFonts w:ascii="Times New Roman" w:hAnsi="Times New Roman" w:cs="Times New Roman"/>
          <w:sz w:val="24"/>
          <w:szCs w:val="24"/>
          <w:lang w:val="es-MX"/>
        </w:rPr>
        <w:t xml:space="preserve"> de la investigación científica </w:t>
      </w:r>
      <w:r>
        <w:rPr>
          <w:rFonts w:ascii="Times New Roman" w:hAnsi="Times New Roman" w:cs="Times New Roman"/>
          <w:sz w:val="24"/>
          <w:szCs w:val="24"/>
          <w:lang w:val="es-MX"/>
        </w:rPr>
        <w:t>del país, lo anterior</w:t>
      </w:r>
      <w:r w:rsidR="00B36493" w:rsidRPr="00020B85">
        <w:rPr>
          <w:rFonts w:ascii="Times New Roman" w:hAnsi="Times New Roman" w:cs="Times New Roman"/>
          <w:sz w:val="24"/>
          <w:szCs w:val="24"/>
          <w:lang w:val="es-MX"/>
        </w:rPr>
        <w:t xml:space="preserve"> </w:t>
      </w:r>
      <w:r>
        <w:rPr>
          <w:rFonts w:ascii="Times New Roman" w:hAnsi="Times New Roman" w:cs="Times New Roman"/>
          <w:sz w:val="24"/>
          <w:szCs w:val="24"/>
          <w:lang w:val="es-MX"/>
        </w:rPr>
        <w:t>implementado a través del apoyo a</w:t>
      </w:r>
      <w:r w:rsidR="00B36493" w:rsidRPr="00020B85">
        <w:rPr>
          <w:rFonts w:ascii="Times New Roman" w:hAnsi="Times New Roman" w:cs="Times New Roman"/>
          <w:sz w:val="24"/>
          <w:szCs w:val="24"/>
          <w:lang w:val="es-MX"/>
        </w:rPr>
        <w:t xml:space="preserve"> la investigación básica y aplicada</w:t>
      </w:r>
      <w:r>
        <w:rPr>
          <w:rFonts w:ascii="Times New Roman" w:hAnsi="Times New Roman" w:cs="Times New Roman"/>
          <w:sz w:val="24"/>
          <w:szCs w:val="24"/>
          <w:lang w:val="es-MX"/>
        </w:rPr>
        <w:t xml:space="preserve"> y la</w:t>
      </w:r>
      <w:r w:rsidR="00B36493" w:rsidRPr="00020B85">
        <w:rPr>
          <w:rFonts w:ascii="Times New Roman" w:hAnsi="Times New Roman" w:cs="Times New Roman"/>
          <w:sz w:val="24"/>
          <w:szCs w:val="24"/>
          <w:lang w:val="es-MX"/>
        </w:rPr>
        <w:t xml:space="preserve"> formación y </w:t>
      </w:r>
      <w:r w:rsidRPr="00020B85">
        <w:rPr>
          <w:rFonts w:ascii="Times New Roman" w:hAnsi="Times New Roman" w:cs="Times New Roman"/>
          <w:sz w:val="24"/>
          <w:szCs w:val="24"/>
          <w:lang w:val="es-MX"/>
        </w:rPr>
        <w:t>fortalecimiento</w:t>
      </w:r>
      <w:r w:rsidR="00B36493" w:rsidRPr="00020B85">
        <w:rPr>
          <w:rFonts w:ascii="Times New Roman" w:hAnsi="Times New Roman" w:cs="Times New Roman"/>
          <w:sz w:val="24"/>
          <w:szCs w:val="24"/>
          <w:lang w:val="es-MX"/>
        </w:rPr>
        <w:t xml:space="preserve"> de</w:t>
      </w:r>
      <w:r w:rsidR="00BA7C98" w:rsidRPr="00020B85">
        <w:rPr>
          <w:rFonts w:ascii="Times New Roman" w:hAnsi="Times New Roman" w:cs="Times New Roman"/>
          <w:sz w:val="24"/>
          <w:szCs w:val="24"/>
          <w:lang w:val="es-MX"/>
        </w:rPr>
        <w:t xml:space="preserve"> </w:t>
      </w:r>
      <w:r w:rsidR="00B36493" w:rsidRPr="00020B85">
        <w:rPr>
          <w:rFonts w:ascii="Times New Roman" w:hAnsi="Times New Roman" w:cs="Times New Roman"/>
          <w:sz w:val="24"/>
          <w:szCs w:val="24"/>
          <w:lang w:val="es-MX"/>
        </w:rPr>
        <w:t xml:space="preserve">grupos </w:t>
      </w:r>
      <w:r>
        <w:rPr>
          <w:rFonts w:ascii="Times New Roman" w:hAnsi="Times New Roman" w:cs="Times New Roman"/>
          <w:sz w:val="24"/>
          <w:szCs w:val="24"/>
          <w:lang w:val="es-MX"/>
        </w:rPr>
        <w:t xml:space="preserve">de investigación, así como </w:t>
      </w:r>
      <w:r w:rsidR="00B36493" w:rsidRPr="00020B85">
        <w:rPr>
          <w:rFonts w:ascii="Times New Roman" w:hAnsi="Times New Roman" w:cs="Times New Roman"/>
          <w:sz w:val="24"/>
          <w:szCs w:val="24"/>
          <w:lang w:val="es-MX"/>
        </w:rPr>
        <w:t>el fortalecimiento de las</w:t>
      </w:r>
      <w:r w:rsidR="00BA7C98" w:rsidRPr="00020B85">
        <w:rPr>
          <w:rFonts w:ascii="Times New Roman" w:hAnsi="Times New Roman" w:cs="Times New Roman"/>
          <w:sz w:val="24"/>
          <w:szCs w:val="24"/>
          <w:lang w:val="es-MX"/>
        </w:rPr>
        <w:t xml:space="preserve"> </w:t>
      </w:r>
      <w:r w:rsidR="00B36493" w:rsidRPr="00020B85">
        <w:rPr>
          <w:rFonts w:ascii="Times New Roman" w:hAnsi="Times New Roman" w:cs="Times New Roman"/>
          <w:sz w:val="24"/>
          <w:szCs w:val="24"/>
          <w:lang w:val="es-MX"/>
        </w:rPr>
        <w:t>instituciones públicas de educación superior.</w:t>
      </w:r>
      <w:r w:rsidR="00EE040C" w:rsidRPr="00020B85">
        <w:rPr>
          <w:rFonts w:ascii="Times New Roman" w:hAnsi="Times New Roman" w:cs="Times New Roman"/>
          <w:sz w:val="24"/>
          <w:szCs w:val="24"/>
          <w:lang w:val="es-MX"/>
        </w:rPr>
        <w:t xml:space="preserve"> </w:t>
      </w:r>
      <w:r>
        <w:rPr>
          <w:rFonts w:ascii="Times New Roman" w:hAnsi="Times New Roman" w:cs="Times New Roman"/>
          <w:sz w:val="24"/>
          <w:szCs w:val="24"/>
          <w:lang w:val="es-MX"/>
        </w:rPr>
        <w:t>Desde la creación del CONACyT y hasta finales de los años ochenta</w:t>
      </w:r>
      <w:r w:rsidR="00EE040C" w:rsidRPr="00020B85">
        <w:rPr>
          <w:rFonts w:ascii="Times New Roman" w:hAnsi="Times New Roman" w:cs="Times New Roman"/>
          <w:sz w:val="24"/>
          <w:szCs w:val="24"/>
          <w:lang w:val="es-MX"/>
        </w:rPr>
        <w:t>, lo</w:t>
      </w:r>
      <w:r w:rsidR="0018269B" w:rsidRPr="00020B85">
        <w:rPr>
          <w:rFonts w:ascii="Times New Roman" w:hAnsi="Times New Roman" w:cs="Times New Roman"/>
          <w:sz w:val="24"/>
          <w:szCs w:val="24"/>
          <w:lang w:val="es-MX"/>
        </w:rPr>
        <w:t>s planes nacionales de ciencia y tecnología se orientaron a la promoción del desarrollo económico sustentado</w:t>
      </w:r>
      <w:r w:rsidR="00021F80" w:rsidRPr="00020B85">
        <w:rPr>
          <w:rFonts w:ascii="Times New Roman" w:hAnsi="Times New Roman" w:cs="Times New Roman"/>
          <w:sz w:val="24"/>
          <w:szCs w:val="24"/>
          <w:lang w:val="es-MX"/>
        </w:rPr>
        <w:t xml:space="preserve"> </w:t>
      </w:r>
      <w:r w:rsidR="0018269B" w:rsidRPr="00020B85">
        <w:rPr>
          <w:rFonts w:ascii="Times New Roman" w:hAnsi="Times New Roman" w:cs="Times New Roman"/>
          <w:sz w:val="24"/>
          <w:szCs w:val="24"/>
          <w:lang w:val="es-MX"/>
        </w:rPr>
        <w:t>en el avance de la ciencia y la tecnología con referencias aisladas al trabajo</w:t>
      </w:r>
      <w:r w:rsidR="00021F80" w:rsidRPr="00020B85">
        <w:rPr>
          <w:rFonts w:ascii="Times New Roman" w:hAnsi="Times New Roman" w:cs="Times New Roman"/>
          <w:sz w:val="24"/>
          <w:szCs w:val="24"/>
          <w:lang w:val="es-MX"/>
        </w:rPr>
        <w:t xml:space="preserve"> </w:t>
      </w:r>
      <w:r w:rsidR="0018269B" w:rsidRPr="00020B85">
        <w:rPr>
          <w:rFonts w:ascii="Times New Roman" w:hAnsi="Times New Roman" w:cs="Times New Roman"/>
          <w:sz w:val="24"/>
          <w:szCs w:val="24"/>
          <w:lang w:val="es-MX"/>
        </w:rPr>
        <w:t xml:space="preserve">interdisciplinario. Es hasta la década de los </w:t>
      </w:r>
      <w:r w:rsidR="00EE040C" w:rsidRPr="00020B85">
        <w:rPr>
          <w:rFonts w:ascii="Times New Roman" w:hAnsi="Times New Roman" w:cs="Times New Roman"/>
          <w:sz w:val="24"/>
          <w:szCs w:val="24"/>
          <w:lang w:val="es-MX"/>
        </w:rPr>
        <w:t>noventa</w:t>
      </w:r>
      <w:r w:rsidR="0018269B" w:rsidRPr="00020B85">
        <w:rPr>
          <w:rFonts w:ascii="Times New Roman" w:hAnsi="Times New Roman" w:cs="Times New Roman"/>
          <w:sz w:val="24"/>
          <w:szCs w:val="24"/>
          <w:lang w:val="es-MX"/>
        </w:rPr>
        <w:t xml:space="preserve"> que estos planes, enmarcados en un</w:t>
      </w:r>
      <w:r w:rsidR="00021F80" w:rsidRPr="00020B85">
        <w:rPr>
          <w:rFonts w:ascii="Times New Roman" w:hAnsi="Times New Roman" w:cs="Times New Roman"/>
          <w:sz w:val="24"/>
          <w:szCs w:val="24"/>
          <w:lang w:val="es-MX"/>
        </w:rPr>
        <w:t xml:space="preserve"> </w:t>
      </w:r>
      <w:r w:rsidR="0018269B" w:rsidRPr="00020B85">
        <w:rPr>
          <w:rFonts w:ascii="Times New Roman" w:hAnsi="Times New Roman" w:cs="Times New Roman"/>
          <w:sz w:val="24"/>
          <w:szCs w:val="24"/>
          <w:lang w:val="es-MX"/>
        </w:rPr>
        <w:t>modelo de desarrollo centrado en la modernización industrial, la apertura comercial</w:t>
      </w:r>
      <w:r w:rsidR="00021F80" w:rsidRPr="00020B85">
        <w:rPr>
          <w:rFonts w:ascii="Times New Roman" w:hAnsi="Times New Roman" w:cs="Times New Roman"/>
          <w:sz w:val="24"/>
          <w:szCs w:val="24"/>
          <w:lang w:val="es-MX"/>
        </w:rPr>
        <w:t xml:space="preserve"> </w:t>
      </w:r>
      <w:r w:rsidR="0018269B" w:rsidRPr="00020B85">
        <w:rPr>
          <w:rFonts w:ascii="Times New Roman" w:hAnsi="Times New Roman" w:cs="Times New Roman"/>
          <w:sz w:val="24"/>
          <w:szCs w:val="24"/>
          <w:lang w:val="es-MX"/>
        </w:rPr>
        <w:t>y los procesos de globalización, plantearon el objetivo de impulsar proyectos</w:t>
      </w:r>
      <w:r w:rsidR="00021F80" w:rsidRPr="00020B85">
        <w:rPr>
          <w:rFonts w:ascii="Times New Roman" w:hAnsi="Times New Roman" w:cs="Times New Roman"/>
          <w:sz w:val="24"/>
          <w:szCs w:val="24"/>
          <w:lang w:val="es-MX"/>
        </w:rPr>
        <w:t xml:space="preserve"> </w:t>
      </w:r>
      <w:r w:rsidR="0018269B" w:rsidRPr="00020B85">
        <w:rPr>
          <w:rFonts w:ascii="Times New Roman" w:hAnsi="Times New Roman" w:cs="Times New Roman"/>
          <w:sz w:val="24"/>
          <w:szCs w:val="24"/>
          <w:lang w:val="es-MX"/>
        </w:rPr>
        <w:t>interdisciplinarios</w:t>
      </w:r>
      <w:r>
        <w:rPr>
          <w:rFonts w:ascii="Times New Roman" w:hAnsi="Times New Roman" w:cs="Times New Roman"/>
          <w:sz w:val="24"/>
          <w:szCs w:val="24"/>
          <w:lang w:val="es-MX"/>
        </w:rPr>
        <w:t xml:space="preserve"> </w:t>
      </w:r>
      <w:r w:rsidRPr="00020B85">
        <w:rPr>
          <w:rFonts w:ascii="Times New Roman" w:hAnsi="Times New Roman" w:cs="Times New Roman"/>
          <w:sz w:val="24"/>
          <w:szCs w:val="24"/>
          <w:lang w:val="es-MX"/>
        </w:rPr>
        <w:t>(Casas, Corona, Jaso y Vera-Cruz</w:t>
      </w:r>
      <w:r>
        <w:rPr>
          <w:rFonts w:ascii="Times New Roman" w:hAnsi="Times New Roman" w:cs="Times New Roman"/>
          <w:sz w:val="24"/>
          <w:szCs w:val="24"/>
          <w:lang w:val="es-MX"/>
        </w:rPr>
        <w:t>,</w:t>
      </w:r>
      <w:r w:rsidRPr="00020B85">
        <w:rPr>
          <w:rFonts w:ascii="Times New Roman" w:hAnsi="Times New Roman" w:cs="Times New Roman"/>
          <w:sz w:val="24"/>
          <w:szCs w:val="24"/>
          <w:lang w:val="es-MX"/>
        </w:rPr>
        <w:t xml:space="preserve"> 2013)</w:t>
      </w:r>
      <w:r w:rsidR="00CE51E3" w:rsidRPr="00020B85">
        <w:rPr>
          <w:rFonts w:ascii="Times New Roman" w:hAnsi="Times New Roman" w:cs="Times New Roman"/>
          <w:sz w:val="24"/>
          <w:szCs w:val="24"/>
          <w:lang w:val="es-MX"/>
        </w:rPr>
        <w:t>.</w:t>
      </w:r>
      <w:r w:rsidR="0018269B" w:rsidRPr="00020B85">
        <w:rPr>
          <w:rFonts w:ascii="Times New Roman" w:hAnsi="Times New Roman" w:cs="Times New Roman"/>
          <w:sz w:val="24"/>
          <w:szCs w:val="24"/>
          <w:lang w:val="es-MX"/>
        </w:rPr>
        <w:t xml:space="preserve"> </w:t>
      </w:r>
    </w:p>
    <w:p w14:paraId="47A200AA" w14:textId="3964F91E" w:rsidR="0018269B" w:rsidRPr="0018269B" w:rsidRDefault="0018269B" w:rsidP="00294B8A">
      <w:pPr>
        <w:spacing w:line="360" w:lineRule="auto"/>
        <w:jc w:val="both"/>
        <w:rPr>
          <w:rFonts w:ascii="Times New Roman" w:hAnsi="Times New Roman" w:cs="Times New Roman"/>
          <w:sz w:val="24"/>
          <w:szCs w:val="24"/>
          <w:lang w:val="es-MX"/>
        </w:rPr>
      </w:pPr>
      <w:r w:rsidRPr="0018269B">
        <w:rPr>
          <w:rFonts w:ascii="Times New Roman" w:hAnsi="Times New Roman" w:cs="Times New Roman"/>
          <w:sz w:val="24"/>
          <w:szCs w:val="24"/>
          <w:lang w:val="es-MX"/>
        </w:rPr>
        <w:t xml:space="preserve">No obstante, </w:t>
      </w:r>
      <w:r w:rsidR="00425C70">
        <w:rPr>
          <w:rFonts w:ascii="Times New Roman" w:hAnsi="Times New Roman" w:cs="Times New Roman"/>
          <w:sz w:val="24"/>
          <w:szCs w:val="24"/>
          <w:lang w:val="es-MX"/>
        </w:rPr>
        <w:t xml:space="preserve">como </w:t>
      </w:r>
      <w:r w:rsidR="00B36493" w:rsidRPr="00E93E6E">
        <w:rPr>
          <w:rFonts w:ascii="Times New Roman" w:hAnsi="Times New Roman" w:cs="Times New Roman"/>
          <w:sz w:val="24"/>
          <w:szCs w:val="24"/>
          <w:highlight w:val="yellow"/>
          <w:lang w:val="es-MX"/>
          <w:rPrChange w:id="42" w:author="Author">
            <w:rPr>
              <w:rFonts w:ascii="Times New Roman" w:hAnsi="Times New Roman" w:cs="Times New Roman"/>
              <w:sz w:val="24"/>
              <w:szCs w:val="24"/>
              <w:lang w:val="es-MX"/>
            </w:rPr>
          </w:rPrChange>
        </w:rPr>
        <w:t>Villa y Blazquez</w:t>
      </w:r>
      <w:r w:rsidR="00EE040C" w:rsidRPr="00E93E6E">
        <w:rPr>
          <w:rFonts w:ascii="Times New Roman" w:hAnsi="Times New Roman" w:cs="Times New Roman"/>
          <w:sz w:val="24"/>
          <w:szCs w:val="24"/>
          <w:highlight w:val="yellow"/>
          <w:lang w:val="es-MX"/>
          <w:rPrChange w:id="43" w:author="Author">
            <w:rPr>
              <w:rFonts w:ascii="Times New Roman" w:hAnsi="Times New Roman" w:cs="Times New Roman"/>
              <w:sz w:val="24"/>
              <w:szCs w:val="24"/>
              <w:lang w:val="es-MX"/>
            </w:rPr>
          </w:rPrChange>
        </w:rPr>
        <w:t xml:space="preserve"> (2023)</w:t>
      </w:r>
      <w:r w:rsidR="00B36493">
        <w:rPr>
          <w:rFonts w:ascii="Times New Roman" w:hAnsi="Times New Roman" w:cs="Times New Roman"/>
          <w:sz w:val="24"/>
          <w:szCs w:val="24"/>
          <w:lang w:val="es-MX"/>
        </w:rPr>
        <w:t xml:space="preserve"> explican </w:t>
      </w:r>
      <w:r w:rsidR="00425C70">
        <w:rPr>
          <w:rFonts w:ascii="Times New Roman" w:hAnsi="Times New Roman" w:cs="Times New Roman"/>
          <w:sz w:val="24"/>
          <w:szCs w:val="24"/>
          <w:lang w:val="es-MX"/>
        </w:rPr>
        <w:t>“</w:t>
      </w:r>
      <w:r w:rsidRPr="0018269B">
        <w:rPr>
          <w:rFonts w:ascii="Times New Roman" w:hAnsi="Times New Roman" w:cs="Times New Roman"/>
          <w:sz w:val="24"/>
          <w:szCs w:val="24"/>
          <w:lang w:val="es-MX"/>
        </w:rPr>
        <w:t>su propósito</w:t>
      </w:r>
      <w:r w:rsidR="00B3649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se enunció sin precisión conceptual sobre este tipo de investigación y sin instrumentos</w:t>
      </w:r>
      <w:r w:rsidR="00B3649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de política para cumplirlo</w:t>
      </w:r>
      <w:r w:rsidR="00425C70">
        <w:rPr>
          <w:rFonts w:ascii="Times New Roman" w:hAnsi="Times New Roman" w:cs="Times New Roman"/>
          <w:sz w:val="24"/>
          <w:szCs w:val="24"/>
          <w:lang w:val="es-MX"/>
        </w:rPr>
        <w:t>”</w:t>
      </w:r>
      <w:r w:rsidR="00B36493">
        <w:rPr>
          <w:rFonts w:ascii="Times New Roman" w:hAnsi="Times New Roman" w:cs="Times New Roman"/>
          <w:sz w:val="24"/>
          <w:szCs w:val="24"/>
          <w:lang w:val="es-MX"/>
        </w:rPr>
        <w:t xml:space="preserve"> (</w:t>
      </w:r>
      <w:r w:rsidR="00B36493" w:rsidRPr="00E93E6E">
        <w:rPr>
          <w:rFonts w:ascii="Times New Roman" w:hAnsi="Times New Roman" w:cs="Times New Roman"/>
          <w:sz w:val="24"/>
          <w:szCs w:val="24"/>
          <w:highlight w:val="yellow"/>
          <w:lang w:val="es-MX"/>
          <w:rPrChange w:id="44" w:author="Author">
            <w:rPr>
              <w:rFonts w:ascii="Times New Roman" w:hAnsi="Times New Roman" w:cs="Times New Roman"/>
              <w:sz w:val="24"/>
              <w:szCs w:val="24"/>
              <w:lang w:val="es-MX"/>
            </w:rPr>
          </w:rPrChange>
        </w:rPr>
        <w:t>Villa y Blazquez</w:t>
      </w:r>
      <w:r w:rsidR="00B36493">
        <w:rPr>
          <w:rFonts w:ascii="Times New Roman" w:hAnsi="Times New Roman" w:cs="Times New Roman"/>
          <w:sz w:val="24"/>
          <w:szCs w:val="24"/>
          <w:lang w:val="es-MX"/>
        </w:rPr>
        <w:t xml:space="preserve">, 2023, p. </w:t>
      </w:r>
      <w:commentRangeStart w:id="45"/>
      <w:r w:rsidR="00B36493">
        <w:rPr>
          <w:rFonts w:ascii="Times New Roman" w:hAnsi="Times New Roman" w:cs="Times New Roman"/>
          <w:sz w:val="24"/>
          <w:szCs w:val="24"/>
          <w:lang w:val="es-MX"/>
        </w:rPr>
        <w:t>147</w:t>
      </w:r>
      <w:commentRangeEnd w:id="45"/>
      <w:r w:rsidR="00E93E6E">
        <w:rPr>
          <w:rStyle w:val="CommentReference"/>
        </w:rPr>
        <w:commentReference w:id="45"/>
      </w:r>
      <w:r w:rsidR="00B36493">
        <w:rPr>
          <w:rFonts w:ascii="Times New Roman" w:hAnsi="Times New Roman" w:cs="Times New Roman"/>
          <w:sz w:val="24"/>
          <w:szCs w:val="24"/>
          <w:lang w:val="es-MX"/>
        </w:rPr>
        <w:t>).</w:t>
      </w:r>
    </w:p>
    <w:p w14:paraId="781EEFB7" w14:textId="17DEA738" w:rsidR="0018269B" w:rsidRPr="0018269B" w:rsidRDefault="00425C70" w:rsidP="00294B8A">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Desde inicios de este siglo el</w:t>
      </w:r>
      <w:r w:rsidR="0018269B" w:rsidRPr="0018269B">
        <w:rPr>
          <w:rFonts w:ascii="Times New Roman" w:hAnsi="Times New Roman" w:cs="Times New Roman"/>
          <w:sz w:val="24"/>
          <w:szCs w:val="24"/>
          <w:lang w:val="es-MX"/>
        </w:rPr>
        <w:t xml:space="preserve"> Consejo Nacional de Ciencia y Tecnología </w:t>
      </w:r>
      <w:r w:rsidR="00040CCC">
        <w:rPr>
          <w:rFonts w:ascii="Times New Roman" w:hAnsi="Times New Roman" w:cs="Times New Roman"/>
          <w:sz w:val="24"/>
          <w:szCs w:val="24"/>
          <w:lang w:val="es-MX"/>
        </w:rPr>
        <w:t xml:space="preserve">(CONACYT) </w:t>
      </w:r>
      <w:r>
        <w:rPr>
          <w:rFonts w:ascii="Times New Roman" w:hAnsi="Times New Roman" w:cs="Times New Roman"/>
          <w:sz w:val="24"/>
          <w:szCs w:val="24"/>
          <w:lang w:val="es-MX"/>
        </w:rPr>
        <w:t>inicia la</w:t>
      </w:r>
      <w:r w:rsidR="00CE51E3">
        <w:rPr>
          <w:rFonts w:ascii="Times New Roman" w:hAnsi="Times New Roman" w:cs="Times New Roman"/>
          <w:sz w:val="24"/>
          <w:szCs w:val="24"/>
          <w:lang w:val="es-MX"/>
        </w:rPr>
        <w:t xml:space="preserve"> </w:t>
      </w:r>
      <w:r w:rsidR="0018269B" w:rsidRPr="0018269B">
        <w:rPr>
          <w:rFonts w:ascii="Times New Roman" w:hAnsi="Times New Roman" w:cs="Times New Roman"/>
          <w:sz w:val="24"/>
          <w:szCs w:val="24"/>
          <w:lang w:val="es-MX"/>
        </w:rPr>
        <w:t>financia</w:t>
      </w:r>
      <w:r>
        <w:rPr>
          <w:rFonts w:ascii="Times New Roman" w:hAnsi="Times New Roman" w:cs="Times New Roman"/>
          <w:sz w:val="24"/>
          <w:szCs w:val="24"/>
          <w:lang w:val="es-MX"/>
        </w:rPr>
        <w:t>ción de</w:t>
      </w:r>
      <w:r w:rsidR="0018269B" w:rsidRPr="0018269B">
        <w:rPr>
          <w:rFonts w:ascii="Times New Roman" w:hAnsi="Times New Roman" w:cs="Times New Roman"/>
          <w:sz w:val="24"/>
          <w:szCs w:val="24"/>
          <w:lang w:val="es-MX"/>
        </w:rPr>
        <w:t xml:space="preserve"> proyectos de </w:t>
      </w:r>
      <w:r>
        <w:rPr>
          <w:rFonts w:ascii="Times New Roman" w:hAnsi="Times New Roman" w:cs="Times New Roman"/>
          <w:sz w:val="24"/>
          <w:szCs w:val="24"/>
          <w:lang w:val="es-MX"/>
        </w:rPr>
        <w:t>i</w:t>
      </w:r>
      <w:r w:rsidR="00B36493">
        <w:rPr>
          <w:rFonts w:ascii="Times New Roman" w:hAnsi="Times New Roman" w:cs="Times New Roman"/>
          <w:sz w:val="24"/>
          <w:szCs w:val="24"/>
          <w:lang w:val="es-MX"/>
        </w:rPr>
        <w:t xml:space="preserve">nvestigación </w:t>
      </w:r>
      <w:r>
        <w:rPr>
          <w:rFonts w:ascii="Times New Roman" w:hAnsi="Times New Roman" w:cs="Times New Roman"/>
          <w:sz w:val="24"/>
          <w:szCs w:val="24"/>
          <w:lang w:val="es-MX"/>
        </w:rPr>
        <w:t>con esta visión i</w:t>
      </w:r>
      <w:r w:rsidR="00B36493">
        <w:rPr>
          <w:rFonts w:ascii="Times New Roman" w:hAnsi="Times New Roman" w:cs="Times New Roman"/>
          <w:sz w:val="24"/>
          <w:szCs w:val="24"/>
          <w:lang w:val="es-MX"/>
        </w:rPr>
        <w:t>nterdisciplinar</w:t>
      </w:r>
      <w:r w:rsidR="0018269B" w:rsidRPr="0018269B">
        <w:rPr>
          <w:rFonts w:ascii="Times New Roman" w:hAnsi="Times New Roman" w:cs="Times New Roman"/>
          <w:sz w:val="24"/>
          <w:szCs w:val="24"/>
          <w:lang w:val="es-MX"/>
        </w:rPr>
        <w:t xml:space="preserve"> </w:t>
      </w:r>
      <w:r>
        <w:rPr>
          <w:rFonts w:ascii="Times New Roman" w:hAnsi="Times New Roman" w:cs="Times New Roman"/>
          <w:sz w:val="24"/>
          <w:szCs w:val="24"/>
          <w:lang w:val="es-MX"/>
        </w:rPr>
        <w:t>ofreciendo fondos a través de convocatorias que evaluarían su pertinencia</w:t>
      </w:r>
      <w:r w:rsidR="0018269B" w:rsidRPr="0018269B">
        <w:rPr>
          <w:rFonts w:ascii="Times New Roman" w:hAnsi="Times New Roman" w:cs="Times New Roman"/>
          <w:sz w:val="24"/>
          <w:szCs w:val="24"/>
          <w:lang w:val="es-MX"/>
        </w:rPr>
        <w:t>. Sin embargo, se consider</w:t>
      </w:r>
      <w:r>
        <w:rPr>
          <w:rFonts w:ascii="Times New Roman" w:hAnsi="Times New Roman" w:cs="Times New Roman"/>
          <w:sz w:val="24"/>
          <w:szCs w:val="24"/>
          <w:lang w:val="es-MX"/>
        </w:rPr>
        <w:t>ó</w:t>
      </w:r>
      <w:r w:rsidR="00B36493">
        <w:rPr>
          <w:rFonts w:ascii="Times New Roman" w:hAnsi="Times New Roman" w:cs="Times New Roman"/>
          <w:sz w:val="24"/>
          <w:szCs w:val="24"/>
          <w:lang w:val="es-MX"/>
        </w:rPr>
        <w:t xml:space="preserve"> </w:t>
      </w:r>
      <w:r>
        <w:rPr>
          <w:rFonts w:ascii="Times New Roman" w:hAnsi="Times New Roman" w:cs="Times New Roman"/>
          <w:sz w:val="24"/>
          <w:szCs w:val="24"/>
          <w:lang w:val="es-MX"/>
        </w:rPr>
        <w:t>que existía un</w:t>
      </w:r>
      <w:r w:rsidR="0018269B" w:rsidRPr="0018269B">
        <w:rPr>
          <w:rFonts w:ascii="Times New Roman" w:hAnsi="Times New Roman" w:cs="Times New Roman"/>
          <w:sz w:val="24"/>
          <w:szCs w:val="24"/>
          <w:lang w:val="es-MX"/>
        </w:rPr>
        <w:t xml:space="preserve"> problema medular </w:t>
      </w:r>
      <w:r>
        <w:rPr>
          <w:rFonts w:ascii="Times New Roman" w:hAnsi="Times New Roman" w:cs="Times New Roman"/>
          <w:sz w:val="24"/>
          <w:szCs w:val="24"/>
          <w:lang w:val="es-MX"/>
        </w:rPr>
        <w:t>en</w:t>
      </w:r>
      <w:r w:rsidR="0018269B" w:rsidRPr="0018269B">
        <w:rPr>
          <w:rFonts w:ascii="Times New Roman" w:hAnsi="Times New Roman" w:cs="Times New Roman"/>
          <w:sz w:val="24"/>
          <w:szCs w:val="24"/>
          <w:lang w:val="es-MX"/>
        </w:rPr>
        <w:t xml:space="preserve"> estos programas </w:t>
      </w:r>
      <w:r>
        <w:rPr>
          <w:rFonts w:ascii="Times New Roman" w:hAnsi="Times New Roman" w:cs="Times New Roman"/>
          <w:sz w:val="24"/>
          <w:szCs w:val="24"/>
          <w:lang w:val="es-MX"/>
        </w:rPr>
        <w:t xml:space="preserve">y era </w:t>
      </w:r>
      <w:r w:rsidR="0018269B" w:rsidRPr="0018269B">
        <w:rPr>
          <w:rFonts w:ascii="Times New Roman" w:hAnsi="Times New Roman" w:cs="Times New Roman"/>
          <w:sz w:val="24"/>
          <w:szCs w:val="24"/>
          <w:lang w:val="es-MX"/>
        </w:rPr>
        <w:t>que las comisiones</w:t>
      </w:r>
      <w:r w:rsidR="00B36493">
        <w:rPr>
          <w:rFonts w:ascii="Times New Roman" w:hAnsi="Times New Roman" w:cs="Times New Roman"/>
          <w:sz w:val="24"/>
          <w:szCs w:val="24"/>
          <w:lang w:val="es-MX"/>
        </w:rPr>
        <w:t xml:space="preserve"> </w:t>
      </w:r>
      <w:r w:rsidR="0018269B" w:rsidRPr="0018269B">
        <w:rPr>
          <w:rFonts w:ascii="Times New Roman" w:hAnsi="Times New Roman" w:cs="Times New Roman"/>
          <w:sz w:val="24"/>
          <w:szCs w:val="24"/>
          <w:lang w:val="es-MX"/>
        </w:rPr>
        <w:t xml:space="preserve">evaluadoras no </w:t>
      </w:r>
      <w:r>
        <w:rPr>
          <w:rFonts w:ascii="Times New Roman" w:hAnsi="Times New Roman" w:cs="Times New Roman"/>
          <w:sz w:val="24"/>
          <w:szCs w:val="24"/>
          <w:lang w:val="es-MX"/>
        </w:rPr>
        <w:t>tenían</w:t>
      </w:r>
      <w:r w:rsidR="0018269B" w:rsidRPr="0018269B">
        <w:rPr>
          <w:rFonts w:ascii="Times New Roman" w:hAnsi="Times New Roman" w:cs="Times New Roman"/>
          <w:sz w:val="24"/>
          <w:szCs w:val="24"/>
          <w:lang w:val="es-MX"/>
        </w:rPr>
        <w:t xml:space="preserve"> </w:t>
      </w:r>
      <w:r w:rsidR="00040CCC">
        <w:rPr>
          <w:rFonts w:ascii="Times New Roman" w:hAnsi="Times New Roman" w:cs="Times New Roman"/>
          <w:sz w:val="24"/>
          <w:szCs w:val="24"/>
          <w:lang w:val="es-MX"/>
        </w:rPr>
        <w:t>muy claro que significaba o distinguía la concepción multidisciplinaria de la inter o la transdisciplinaria. Posteriormente las líneas de acción en las políticas en ciencia y tecnología que pueden leerse en el programa institucional 2020-2024:</w:t>
      </w:r>
    </w:p>
    <w:p w14:paraId="32760F8D" w14:textId="6D38E427" w:rsidR="00040CCC" w:rsidRDefault="0018269B" w:rsidP="005E3467">
      <w:pPr>
        <w:spacing w:line="240" w:lineRule="auto"/>
        <w:ind w:left="567"/>
        <w:jc w:val="both"/>
        <w:rPr>
          <w:rFonts w:ascii="Times New Roman" w:hAnsi="Times New Roman" w:cs="Times New Roman"/>
          <w:sz w:val="24"/>
          <w:szCs w:val="24"/>
          <w:lang w:val="es-MX"/>
        </w:rPr>
      </w:pPr>
      <w:commentRangeStart w:id="46"/>
      <w:commentRangeStart w:id="47"/>
      <w:r w:rsidRPr="0018269B">
        <w:rPr>
          <w:rFonts w:ascii="Times New Roman" w:hAnsi="Times New Roman" w:cs="Times New Roman"/>
          <w:sz w:val="24"/>
          <w:szCs w:val="24"/>
          <w:lang w:val="es-MX"/>
        </w:rPr>
        <w:lastRenderedPageBreak/>
        <w:t>s</w:t>
      </w:r>
      <w:commentRangeEnd w:id="46"/>
      <w:r w:rsidR="00E93E6E">
        <w:rPr>
          <w:rStyle w:val="CommentReference"/>
        </w:rPr>
        <w:commentReference w:id="46"/>
      </w:r>
      <w:commentRangeEnd w:id="47"/>
      <w:r w:rsidR="00E93E6E">
        <w:rPr>
          <w:rStyle w:val="CommentReference"/>
        </w:rPr>
        <w:commentReference w:id="47"/>
      </w:r>
      <w:r w:rsidRPr="0018269B">
        <w:rPr>
          <w:rFonts w:ascii="Times New Roman" w:hAnsi="Times New Roman" w:cs="Times New Roman"/>
          <w:sz w:val="24"/>
          <w:szCs w:val="24"/>
          <w:lang w:val="es-MX"/>
        </w:rPr>
        <w:t>e guían por el interés de que el</w:t>
      </w:r>
      <w:r w:rsidR="00CE51E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conocimiento humanístico, científico y tecnológico se dirija a resolver los problemas</w:t>
      </w:r>
      <w:r w:rsidR="00CE51E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prioritarios del país y contribuir al desarrollo con bienestar inclusivo e igualitario</w:t>
      </w:r>
      <w:r w:rsidR="00040CCC">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En 2019 se aprobaron los lineamientos para el funcionamiento de las comisiones</w:t>
      </w:r>
      <w:r w:rsidR="00B3649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transversales inter, multi y</w:t>
      </w:r>
      <w:r w:rsidR="00CE51E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transdisciplinaria. Además de presentar la solicitud explicita</w:t>
      </w:r>
      <w:r w:rsidR="00B3649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de ser evaluados por estas</w:t>
      </w:r>
      <w:r w:rsidR="00CE51E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comisiones, los postulantes para ingresar o permanecer</w:t>
      </w:r>
      <w:r w:rsidR="00CE51E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en el S</w:t>
      </w:r>
      <w:r w:rsidR="00B36493">
        <w:rPr>
          <w:rFonts w:ascii="Times New Roman" w:hAnsi="Times New Roman" w:cs="Times New Roman"/>
          <w:sz w:val="24"/>
          <w:szCs w:val="24"/>
          <w:lang w:val="es-MX"/>
        </w:rPr>
        <w:t xml:space="preserve">istema Nacional de </w:t>
      </w:r>
      <w:r w:rsidR="00B36493" w:rsidRPr="0018269B">
        <w:rPr>
          <w:rFonts w:ascii="Times New Roman" w:hAnsi="Times New Roman" w:cs="Times New Roman"/>
          <w:sz w:val="24"/>
          <w:szCs w:val="24"/>
          <w:lang w:val="es-MX"/>
        </w:rPr>
        <w:t>I</w:t>
      </w:r>
      <w:r w:rsidR="00B36493">
        <w:rPr>
          <w:rFonts w:ascii="Times New Roman" w:hAnsi="Times New Roman" w:cs="Times New Roman"/>
          <w:sz w:val="24"/>
          <w:szCs w:val="24"/>
          <w:lang w:val="es-MX"/>
        </w:rPr>
        <w:t>nvestigadores (SNI)</w:t>
      </w:r>
      <w:r w:rsidRPr="0018269B">
        <w:rPr>
          <w:rFonts w:ascii="Times New Roman" w:hAnsi="Times New Roman" w:cs="Times New Roman"/>
          <w:sz w:val="24"/>
          <w:szCs w:val="24"/>
          <w:lang w:val="es-MX"/>
        </w:rPr>
        <w:t xml:space="preserve"> tenían que elegir una determinada área de conocimiento</w:t>
      </w:r>
      <w:r w:rsidR="00040CCC">
        <w:rPr>
          <w:rFonts w:ascii="Times New Roman" w:hAnsi="Times New Roman" w:cs="Times New Roman"/>
          <w:sz w:val="24"/>
          <w:szCs w:val="24"/>
          <w:lang w:val="es-MX"/>
        </w:rPr>
        <w:t>.</w:t>
      </w:r>
      <w:r w:rsidRPr="0018269B">
        <w:rPr>
          <w:rFonts w:ascii="Times New Roman" w:hAnsi="Times New Roman" w:cs="Times New Roman"/>
          <w:sz w:val="24"/>
          <w:szCs w:val="24"/>
          <w:lang w:val="es-MX"/>
        </w:rPr>
        <w:t xml:space="preserve"> (Conacyt, 2019</w:t>
      </w:r>
      <w:r w:rsidR="00040CCC">
        <w:rPr>
          <w:rFonts w:ascii="Times New Roman" w:hAnsi="Times New Roman" w:cs="Times New Roman"/>
          <w:sz w:val="24"/>
          <w:szCs w:val="24"/>
          <w:lang w:val="es-MX"/>
        </w:rPr>
        <w:t xml:space="preserve"> y 2020 en Villa y Blazquez, 2023, pp. 149-150</w:t>
      </w:r>
      <w:r w:rsidRPr="0018269B">
        <w:rPr>
          <w:rFonts w:ascii="Times New Roman" w:hAnsi="Times New Roman" w:cs="Times New Roman"/>
          <w:sz w:val="24"/>
          <w:szCs w:val="24"/>
          <w:lang w:val="es-MX"/>
        </w:rPr>
        <w:t>).</w:t>
      </w:r>
      <w:r w:rsidR="00B36493">
        <w:rPr>
          <w:rFonts w:ascii="Times New Roman" w:hAnsi="Times New Roman" w:cs="Times New Roman"/>
          <w:sz w:val="24"/>
          <w:szCs w:val="24"/>
          <w:lang w:val="es-MX"/>
        </w:rPr>
        <w:t xml:space="preserve"> </w:t>
      </w:r>
    </w:p>
    <w:p w14:paraId="44355AA8" w14:textId="133B40D3" w:rsidR="008B151C" w:rsidRDefault="005E3467" w:rsidP="005E3467">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Sin embargo, aunque</w:t>
      </w:r>
      <w:r w:rsidR="0018269B" w:rsidRPr="0018269B">
        <w:rPr>
          <w:rFonts w:ascii="Times New Roman" w:hAnsi="Times New Roman" w:cs="Times New Roman"/>
          <w:sz w:val="24"/>
          <w:szCs w:val="24"/>
          <w:lang w:val="es-MX"/>
        </w:rPr>
        <w:t xml:space="preserve"> </w:t>
      </w:r>
      <w:r>
        <w:rPr>
          <w:rFonts w:ascii="Times New Roman" w:hAnsi="Times New Roman" w:cs="Times New Roman"/>
          <w:sz w:val="24"/>
          <w:szCs w:val="24"/>
          <w:lang w:val="es-MX"/>
        </w:rPr>
        <w:t xml:space="preserve">la mayoría coincide en que </w:t>
      </w:r>
      <w:r w:rsidR="0018269B" w:rsidRPr="0018269B">
        <w:rPr>
          <w:rFonts w:ascii="Times New Roman" w:hAnsi="Times New Roman" w:cs="Times New Roman"/>
          <w:sz w:val="24"/>
          <w:szCs w:val="24"/>
          <w:lang w:val="es-MX"/>
        </w:rPr>
        <w:t>las comisiones transversales constituyeron un</w:t>
      </w:r>
      <w:r w:rsidR="009D3692">
        <w:rPr>
          <w:rFonts w:ascii="Times New Roman" w:hAnsi="Times New Roman" w:cs="Times New Roman"/>
          <w:sz w:val="24"/>
          <w:szCs w:val="24"/>
          <w:lang w:val="es-MX"/>
        </w:rPr>
        <w:t>a</w:t>
      </w:r>
      <w:r w:rsidR="00CE51E3">
        <w:rPr>
          <w:rFonts w:ascii="Times New Roman" w:hAnsi="Times New Roman" w:cs="Times New Roman"/>
          <w:sz w:val="24"/>
          <w:szCs w:val="24"/>
          <w:lang w:val="es-MX"/>
        </w:rPr>
        <w:t xml:space="preserve"> </w:t>
      </w:r>
      <w:r w:rsidR="009D3692">
        <w:rPr>
          <w:rFonts w:ascii="Times New Roman" w:hAnsi="Times New Roman" w:cs="Times New Roman"/>
          <w:sz w:val="24"/>
          <w:szCs w:val="24"/>
          <w:lang w:val="es-MX"/>
        </w:rPr>
        <w:t>mejora</w:t>
      </w:r>
      <w:r w:rsidR="0018269B" w:rsidRPr="0018269B">
        <w:rPr>
          <w:rFonts w:ascii="Times New Roman" w:hAnsi="Times New Roman" w:cs="Times New Roman"/>
          <w:sz w:val="24"/>
          <w:szCs w:val="24"/>
          <w:lang w:val="es-MX"/>
        </w:rPr>
        <w:t xml:space="preserve"> en la evaluación del trabajo interdisciplinario, </w:t>
      </w:r>
      <w:r w:rsidR="009D3692">
        <w:rPr>
          <w:rFonts w:ascii="Times New Roman" w:hAnsi="Times New Roman" w:cs="Times New Roman"/>
          <w:sz w:val="24"/>
          <w:szCs w:val="24"/>
          <w:lang w:val="es-MX"/>
        </w:rPr>
        <w:t>seguían utilizándose</w:t>
      </w:r>
      <w:r w:rsidR="0018269B" w:rsidRPr="0018269B">
        <w:rPr>
          <w:rFonts w:ascii="Times New Roman" w:hAnsi="Times New Roman" w:cs="Times New Roman"/>
          <w:sz w:val="24"/>
          <w:szCs w:val="24"/>
          <w:lang w:val="es-MX"/>
        </w:rPr>
        <w:t xml:space="preserve"> los</w:t>
      </w:r>
      <w:r w:rsidR="00CE51E3">
        <w:rPr>
          <w:rFonts w:ascii="Times New Roman" w:hAnsi="Times New Roman" w:cs="Times New Roman"/>
          <w:sz w:val="24"/>
          <w:szCs w:val="24"/>
          <w:lang w:val="es-MX"/>
        </w:rPr>
        <w:t xml:space="preserve"> </w:t>
      </w:r>
      <w:r w:rsidR="0018269B" w:rsidRPr="0018269B">
        <w:rPr>
          <w:rFonts w:ascii="Times New Roman" w:hAnsi="Times New Roman" w:cs="Times New Roman"/>
          <w:sz w:val="24"/>
          <w:szCs w:val="24"/>
          <w:lang w:val="es-MX"/>
        </w:rPr>
        <w:t xml:space="preserve">criterios que </w:t>
      </w:r>
      <w:r w:rsidR="009D3692" w:rsidRPr="0018269B">
        <w:rPr>
          <w:rFonts w:ascii="Times New Roman" w:hAnsi="Times New Roman" w:cs="Times New Roman"/>
          <w:sz w:val="24"/>
          <w:szCs w:val="24"/>
          <w:lang w:val="es-MX"/>
        </w:rPr>
        <w:t>instituía</w:t>
      </w:r>
      <w:r w:rsidR="0018269B" w:rsidRPr="0018269B">
        <w:rPr>
          <w:rFonts w:ascii="Times New Roman" w:hAnsi="Times New Roman" w:cs="Times New Roman"/>
          <w:sz w:val="24"/>
          <w:szCs w:val="24"/>
          <w:lang w:val="es-MX"/>
        </w:rPr>
        <w:t xml:space="preserve"> cada área del</w:t>
      </w:r>
      <w:r>
        <w:rPr>
          <w:rFonts w:ascii="Times New Roman" w:hAnsi="Times New Roman" w:cs="Times New Roman"/>
          <w:sz w:val="24"/>
          <w:szCs w:val="24"/>
          <w:lang w:val="es-MX"/>
        </w:rPr>
        <w:t xml:space="preserve"> ahora Sistema Nacional de Investigadoras e Investigadores</w:t>
      </w:r>
      <w:r w:rsidR="0018269B" w:rsidRPr="0018269B">
        <w:rPr>
          <w:rFonts w:ascii="Times New Roman" w:hAnsi="Times New Roman" w:cs="Times New Roman"/>
          <w:sz w:val="24"/>
          <w:szCs w:val="24"/>
          <w:lang w:val="es-MX"/>
        </w:rPr>
        <w:t xml:space="preserve"> SNI</w:t>
      </w:r>
      <w:r>
        <w:rPr>
          <w:rFonts w:ascii="Times New Roman" w:hAnsi="Times New Roman" w:cs="Times New Roman"/>
          <w:sz w:val="24"/>
          <w:szCs w:val="24"/>
          <w:lang w:val="es-MX"/>
        </w:rPr>
        <w:t>I</w:t>
      </w:r>
      <w:r w:rsidR="0018269B" w:rsidRPr="0018269B">
        <w:rPr>
          <w:rFonts w:ascii="Times New Roman" w:hAnsi="Times New Roman" w:cs="Times New Roman"/>
          <w:sz w:val="24"/>
          <w:szCs w:val="24"/>
          <w:lang w:val="es-MX"/>
        </w:rPr>
        <w:t>.</w:t>
      </w:r>
      <w:r>
        <w:rPr>
          <w:rFonts w:ascii="Times New Roman" w:hAnsi="Times New Roman" w:cs="Times New Roman"/>
          <w:sz w:val="24"/>
          <w:szCs w:val="24"/>
          <w:lang w:val="es-MX"/>
        </w:rPr>
        <w:t xml:space="preserve"> </w:t>
      </w:r>
      <w:r w:rsidR="00436920">
        <w:rPr>
          <w:rFonts w:ascii="Times New Roman" w:hAnsi="Times New Roman" w:cs="Times New Roman"/>
          <w:sz w:val="24"/>
          <w:szCs w:val="24"/>
          <w:lang w:val="es-MX"/>
        </w:rPr>
        <w:t>Ya para</w:t>
      </w:r>
      <w:r w:rsidR="00C91A5A">
        <w:rPr>
          <w:rFonts w:ascii="Times New Roman" w:hAnsi="Times New Roman" w:cs="Times New Roman"/>
          <w:sz w:val="24"/>
          <w:szCs w:val="24"/>
          <w:lang w:val="es-MX"/>
        </w:rPr>
        <w:t xml:space="preserve"> 2021</w:t>
      </w:r>
      <w:r>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 xml:space="preserve">se </w:t>
      </w:r>
      <w:r>
        <w:rPr>
          <w:rFonts w:ascii="Times New Roman" w:hAnsi="Times New Roman" w:cs="Times New Roman"/>
          <w:sz w:val="24"/>
          <w:szCs w:val="24"/>
          <w:lang w:val="es-MX"/>
        </w:rPr>
        <w:t>incluy</w:t>
      </w:r>
      <w:r w:rsidR="00C91A5A">
        <w:rPr>
          <w:rFonts w:ascii="Times New Roman" w:hAnsi="Times New Roman" w:cs="Times New Roman"/>
          <w:sz w:val="24"/>
          <w:szCs w:val="24"/>
          <w:lang w:val="es-MX"/>
        </w:rPr>
        <w:t>eron</w:t>
      </w:r>
      <w:r>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formalmente</w:t>
      </w:r>
      <w:r>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 xml:space="preserve">los criterios específicos de </w:t>
      </w:r>
      <w:r w:rsidR="00C75575">
        <w:rPr>
          <w:rFonts w:ascii="Times New Roman" w:hAnsi="Times New Roman" w:cs="Times New Roman"/>
          <w:sz w:val="24"/>
          <w:szCs w:val="24"/>
          <w:lang w:val="es-MX"/>
        </w:rPr>
        <w:t>evaluación</w:t>
      </w:r>
      <w:r w:rsidR="00C91A5A">
        <w:rPr>
          <w:rFonts w:ascii="Times New Roman" w:hAnsi="Times New Roman" w:cs="Times New Roman"/>
          <w:sz w:val="24"/>
          <w:szCs w:val="24"/>
          <w:lang w:val="es-MX"/>
        </w:rPr>
        <w:t xml:space="preserve"> para una nueva</w:t>
      </w:r>
      <w:r>
        <w:rPr>
          <w:rFonts w:ascii="Times New Roman" w:hAnsi="Times New Roman" w:cs="Times New Roman"/>
          <w:sz w:val="24"/>
          <w:szCs w:val="24"/>
          <w:lang w:val="es-MX"/>
        </w:rPr>
        <w:t xml:space="preserve"> área</w:t>
      </w:r>
      <w:r w:rsidR="00C91A5A">
        <w:rPr>
          <w:rFonts w:ascii="Times New Roman" w:hAnsi="Times New Roman" w:cs="Times New Roman"/>
          <w:sz w:val="24"/>
          <w:szCs w:val="24"/>
          <w:lang w:val="es-MX"/>
        </w:rPr>
        <w:t xml:space="preserve"> denominada</w:t>
      </w:r>
      <w:r w:rsidRPr="0018269B">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Interdisciplinaria</w:t>
      </w:r>
      <w:r w:rsidR="00436920">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reconocida como el área</w:t>
      </w:r>
      <w:r>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 xml:space="preserve">IX, </w:t>
      </w:r>
      <w:r>
        <w:rPr>
          <w:rFonts w:ascii="Times New Roman" w:hAnsi="Times New Roman" w:cs="Times New Roman"/>
          <w:sz w:val="24"/>
          <w:szCs w:val="24"/>
          <w:lang w:val="es-MX"/>
        </w:rPr>
        <w:t>para beneficio de los investigadores que no trabajan en un campo de conocimiento único.</w:t>
      </w:r>
      <w:r w:rsidR="00C91A5A">
        <w:rPr>
          <w:rFonts w:ascii="Times New Roman" w:hAnsi="Times New Roman" w:cs="Times New Roman"/>
          <w:sz w:val="24"/>
          <w:szCs w:val="24"/>
          <w:lang w:val="es-MX"/>
        </w:rPr>
        <w:t xml:space="preserve"> Es ese mismo 2021 en consonancia</w:t>
      </w:r>
      <w:r w:rsidR="00436920">
        <w:rPr>
          <w:rFonts w:ascii="Times New Roman" w:hAnsi="Times New Roman" w:cs="Times New Roman"/>
          <w:sz w:val="24"/>
          <w:szCs w:val="24"/>
          <w:lang w:val="es-MX"/>
        </w:rPr>
        <w:t>,</w:t>
      </w:r>
      <w:r w:rsidR="00C91A5A">
        <w:rPr>
          <w:rFonts w:ascii="Times New Roman" w:hAnsi="Times New Roman" w:cs="Times New Roman"/>
          <w:sz w:val="24"/>
          <w:szCs w:val="24"/>
          <w:lang w:val="es-MX"/>
        </w:rPr>
        <w:t xml:space="preserve"> que el Reglamento del Sistema Nacional de Investigadores establece </w:t>
      </w:r>
      <w:r w:rsidR="008B7725">
        <w:rPr>
          <w:rFonts w:ascii="Times New Roman" w:hAnsi="Times New Roman" w:cs="Times New Roman"/>
          <w:sz w:val="24"/>
          <w:szCs w:val="24"/>
          <w:lang w:val="es-MX"/>
        </w:rPr>
        <w:t>una distinción entre estas tres formas de trabajo entre disciplinas</w:t>
      </w:r>
      <w:r w:rsidR="00C91A5A">
        <w:rPr>
          <w:rFonts w:ascii="Times New Roman" w:hAnsi="Times New Roman" w:cs="Times New Roman"/>
          <w:sz w:val="24"/>
          <w:szCs w:val="24"/>
          <w:lang w:val="es-MX"/>
        </w:rPr>
        <w:t>:</w:t>
      </w:r>
    </w:p>
    <w:p w14:paraId="0C116B05" w14:textId="1AF3010B" w:rsidR="00C91A5A" w:rsidRPr="00C91A5A" w:rsidRDefault="008B7725" w:rsidP="00C91A5A">
      <w:pPr>
        <w:spacing w:line="240" w:lineRule="auto"/>
        <w:ind w:left="567"/>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Interdisciplina, la que </w:t>
      </w:r>
      <w:r w:rsidR="00C91A5A" w:rsidRPr="00C91A5A">
        <w:rPr>
          <w:rFonts w:ascii="Times New Roman" w:hAnsi="Times New Roman" w:cs="Times New Roman"/>
          <w:sz w:val="24"/>
          <w:szCs w:val="24"/>
          <w:lang w:val="es-MX"/>
        </w:rPr>
        <w:t xml:space="preserve">se da cuando se combinan dos o más disciplinas para generar un nuevo nivel de integración donde las fronteras disciplinares empiezan a desdibujarse. La interdisciplina no es la simple adición de partes, sino el reconocimiento que la incidencia de una disciplina y sus lógicas de indagación afectan el resultado de la investigación de la(s) otra(s) disciplina(s). Se entiende como multidisciplina al contraste de perspectivas disciplinares en una forma aditiva: cuando dos o </w:t>
      </w:r>
      <w:r w:rsidR="008650F3" w:rsidRPr="00C91A5A">
        <w:rPr>
          <w:rFonts w:ascii="Times New Roman" w:hAnsi="Times New Roman" w:cs="Times New Roman"/>
          <w:sz w:val="24"/>
          <w:szCs w:val="24"/>
          <w:lang w:val="es-MX"/>
        </w:rPr>
        <w:t>más</w:t>
      </w:r>
      <w:r w:rsidR="00C91A5A" w:rsidRPr="00C91A5A">
        <w:rPr>
          <w:rFonts w:ascii="Times New Roman" w:hAnsi="Times New Roman" w:cs="Times New Roman"/>
          <w:sz w:val="24"/>
          <w:szCs w:val="24"/>
          <w:lang w:val="es-MX"/>
        </w:rPr>
        <w:t xml:space="preserve"> disciplinas independientemente y de forma limitada interactúan para proveer un punto de vista a un problema desde sus propias perspectivas. Se entiende por transdisciplina cuando las perspectivas de dos o más disciplinas trascienden entre sí para formar una nueva aproximación holística; el resultado será completamente diferente o nuevo a lo esperado de la suma de las perspectivas individuales de las disciplinas.</w:t>
      </w:r>
      <w:commentRangeStart w:id="48"/>
      <w:r>
        <w:rPr>
          <w:rFonts w:ascii="Times New Roman" w:hAnsi="Times New Roman" w:cs="Times New Roman"/>
          <w:sz w:val="24"/>
          <w:szCs w:val="24"/>
          <w:lang w:val="es-MX"/>
        </w:rPr>
        <w:t xml:space="preserve"> (DOF, </w:t>
      </w:r>
      <w:r w:rsidRPr="008B7725">
        <w:rPr>
          <w:rFonts w:ascii="Times New Roman" w:hAnsi="Times New Roman" w:cs="Times New Roman"/>
          <w:sz w:val="24"/>
          <w:szCs w:val="24"/>
          <w:lang w:val="es-MX"/>
        </w:rPr>
        <w:t>ACUERDO por el que se reforma el Reglamento del Sistema Nacional de Investigadore</w:t>
      </w:r>
      <w:r>
        <w:rPr>
          <w:rFonts w:ascii="Times New Roman" w:hAnsi="Times New Roman" w:cs="Times New Roman"/>
          <w:sz w:val="24"/>
          <w:szCs w:val="24"/>
          <w:lang w:val="es-MX"/>
        </w:rPr>
        <w:t xml:space="preserve">s, Artículo 2, </w:t>
      </w:r>
      <w:r w:rsidRPr="008B7725">
        <w:rPr>
          <w:rFonts w:ascii="Times New Roman" w:hAnsi="Times New Roman" w:cs="Times New Roman"/>
          <w:sz w:val="24"/>
          <w:szCs w:val="24"/>
          <w:lang w:val="es-MX"/>
        </w:rPr>
        <w:t>XIII</w:t>
      </w:r>
      <w:r>
        <w:rPr>
          <w:rFonts w:ascii="Times New Roman" w:hAnsi="Times New Roman" w:cs="Times New Roman"/>
          <w:sz w:val="24"/>
          <w:szCs w:val="24"/>
          <w:lang w:val="es-MX"/>
        </w:rPr>
        <w:t>)</w:t>
      </w:r>
      <w:commentRangeEnd w:id="48"/>
      <w:r w:rsidR="00E93E6E">
        <w:rPr>
          <w:rStyle w:val="CommentReference"/>
        </w:rPr>
        <w:commentReference w:id="48"/>
      </w:r>
    </w:p>
    <w:p w14:paraId="212EE2C1" w14:textId="0AF44FC2" w:rsidR="00436920" w:rsidRDefault="00436920" w:rsidP="00723F4C">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Si bien es un avance, realmente no se profundiza en la forma de hacer investigación interdisciplinaria, por un lado se piden muchos productos y por otro se habla de que </w:t>
      </w:r>
      <w:r w:rsidR="000C0CC1">
        <w:rPr>
          <w:rFonts w:ascii="Times New Roman" w:hAnsi="Times New Roman" w:cs="Times New Roman"/>
          <w:sz w:val="24"/>
          <w:szCs w:val="24"/>
          <w:lang w:val="es-MX"/>
        </w:rPr>
        <w:t>es importante que varios de ellos sean</w:t>
      </w:r>
      <w:r>
        <w:rPr>
          <w:rFonts w:ascii="Times New Roman" w:hAnsi="Times New Roman" w:cs="Times New Roman"/>
          <w:sz w:val="24"/>
          <w:szCs w:val="24"/>
          <w:lang w:val="es-MX"/>
        </w:rPr>
        <w:t xml:space="preserve"> de autoría única, por otro lado se habla de la integración como un medio para resolver problemas</w:t>
      </w:r>
      <w:r w:rsidR="000C0CC1">
        <w:rPr>
          <w:rFonts w:ascii="Times New Roman" w:hAnsi="Times New Roman" w:cs="Times New Roman"/>
          <w:sz w:val="24"/>
          <w:szCs w:val="24"/>
          <w:lang w:val="es-MX"/>
        </w:rPr>
        <w:t>,</w:t>
      </w:r>
      <w:r>
        <w:rPr>
          <w:rFonts w:ascii="Times New Roman" w:hAnsi="Times New Roman" w:cs="Times New Roman"/>
          <w:sz w:val="24"/>
          <w:szCs w:val="24"/>
          <w:lang w:val="es-MX"/>
        </w:rPr>
        <w:t xml:space="preserve"> pero eso no necesariamente coincide </w:t>
      </w:r>
      <w:r w:rsidR="000C0CC1">
        <w:rPr>
          <w:rFonts w:ascii="Times New Roman" w:hAnsi="Times New Roman" w:cs="Times New Roman"/>
          <w:sz w:val="24"/>
          <w:szCs w:val="24"/>
          <w:lang w:val="es-MX"/>
        </w:rPr>
        <w:t xml:space="preserve">con la </w:t>
      </w:r>
      <w:r>
        <w:rPr>
          <w:rFonts w:ascii="Times New Roman" w:hAnsi="Times New Roman" w:cs="Times New Roman"/>
          <w:sz w:val="24"/>
          <w:szCs w:val="24"/>
          <w:lang w:val="es-MX"/>
        </w:rPr>
        <w:t>combinación</w:t>
      </w:r>
      <w:r w:rsidRPr="00436920">
        <w:rPr>
          <w:rFonts w:ascii="Times New Roman" w:hAnsi="Times New Roman" w:cs="Times New Roman"/>
          <w:sz w:val="24"/>
          <w:szCs w:val="24"/>
          <w:lang w:val="es-MX"/>
        </w:rPr>
        <w:t xml:space="preserve"> </w:t>
      </w:r>
      <w:r w:rsidRPr="008B151C">
        <w:rPr>
          <w:rFonts w:ascii="Times New Roman" w:hAnsi="Times New Roman" w:cs="Times New Roman"/>
          <w:sz w:val="24"/>
          <w:szCs w:val="24"/>
          <w:lang w:val="es-MX"/>
        </w:rPr>
        <w:t xml:space="preserve">de disciplinas </w:t>
      </w:r>
      <w:r>
        <w:rPr>
          <w:rFonts w:ascii="Times New Roman" w:hAnsi="Times New Roman" w:cs="Times New Roman"/>
          <w:sz w:val="24"/>
          <w:szCs w:val="24"/>
          <w:lang w:val="es-MX"/>
        </w:rPr>
        <w:t>que pued</w:t>
      </w:r>
      <w:r w:rsidR="000C0CC1">
        <w:rPr>
          <w:rFonts w:ascii="Times New Roman" w:hAnsi="Times New Roman" w:cs="Times New Roman"/>
          <w:sz w:val="24"/>
          <w:szCs w:val="24"/>
          <w:lang w:val="es-MX"/>
        </w:rPr>
        <w:t>a</w:t>
      </w:r>
      <w:r>
        <w:rPr>
          <w:rFonts w:ascii="Times New Roman" w:hAnsi="Times New Roman" w:cs="Times New Roman"/>
          <w:sz w:val="24"/>
          <w:szCs w:val="24"/>
          <w:lang w:val="es-MX"/>
        </w:rPr>
        <w:t xml:space="preserve"> generar nuevos</w:t>
      </w:r>
      <w:r w:rsidRPr="008B151C">
        <w:rPr>
          <w:rFonts w:ascii="Times New Roman" w:hAnsi="Times New Roman" w:cs="Times New Roman"/>
          <w:sz w:val="24"/>
          <w:szCs w:val="24"/>
          <w:lang w:val="es-MX"/>
        </w:rPr>
        <w:t xml:space="preserve"> campos de conocimiento</w:t>
      </w:r>
      <w:r w:rsidR="000C0CC1">
        <w:rPr>
          <w:rFonts w:ascii="Times New Roman" w:hAnsi="Times New Roman" w:cs="Times New Roman"/>
          <w:sz w:val="24"/>
          <w:szCs w:val="24"/>
          <w:lang w:val="es-MX"/>
        </w:rPr>
        <w:t xml:space="preserve"> o la idea de un trabajo de proceso y no solo </w:t>
      </w:r>
      <w:r w:rsidRPr="00436920">
        <w:rPr>
          <w:rFonts w:ascii="Times New Roman" w:hAnsi="Times New Roman" w:cs="Times New Roman"/>
          <w:sz w:val="24"/>
          <w:szCs w:val="24"/>
          <w:lang w:val="es-MX"/>
        </w:rPr>
        <w:t xml:space="preserve">de </w:t>
      </w:r>
      <w:r w:rsidR="000C0CC1">
        <w:rPr>
          <w:rFonts w:ascii="Times New Roman" w:hAnsi="Times New Roman" w:cs="Times New Roman"/>
          <w:sz w:val="24"/>
          <w:szCs w:val="24"/>
          <w:lang w:val="es-MX"/>
        </w:rPr>
        <w:t xml:space="preserve">combinación o </w:t>
      </w:r>
      <w:r w:rsidRPr="00436920">
        <w:rPr>
          <w:rFonts w:ascii="Times New Roman" w:hAnsi="Times New Roman" w:cs="Times New Roman"/>
          <w:sz w:val="24"/>
          <w:szCs w:val="24"/>
          <w:lang w:val="es-MX"/>
        </w:rPr>
        <w:t>coordinación</w:t>
      </w:r>
      <w:r w:rsidR="000C0CC1">
        <w:rPr>
          <w:rFonts w:ascii="Times New Roman" w:hAnsi="Times New Roman" w:cs="Times New Roman"/>
          <w:sz w:val="24"/>
          <w:szCs w:val="24"/>
          <w:lang w:val="es-MX"/>
        </w:rPr>
        <w:t>. Y es que, como explica</w:t>
      </w:r>
      <w:r>
        <w:rPr>
          <w:rFonts w:ascii="Times New Roman" w:hAnsi="Times New Roman" w:cs="Times New Roman"/>
          <w:sz w:val="24"/>
          <w:szCs w:val="24"/>
          <w:lang w:val="es-MX"/>
        </w:rPr>
        <w:t xml:space="preserve"> García</w:t>
      </w:r>
      <w:r w:rsidR="000C0CC1">
        <w:rPr>
          <w:rFonts w:ascii="Times New Roman" w:hAnsi="Times New Roman" w:cs="Times New Roman"/>
          <w:sz w:val="24"/>
          <w:szCs w:val="24"/>
          <w:lang w:val="es-MX"/>
        </w:rPr>
        <w:t xml:space="preserve"> (</w:t>
      </w:r>
      <w:r>
        <w:rPr>
          <w:rFonts w:ascii="Times New Roman" w:hAnsi="Times New Roman" w:cs="Times New Roman"/>
          <w:sz w:val="24"/>
          <w:szCs w:val="24"/>
          <w:lang w:val="es-MX"/>
        </w:rPr>
        <w:t>2011</w:t>
      </w:r>
      <w:r w:rsidR="000C0CC1">
        <w:rPr>
          <w:rFonts w:ascii="Times New Roman" w:hAnsi="Times New Roman" w:cs="Times New Roman"/>
          <w:sz w:val="24"/>
          <w:szCs w:val="24"/>
          <w:lang w:val="es-MX"/>
        </w:rPr>
        <w:t xml:space="preserve">) “los objetivos de una investigación interdisciplinaria se logran a través del juego dialéctico en las fases de diferenciación e integración que tienen lugar en el proceso que conduce a la definición y </w:t>
      </w:r>
      <w:r w:rsidR="002E3161">
        <w:rPr>
          <w:rFonts w:ascii="Times New Roman" w:hAnsi="Times New Roman" w:cs="Times New Roman"/>
          <w:sz w:val="24"/>
          <w:szCs w:val="24"/>
          <w:lang w:val="es-MX"/>
        </w:rPr>
        <w:t>e</w:t>
      </w:r>
      <w:r w:rsidR="000C0CC1">
        <w:rPr>
          <w:rFonts w:ascii="Times New Roman" w:hAnsi="Times New Roman" w:cs="Times New Roman"/>
          <w:sz w:val="24"/>
          <w:szCs w:val="24"/>
          <w:lang w:val="es-MX"/>
        </w:rPr>
        <w:t>studio de un sistema complejo” (</w:t>
      </w:r>
      <w:r>
        <w:rPr>
          <w:rFonts w:ascii="Times New Roman" w:hAnsi="Times New Roman" w:cs="Times New Roman"/>
          <w:sz w:val="24"/>
          <w:szCs w:val="24"/>
          <w:lang w:val="es-MX"/>
        </w:rPr>
        <w:t>p. 81)</w:t>
      </w:r>
      <w:r w:rsidRPr="00436920">
        <w:rPr>
          <w:rFonts w:ascii="Times New Roman" w:hAnsi="Times New Roman" w:cs="Times New Roman"/>
          <w:sz w:val="24"/>
          <w:szCs w:val="24"/>
          <w:lang w:val="es-MX"/>
        </w:rPr>
        <w:t>.</w:t>
      </w:r>
    </w:p>
    <w:p w14:paraId="46C2F537" w14:textId="072C4A89" w:rsidR="002069C1" w:rsidRPr="00C07320" w:rsidRDefault="00294B8A" w:rsidP="00C07320">
      <w:pPr>
        <w:spacing w:line="360" w:lineRule="auto"/>
        <w:jc w:val="both"/>
        <w:rPr>
          <w:rFonts w:ascii="Times New Roman" w:hAnsi="Times New Roman" w:cs="Times New Roman"/>
          <w:sz w:val="24"/>
          <w:szCs w:val="24"/>
          <w:lang w:val="es-MX"/>
        </w:rPr>
      </w:pPr>
      <w:r w:rsidRPr="00294B8A">
        <w:rPr>
          <w:rFonts w:ascii="Times New Roman" w:hAnsi="Times New Roman" w:cs="Times New Roman"/>
          <w:sz w:val="24"/>
          <w:szCs w:val="24"/>
          <w:lang w:val="es-MX"/>
        </w:rPr>
        <w:lastRenderedPageBreak/>
        <w:t>Por su parte, l</w:t>
      </w:r>
      <w:r w:rsidR="002069C1" w:rsidRPr="00294B8A">
        <w:rPr>
          <w:rFonts w:ascii="Times New Roman" w:hAnsi="Times New Roman" w:cs="Times New Roman"/>
          <w:sz w:val="24"/>
          <w:szCs w:val="24"/>
          <w:lang w:val="es-MX"/>
        </w:rPr>
        <w:t>a Universidad Autónoma de Ciudad Juárez en su Plan Institucional de Desarrollo</w:t>
      </w:r>
      <w:r w:rsidRPr="00294B8A">
        <w:rPr>
          <w:rFonts w:ascii="Times New Roman" w:hAnsi="Times New Roman" w:cs="Times New Roman"/>
          <w:sz w:val="24"/>
          <w:szCs w:val="24"/>
          <w:lang w:val="es-MX"/>
        </w:rPr>
        <w:t xml:space="preserve"> 2018-2024</w:t>
      </w:r>
      <w:r w:rsidR="002069C1" w:rsidRPr="00294B8A">
        <w:rPr>
          <w:rFonts w:ascii="Times New Roman" w:hAnsi="Times New Roman" w:cs="Times New Roman"/>
          <w:sz w:val="24"/>
          <w:szCs w:val="24"/>
          <w:lang w:val="es-MX"/>
        </w:rPr>
        <w:t>, instrumento que orienta los procesos de planeación operativa de cada una de sus áreas, establece, en relación a la pertinencia social, la formación de estudiantes “responsables con su entorno y comprometidos en coadyuvar en la solución de problemas sociales y ambientales […]</w:t>
      </w:r>
      <w:r w:rsidR="002069C1" w:rsidRPr="00294B8A">
        <w:rPr>
          <w:rFonts w:ascii="Times New Roman" w:hAnsi="Times New Roman" w:cs="Times New Roman"/>
          <w:color w:val="221E1F"/>
          <w:sz w:val="24"/>
          <w:szCs w:val="24"/>
          <w:lang w:val="es-MX"/>
        </w:rPr>
        <w:t xml:space="preserve"> implementan acciones sociales con el fin de propiciar el encuentro comunitario y el rescate de espacios públicos, así como actividades en zonas vulnerables que presentan características de inse</w:t>
      </w:r>
      <w:r w:rsidR="002069C1" w:rsidRPr="00294B8A">
        <w:rPr>
          <w:rFonts w:ascii="Times New Roman" w:hAnsi="Times New Roman" w:cs="Times New Roman"/>
          <w:color w:val="221E1F"/>
          <w:sz w:val="24"/>
          <w:szCs w:val="24"/>
          <w:lang w:val="es-MX"/>
        </w:rPr>
        <w:softHyphen/>
        <w:t xml:space="preserve">guridad y marginación” (PIDE, </w:t>
      </w:r>
      <w:r w:rsidR="002069C1" w:rsidRPr="00E93E6E">
        <w:rPr>
          <w:rFonts w:ascii="Times New Roman" w:hAnsi="Times New Roman" w:cs="Times New Roman"/>
          <w:color w:val="221E1F"/>
          <w:sz w:val="24"/>
          <w:szCs w:val="24"/>
          <w:highlight w:val="yellow"/>
          <w:lang w:val="es-MX"/>
          <w:rPrChange w:id="49" w:author="Author">
            <w:rPr>
              <w:rFonts w:ascii="Times New Roman" w:hAnsi="Times New Roman" w:cs="Times New Roman"/>
              <w:color w:val="221E1F"/>
              <w:sz w:val="24"/>
              <w:szCs w:val="24"/>
              <w:lang w:val="es-MX"/>
            </w:rPr>
          </w:rPrChange>
        </w:rPr>
        <w:t>2018-2024,</w:t>
      </w:r>
      <w:r w:rsidR="002069C1" w:rsidRPr="00294B8A">
        <w:rPr>
          <w:rFonts w:ascii="Times New Roman" w:hAnsi="Times New Roman" w:cs="Times New Roman"/>
          <w:color w:val="221E1F"/>
          <w:sz w:val="24"/>
          <w:szCs w:val="24"/>
          <w:lang w:val="es-MX"/>
        </w:rPr>
        <w:t xml:space="preserve"> p. 114).</w:t>
      </w:r>
    </w:p>
    <w:p w14:paraId="43503257" w14:textId="77777777" w:rsidR="00362998" w:rsidRPr="00B2033A" w:rsidRDefault="00362998" w:rsidP="00362998">
      <w:pPr>
        <w:spacing w:line="360" w:lineRule="auto"/>
        <w:ind w:firstLine="426"/>
        <w:jc w:val="both"/>
        <w:rPr>
          <w:rFonts w:ascii="Times New Roman" w:hAnsi="Times New Roman" w:cs="Times New Roman"/>
          <w:sz w:val="24"/>
          <w:szCs w:val="24"/>
          <w:lang w:val="es-MX"/>
        </w:rPr>
      </w:pPr>
      <w:r>
        <w:rPr>
          <w:rFonts w:ascii="Times New Roman" w:hAnsi="Times New Roman" w:cs="Times New Roman"/>
          <w:sz w:val="24"/>
          <w:szCs w:val="24"/>
          <w:lang w:val="es-MX"/>
        </w:rPr>
        <w:t>De acuerdo con ello</w:t>
      </w:r>
      <w:r w:rsidRPr="00B2033A">
        <w:rPr>
          <w:rFonts w:ascii="Times New Roman" w:hAnsi="Times New Roman" w:cs="Times New Roman"/>
          <w:sz w:val="24"/>
          <w:szCs w:val="24"/>
          <w:lang w:val="es-MX"/>
        </w:rPr>
        <w:t xml:space="preserve">, los </w:t>
      </w:r>
      <w:r>
        <w:rPr>
          <w:rFonts w:ascii="Times New Roman" w:hAnsi="Times New Roman" w:cs="Times New Roman"/>
          <w:sz w:val="24"/>
          <w:szCs w:val="24"/>
          <w:lang w:val="es-MX"/>
        </w:rPr>
        <w:t xml:space="preserve">diversos </w:t>
      </w:r>
      <w:r w:rsidRPr="00B2033A">
        <w:rPr>
          <w:rFonts w:ascii="Times New Roman" w:hAnsi="Times New Roman" w:cs="Times New Roman"/>
          <w:sz w:val="24"/>
          <w:szCs w:val="24"/>
          <w:lang w:val="es-MX"/>
        </w:rPr>
        <w:t>programas</w:t>
      </w:r>
      <w:r>
        <w:rPr>
          <w:rFonts w:ascii="Times New Roman" w:hAnsi="Times New Roman" w:cs="Times New Roman"/>
          <w:sz w:val="24"/>
          <w:szCs w:val="24"/>
          <w:lang w:val="es-MX"/>
        </w:rPr>
        <w:t>, incluidos los posgrados,</w:t>
      </w:r>
      <w:r w:rsidRPr="00B2033A">
        <w:rPr>
          <w:rFonts w:ascii="Times New Roman" w:hAnsi="Times New Roman" w:cs="Times New Roman"/>
          <w:sz w:val="24"/>
          <w:szCs w:val="24"/>
          <w:lang w:val="es-MX"/>
        </w:rPr>
        <w:t xml:space="preserve"> </w:t>
      </w:r>
      <w:r>
        <w:rPr>
          <w:rFonts w:ascii="Times New Roman" w:hAnsi="Times New Roman" w:cs="Times New Roman"/>
          <w:sz w:val="24"/>
          <w:szCs w:val="24"/>
          <w:lang w:val="es-MX"/>
        </w:rPr>
        <w:t>construyen los</w:t>
      </w:r>
      <w:r w:rsidRPr="00B2033A">
        <w:rPr>
          <w:rFonts w:ascii="Times New Roman" w:hAnsi="Times New Roman" w:cs="Times New Roman"/>
          <w:sz w:val="24"/>
          <w:szCs w:val="24"/>
          <w:lang w:val="es-MX"/>
        </w:rPr>
        <w:t xml:space="preserve"> contenidos curriculares </w:t>
      </w:r>
      <w:r>
        <w:rPr>
          <w:rFonts w:ascii="Times New Roman" w:hAnsi="Times New Roman" w:cs="Times New Roman"/>
          <w:sz w:val="24"/>
          <w:szCs w:val="24"/>
          <w:lang w:val="es-MX"/>
        </w:rPr>
        <w:t>enfocados</w:t>
      </w:r>
      <w:r w:rsidRPr="00B2033A">
        <w:rPr>
          <w:rFonts w:ascii="Times New Roman" w:hAnsi="Times New Roman" w:cs="Times New Roman"/>
          <w:sz w:val="24"/>
          <w:szCs w:val="24"/>
          <w:lang w:val="es-MX"/>
        </w:rPr>
        <w:t xml:space="preserve"> al desarrollo de </w:t>
      </w:r>
      <w:r>
        <w:rPr>
          <w:rFonts w:ascii="Times New Roman" w:hAnsi="Times New Roman" w:cs="Times New Roman"/>
          <w:sz w:val="24"/>
          <w:szCs w:val="24"/>
          <w:lang w:val="es-MX"/>
        </w:rPr>
        <w:t>actividades</w:t>
      </w:r>
      <w:r w:rsidRPr="00B2033A">
        <w:rPr>
          <w:rFonts w:ascii="Times New Roman" w:hAnsi="Times New Roman" w:cs="Times New Roman"/>
          <w:sz w:val="24"/>
          <w:szCs w:val="24"/>
          <w:lang w:val="es-MX"/>
        </w:rPr>
        <w:t xml:space="preserve"> que generen </w:t>
      </w:r>
      <w:r>
        <w:rPr>
          <w:rFonts w:ascii="Times New Roman" w:hAnsi="Times New Roman" w:cs="Times New Roman"/>
          <w:sz w:val="24"/>
          <w:szCs w:val="24"/>
          <w:lang w:val="es-MX"/>
        </w:rPr>
        <w:t xml:space="preserve">impactos </w:t>
      </w:r>
      <w:r w:rsidRPr="00B2033A">
        <w:rPr>
          <w:rFonts w:ascii="Times New Roman" w:hAnsi="Times New Roman" w:cs="Times New Roman"/>
          <w:sz w:val="24"/>
          <w:szCs w:val="24"/>
          <w:lang w:val="es-MX"/>
        </w:rPr>
        <w:t>positivo</w:t>
      </w:r>
      <w:r>
        <w:rPr>
          <w:rFonts w:ascii="Times New Roman" w:hAnsi="Times New Roman" w:cs="Times New Roman"/>
          <w:sz w:val="24"/>
          <w:szCs w:val="24"/>
          <w:lang w:val="es-MX"/>
        </w:rPr>
        <w:t>s</w:t>
      </w:r>
      <w:r w:rsidRPr="00B2033A">
        <w:rPr>
          <w:rFonts w:ascii="Times New Roman" w:hAnsi="Times New Roman" w:cs="Times New Roman"/>
          <w:sz w:val="24"/>
          <w:szCs w:val="24"/>
          <w:lang w:val="es-MX"/>
        </w:rPr>
        <w:t xml:space="preserve"> en la</w:t>
      </w:r>
      <w:r>
        <w:rPr>
          <w:rFonts w:ascii="Times New Roman" w:hAnsi="Times New Roman" w:cs="Times New Roman"/>
          <w:sz w:val="24"/>
          <w:szCs w:val="24"/>
          <w:lang w:val="es-MX"/>
        </w:rPr>
        <w:t xml:space="preserve"> comunidad y contribuyan a la solución de las diversas problemáticas propias de la</w:t>
      </w:r>
      <w:r w:rsidRPr="00B2033A">
        <w:rPr>
          <w:rFonts w:ascii="Times New Roman" w:hAnsi="Times New Roman" w:cs="Times New Roman"/>
          <w:sz w:val="24"/>
          <w:szCs w:val="24"/>
          <w:lang w:val="es-MX"/>
        </w:rPr>
        <w:t xml:space="preserve"> región. </w:t>
      </w:r>
    </w:p>
    <w:p w14:paraId="5F214035" w14:textId="251642BF" w:rsidR="002069C1" w:rsidRPr="00294B8A" w:rsidRDefault="00362998" w:rsidP="00362998">
      <w:pPr>
        <w:pStyle w:val="NormalWeb"/>
        <w:spacing w:line="360" w:lineRule="auto"/>
        <w:jc w:val="both"/>
        <w:rPr>
          <w:color w:val="000000"/>
        </w:rPr>
      </w:pPr>
      <w:r w:rsidRPr="00B2033A">
        <w:t xml:space="preserve">Desde el año 2010, la Maestría en Estudios y </w:t>
      </w:r>
      <w:r>
        <w:t>P</w:t>
      </w:r>
      <w:r w:rsidRPr="00B2033A">
        <w:t xml:space="preserve">rocesos </w:t>
      </w:r>
      <w:r>
        <w:t>C</w:t>
      </w:r>
      <w:r w:rsidRPr="00B2033A">
        <w:t>reativos</w:t>
      </w:r>
      <w:r>
        <w:t xml:space="preserve"> en Arte y Diseño</w:t>
      </w:r>
      <w:r w:rsidRPr="00B2033A">
        <w:t xml:space="preserve"> (MEPCAD) </w:t>
      </w:r>
      <w:r>
        <w:t>ha sido reconocida como</w:t>
      </w:r>
      <w:r w:rsidRPr="00B2033A">
        <w:t xml:space="preserve"> un </w:t>
      </w:r>
      <w:r>
        <w:t>posgrado</w:t>
      </w:r>
      <w:r w:rsidRPr="00B2033A">
        <w:t xml:space="preserve"> líder en</w:t>
      </w:r>
      <w:r>
        <w:t xml:space="preserve"> la</w:t>
      </w:r>
      <w:r w:rsidRPr="00B2033A">
        <w:t xml:space="preserve"> formación de investigadores en arte y diseño desde un enfoque interdisciplinar y el único </w:t>
      </w:r>
      <w:r>
        <w:t xml:space="preserve">programa </w:t>
      </w:r>
      <w:r w:rsidRPr="00B2033A">
        <w:t xml:space="preserve">a nivel nacional </w:t>
      </w:r>
      <w:r>
        <w:t xml:space="preserve">enfocado principalmente </w:t>
      </w:r>
      <w:r w:rsidRPr="00B2033A">
        <w:t>en el proceso de creación</w:t>
      </w:r>
      <w:r w:rsidR="000C0CC1">
        <w:rPr>
          <w:color w:val="000000"/>
        </w:rPr>
        <w:t>. E</w:t>
      </w:r>
      <w:r w:rsidR="00AA2B4F">
        <w:rPr>
          <w:color w:val="000000"/>
        </w:rPr>
        <w:t xml:space="preserve">n la actualidad, el programa cuenta con el reconocimiento por parte del Sistema Nacional de Posgrados de Calidad (SNPC) como programa </w:t>
      </w:r>
      <w:r w:rsidR="000C0CC1">
        <w:rPr>
          <w:color w:val="000000"/>
        </w:rPr>
        <w:t>c</w:t>
      </w:r>
      <w:r w:rsidR="00AA2B4F">
        <w:rPr>
          <w:color w:val="000000"/>
        </w:rPr>
        <w:t>onsolidado</w:t>
      </w:r>
      <w:r w:rsidR="002069C1" w:rsidRPr="00294B8A">
        <w:rPr>
          <w:color w:val="000000"/>
        </w:rPr>
        <w:t>.</w:t>
      </w:r>
    </w:p>
    <w:p w14:paraId="19A90939" w14:textId="4365ADEE" w:rsidR="002069C1" w:rsidRPr="00294B8A" w:rsidRDefault="00362998" w:rsidP="00723F4C">
      <w:pPr>
        <w:pStyle w:val="NormalWeb"/>
        <w:spacing w:line="360" w:lineRule="auto"/>
        <w:jc w:val="both"/>
        <w:rPr>
          <w:color w:val="000000"/>
        </w:rPr>
      </w:pPr>
      <w:r w:rsidRPr="0057194C">
        <w:rPr>
          <w:color w:val="000000"/>
          <w:highlight w:val="yellow"/>
          <w:rPrChange w:id="50" w:author="Author">
            <w:rPr>
              <w:color w:val="000000"/>
            </w:rPr>
          </w:rPrChange>
        </w:rPr>
        <w:t>Entendemos</w:t>
      </w:r>
      <w:r>
        <w:rPr>
          <w:color w:val="000000"/>
        </w:rPr>
        <w:t xml:space="preserve"> entonces</w:t>
      </w:r>
      <w:r w:rsidR="002069C1" w:rsidRPr="00294B8A">
        <w:rPr>
          <w:color w:val="000000"/>
        </w:rPr>
        <w:t xml:space="preserve">, el proceso creativo, como la </w:t>
      </w:r>
      <w:r>
        <w:rPr>
          <w:color w:val="000000"/>
        </w:rPr>
        <w:t>capacidad</w:t>
      </w:r>
      <w:r w:rsidR="002069C1" w:rsidRPr="00294B8A">
        <w:rPr>
          <w:color w:val="000000"/>
        </w:rPr>
        <w:t xml:space="preserve"> de resolver problemas y de transformar el entorno </w:t>
      </w:r>
      <w:r>
        <w:rPr>
          <w:color w:val="000000"/>
        </w:rPr>
        <w:t>mediante</w:t>
      </w:r>
      <w:r w:rsidR="002069C1" w:rsidRPr="00294B8A">
        <w:rPr>
          <w:color w:val="000000"/>
        </w:rPr>
        <w:t xml:space="preserve"> </w:t>
      </w:r>
      <w:r>
        <w:rPr>
          <w:color w:val="000000"/>
        </w:rPr>
        <w:t xml:space="preserve">la sistematización de diversos procesos, entre los que se encuentran </w:t>
      </w:r>
      <w:r w:rsidR="002069C1" w:rsidRPr="00294B8A">
        <w:rPr>
          <w:color w:val="000000"/>
        </w:rPr>
        <w:t xml:space="preserve">el pensamiento, el uso de técnicas y herramientas, así como la organización </w:t>
      </w:r>
      <w:r w:rsidR="003342BC" w:rsidRPr="00294B8A">
        <w:rPr>
          <w:color w:val="000000"/>
        </w:rPr>
        <w:t>ordenada</w:t>
      </w:r>
      <w:r w:rsidR="002069C1" w:rsidRPr="00294B8A">
        <w:rPr>
          <w:color w:val="000000"/>
        </w:rPr>
        <w:t xml:space="preserve"> de las acciones </w:t>
      </w:r>
      <w:r w:rsidR="003342BC" w:rsidRPr="00294B8A">
        <w:rPr>
          <w:color w:val="000000"/>
        </w:rPr>
        <w:t>encaminadas</w:t>
      </w:r>
      <w:r w:rsidR="002069C1" w:rsidRPr="00294B8A">
        <w:rPr>
          <w:color w:val="000000"/>
        </w:rPr>
        <w:t xml:space="preserve"> </w:t>
      </w:r>
      <w:r w:rsidR="003342BC">
        <w:rPr>
          <w:color w:val="000000"/>
        </w:rPr>
        <w:t>al logro de</w:t>
      </w:r>
      <w:r w:rsidR="002069C1" w:rsidRPr="00294B8A">
        <w:rPr>
          <w:color w:val="000000"/>
        </w:rPr>
        <w:t xml:space="preserve"> meta</w:t>
      </w:r>
      <w:r w:rsidR="003342BC">
        <w:rPr>
          <w:color w:val="000000"/>
        </w:rPr>
        <w:t>s. Así entonces,</w:t>
      </w:r>
      <w:r w:rsidR="002069C1" w:rsidRPr="00294B8A">
        <w:rPr>
          <w:color w:val="000000"/>
        </w:rPr>
        <w:t xml:space="preserve"> </w:t>
      </w:r>
      <w:r w:rsidR="003342BC" w:rsidRPr="0057194C">
        <w:rPr>
          <w:color w:val="000000"/>
          <w:highlight w:val="yellow"/>
          <w:rPrChange w:id="51" w:author="Author">
            <w:rPr>
              <w:color w:val="000000"/>
            </w:rPr>
          </w:rPrChange>
        </w:rPr>
        <w:t>consideramos</w:t>
      </w:r>
      <w:r w:rsidR="003342BC">
        <w:rPr>
          <w:color w:val="000000"/>
        </w:rPr>
        <w:t xml:space="preserve"> a éste </w:t>
      </w:r>
      <w:r w:rsidR="002069C1" w:rsidRPr="00294B8A">
        <w:rPr>
          <w:color w:val="000000"/>
        </w:rPr>
        <w:t xml:space="preserve">una parte inherente del ser humano y un instrumento </w:t>
      </w:r>
      <w:r w:rsidR="00AD21D8" w:rsidRPr="00294B8A">
        <w:rPr>
          <w:color w:val="000000"/>
        </w:rPr>
        <w:t>significativo</w:t>
      </w:r>
      <w:r w:rsidR="002069C1" w:rsidRPr="00294B8A">
        <w:rPr>
          <w:color w:val="000000"/>
        </w:rPr>
        <w:t xml:space="preserve"> </w:t>
      </w:r>
      <w:r w:rsidR="00AD21D8">
        <w:rPr>
          <w:color w:val="000000"/>
        </w:rPr>
        <w:t>para</w:t>
      </w:r>
      <w:r w:rsidR="002069C1" w:rsidRPr="00294B8A">
        <w:rPr>
          <w:color w:val="000000"/>
        </w:rPr>
        <w:t xml:space="preserve"> el cumplimiento de los objetivos establecidos por la universidad en relación </w:t>
      </w:r>
      <w:r w:rsidR="003342BC">
        <w:rPr>
          <w:color w:val="000000"/>
        </w:rPr>
        <w:t>con</w:t>
      </w:r>
      <w:r w:rsidR="002069C1" w:rsidRPr="00294B8A">
        <w:rPr>
          <w:color w:val="000000"/>
        </w:rPr>
        <w:t xml:space="preserve"> </w:t>
      </w:r>
      <w:r w:rsidR="00AD21D8">
        <w:rPr>
          <w:color w:val="000000"/>
        </w:rPr>
        <w:t xml:space="preserve">el desarrollo </w:t>
      </w:r>
      <w:r w:rsidR="002069C1" w:rsidRPr="00294B8A">
        <w:rPr>
          <w:color w:val="000000"/>
        </w:rPr>
        <w:t>de</w:t>
      </w:r>
      <w:r w:rsidR="00AD21D8">
        <w:rPr>
          <w:color w:val="000000"/>
        </w:rPr>
        <w:t xml:space="preserve"> propuestas de</w:t>
      </w:r>
      <w:r w:rsidR="002069C1" w:rsidRPr="00294B8A">
        <w:rPr>
          <w:color w:val="000000"/>
        </w:rPr>
        <w:t xml:space="preserve"> soluci</w:t>
      </w:r>
      <w:r w:rsidR="00AD21D8">
        <w:rPr>
          <w:color w:val="000000"/>
        </w:rPr>
        <w:t>ó</w:t>
      </w:r>
      <w:r w:rsidR="002069C1" w:rsidRPr="00294B8A">
        <w:rPr>
          <w:color w:val="000000"/>
        </w:rPr>
        <w:t xml:space="preserve">n para la atención de las comunidades y los problemas </w:t>
      </w:r>
      <w:r w:rsidR="00294B8A">
        <w:rPr>
          <w:color w:val="000000"/>
        </w:rPr>
        <w:t xml:space="preserve">complejos </w:t>
      </w:r>
      <w:r w:rsidR="00AD21D8">
        <w:rPr>
          <w:color w:val="000000"/>
        </w:rPr>
        <w:t>propios</w:t>
      </w:r>
      <w:r w:rsidR="002069C1" w:rsidRPr="00294B8A">
        <w:rPr>
          <w:color w:val="000000"/>
        </w:rPr>
        <w:t xml:space="preserve"> de la región.</w:t>
      </w:r>
    </w:p>
    <w:p w14:paraId="125D6829" w14:textId="2471AF48" w:rsidR="008650F3" w:rsidRDefault="008650F3" w:rsidP="00723F4C">
      <w:pPr>
        <w:pStyle w:val="NormalWeb"/>
        <w:spacing w:line="360" w:lineRule="auto"/>
        <w:jc w:val="both"/>
      </w:pPr>
      <w:r w:rsidRPr="00B2033A">
        <w:t>Desde la conformación de la MEPCAD, la atención a</w:t>
      </w:r>
      <w:r>
        <w:t xml:space="preserve"> los fenómenos propios de la región y el impacto en</w:t>
      </w:r>
      <w:r w:rsidRPr="00B2033A">
        <w:t xml:space="preserve"> </w:t>
      </w:r>
      <w:r>
        <w:t>las</w:t>
      </w:r>
      <w:r w:rsidRPr="00B2033A">
        <w:t xml:space="preserve"> comunidades</w:t>
      </w:r>
      <w:r>
        <w:t xml:space="preserve">, </w:t>
      </w:r>
      <w:r w:rsidRPr="00B2033A">
        <w:t xml:space="preserve">el desarrollo del país y la difusión democrática del conocimiento se ha instituido </w:t>
      </w:r>
      <w:r>
        <w:t>alrededor</w:t>
      </w:r>
      <w:r w:rsidRPr="00B2033A">
        <w:t xml:space="preserve"> de cuatro </w:t>
      </w:r>
      <w:r>
        <w:t>ejes</w:t>
      </w:r>
      <w:r w:rsidRPr="00B2033A">
        <w:t xml:space="preserve"> estratégic</w:t>
      </w:r>
      <w:r>
        <w:t>o</w:t>
      </w:r>
      <w:r w:rsidRPr="00B2033A">
        <w:t xml:space="preserve">s: </w:t>
      </w:r>
    </w:p>
    <w:p w14:paraId="4CFA1CF0" w14:textId="276F11E6" w:rsidR="00C40A88" w:rsidRDefault="008650F3" w:rsidP="00723F4C">
      <w:pPr>
        <w:pStyle w:val="NormalWeb"/>
        <w:spacing w:line="360" w:lineRule="auto"/>
        <w:jc w:val="both"/>
        <w:rPr>
          <w:color w:val="000000"/>
        </w:rPr>
      </w:pPr>
      <w:r>
        <w:rPr>
          <w:color w:val="000000"/>
        </w:rPr>
        <w:t>El</w:t>
      </w:r>
      <w:r w:rsidR="00723F4C">
        <w:rPr>
          <w:color w:val="000000"/>
        </w:rPr>
        <w:t xml:space="preserve"> primer</w:t>
      </w:r>
      <w:r>
        <w:rPr>
          <w:color w:val="000000"/>
        </w:rPr>
        <w:t>o</w:t>
      </w:r>
      <w:r w:rsidR="00723F4C">
        <w:rPr>
          <w:color w:val="000000"/>
        </w:rPr>
        <w:t xml:space="preserve"> de ell</w:t>
      </w:r>
      <w:r>
        <w:rPr>
          <w:color w:val="000000"/>
        </w:rPr>
        <w:t>o</w:t>
      </w:r>
      <w:r w:rsidR="00723F4C">
        <w:rPr>
          <w:color w:val="000000"/>
        </w:rPr>
        <w:t xml:space="preserve">s se refiere a las </w:t>
      </w:r>
      <w:r w:rsidR="002069C1" w:rsidRPr="00294B8A">
        <w:rPr>
          <w:color w:val="000000"/>
        </w:rPr>
        <w:t>asignaturas del programa,</w:t>
      </w:r>
      <w:r w:rsidR="002C4149">
        <w:rPr>
          <w:color w:val="000000"/>
        </w:rPr>
        <w:t xml:space="preserve"> el plan de estudios de</w:t>
      </w:r>
      <w:r w:rsidR="002069C1" w:rsidRPr="00294B8A">
        <w:rPr>
          <w:color w:val="000000"/>
        </w:rPr>
        <w:t xml:space="preserve"> </w:t>
      </w:r>
      <w:r w:rsidR="002C4149">
        <w:rPr>
          <w:color w:val="000000"/>
        </w:rPr>
        <w:t xml:space="preserve">la MEPCAD se encuentra conformado inicialmente bajo la visión interdisciplinar que se desarrolla entre el arte y el diseño dos áreas que fueron ampliamente discutidas a finales del siglo pasado con el fin de </w:t>
      </w:r>
      <w:r w:rsidR="002C4149">
        <w:rPr>
          <w:color w:val="000000"/>
        </w:rPr>
        <w:lastRenderedPageBreak/>
        <w:t>diferenciar las prácticas y las fronteras entre una y otra</w:t>
      </w:r>
      <w:r w:rsidR="000C0CC1">
        <w:rPr>
          <w:color w:val="000000"/>
        </w:rPr>
        <w:t>. A</w:t>
      </w:r>
      <w:r w:rsidR="002C4149">
        <w:rPr>
          <w:color w:val="000000"/>
        </w:rPr>
        <w:t>hora, pensamos, es esta misma discusión la que permite trabajar desde las fronteras de cada una de ellas para generar diálogos que permitan abordar la complejidad y desarrollar propuestas de solución innovadoras, asimismo, el programa se nutre de asignaturas propias de áreas externas al arte y al diseño como lo son la narrativa, la antropología y las teorías sociales, así como diversas metodologías provenientes de las áreas de conocimiento ya mencionadas y su aplicación a los procesos creativos propios del diseño.</w:t>
      </w:r>
    </w:p>
    <w:p w14:paraId="16AC1107" w14:textId="77777777" w:rsidR="00C40A88" w:rsidRDefault="00C40A88" w:rsidP="00723F4C">
      <w:pPr>
        <w:pStyle w:val="NormalWeb"/>
        <w:spacing w:line="360" w:lineRule="auto"/>
        <w:jc w:val="both"/>
        <w:rPr>
          <w:color w:val="000000"/>
        </w:rPr>
      </w:pPr>
      <w:r>
        <w:rPr>
          <w:noProof/>
        </w:rPr>
        <w:drawing>
          <wp:inline distT="0" distB="0" distL="0" distR="0" wp14:anchorId="32A0DD8F" wp14:editId="3B8AE35E">
            <wp:extent cx="5943600" cy="3396615"/>
            <wp:effectExtent l="0" t="0" r="0" b="0"/>
            <wp:docPr id="3" name="Picture 2" descr="Interfaz de usuario gráfica, Aplicación, Sitio web&#10;&#10;Descripción generada automáticamente">
              <a:extLst xmlns:a="http://schemas.openxmlformats.org/drawingml/2006/main">
                <a:ext uri="{FF2B5EF4-FFF2-40B4-BE49-F238E27FC236}">
                  <a16:creationId xmlns:a16="http://schemas.microsoft.com/office/drawing/2014/main" id="{D48B8E12-D5FE-42E1-A506-0E8D69F6D7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nterfaz de usuario gráfica, Aplicación, Sitio web&#10;&#10;Descripción generada automáticamente">
                      <a:extLst>
                        <a:ext uri="{FF2B5EF4-FFF2-40B4-BE49-F238E27FC236}">
                          <a16:creationId xmlns:a16="http://schemas.microsoft.com/office/drawing/2014/main" id="{D48B8E12-D5FE-42E1-A506-0E8D69F6D7EA}"/>
                        </a:ext>
                      </a:extLst>
                    </pic:cNvPr>
                    <pic:cNvPicPr>
                      <a:picLocks noChangeAspect="1"/>
                    </pic:cNvPicPr>
                  </pic:nvPicPr>
                  <pic:blipFill rotWithShape="1">
                    <a:blip r:embed="rId8"/>
                    <a:srcRect l="17344" t="29223" r="18672" b="2622"/>
                    <a:stretch/>
                  </pic:blipFill>
                  <pic:spPr>
                    <a:xfrm>
                      <a:off x="0" y="0"/>
                      <a:ext cx="5943600" cy="3396615"/>
                    </a:xfrm>
                    <a:prstGeom prst="rect">
                      <a:avLst/>
                    </a:prstGeom>
                  </pic:spPr>
                </pic:pic>
              </a:graphicData>
            </a:graphic>
          </wp:inline>
        </w:drawing>
      </w:r>
    </w:p>
    <w:p w14:paraId="76276815" w14:textId="2B92349B" w:rsidR="00723F4C" w:rsidRPr="00C07320" w:rsidRDefault="00C40A88" w:rsidP="00723F4C">
      <w:pPr>
        <w:pStyle w:val="NormalWeb"/>
        <w:spacing w:line="360" w:lineRule="auto"/>
        <w:jc w:val="both"/>
        <w:rPr>
          <w:color w:val="000000"/>
          <w:sz w:val="18"/>
          <w:szCs w:val="18"/>
        </w:rPr>
      </w:pPr>
      <w:r w:rsidRPr="00C07320">
        <w:rPr>
          <w:color w:val="000000"/>
          <w:sz w:val="18"/>
          <w:szCs w:val="18"/>
        </w:rPr>
        <w:t>Figura 1. Plan de estudios MEPCAD 2018-2024. Fuente. Archivo MEPCAD.</w:t>
      </w:r>
      <w:r w:rsidR="002C4149" w:rsidRPr="00C07320">
        <w:rPr>
          <w:color w:val="000000"/>
          <w:sz w:val="18"/>
          <w:szCs w:val="18"/>
        </w:rPr>
        <w:t xml:space="preserve"> </w:t>
      </w:r>
    </w:p>
    <w:p w14:paraId="7B376BD3" w14:textId="48442BB9" w:rsidR="00335419" w:rsidRDefault="00335419" w:rsidP="00723F4C">
      <w:pPr>
        <w:pStyle w:val="NormalWeb"/>
        <w:spacing w:line="360" w:lineRule="auto"/>
        <w:jc w:val="both"/>
        <w:rPr>
          <w:color w:val="000000"/>
        </w:rPr>
      </w:pPr>
      <w:r>
        <w:rPr>
          <w:color w:val="000000"/>
        </w:rPr>
        <w:t>Los diálogos con otras áreas de conocimiento y las aplicaciones de diversos marcos teóricos y metodológicos pueden observarse inicialmente en los contenidos y prácticas desarrolladas en algunas de sus materias.</w:t>
      </w:r>
    </w:p>
    <w:p w14:paraId="5A8BD847" w14:textId="4D5D0FEF" w:rsidR="00335419" w:rsidRDefault="00335419" w:rsidP="00335419">
      <w:pPr>
        <w:pStyle w:val="NormalWeb"/>
        <w:spacing w:line="360" w:lineRule="auto"/>
        <w:jc w:val="center"/>
        <w:rPr>
          <w:color w:val="000000"/>
        </w:rPr>
      </w:pPr>
      <w:commentRangeStart w:id="52"/>
      <w:commentRangeStart w:id="53"/>
      <w:r>
        <w:rPr>
          <w:noProof/>
        </w:rPr>
        <w:lastRenderedPageBreak/>
        <w:drawing>
          <wp:inline distT="0" distB="0" distL="0" distR="0" wp14:anchorId="708DBAD0" wp14:editId="5FC96CBA">
            <wp:extent cx="4334933" cy="3652275"/>
            <wp:effectExtent l="0" t="0" r="8890" b="5715"/>
            <wp:docPr id="514060312" name="Picture 2" descr="Interfaz de usuario gráfica, Sitio web&#10;&#10;Descripción generada automáticamente">
              <a:extLst xmlns:a="http://schemas.openxmlformats.org/drawingml/2006/main">
                <a:ext uri="{FF2B5EF4-FFF2-40B4-BE49-F238E27FC236}">
                  <a16:creationId xmlns:a16="http://schemas.microsoft.com/office/drawing/2014/main" id="{E5EE5E0C-560A-4EFF-BB93-5A5571D2A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60312" name="Picture 2" descr="Interfaz de usuario gráfica, Sitio web&#10;&#10;Descripción generada automáticamente">
                      <a:extLst>
                        <a:ext uri="{FF2B5EF4-FFF2-40B4-BE49-F238E27FC236}">
                          <a16:creationId xmlns:a16="http://schemas.microsoft.com/office/drawing/2014/main" id="{E5EE5E0C-560A-4EFF-BB93-5A5571D2AE6D}"/>
                        </a:ext>
                      </a:extLst>
                    </pic:cNvPr>
                    <pic:cNvPicPr>
                      <a:picLocks noChangeAspect="1"/>
                    </pic:cNvPicPr>
                  </pic:nvPicPr>
                  <pic:blipFill rotWithShape="1">
                    <a:blip r:embed="rId9"/>
                    <a:srcRect l="20469" t="10388" r="24453" b="3107"/>
                    <a:stretch/>
                  </pic:blipFill>
                  <pic:spPr>
                    <a:xfrm>
                      <a:off x="0" y="0"/>
                      <a:ext cx="4398118" cy="3705510"/>
                    </a:xfrm>
                    <a:prstGeom prst="rect">
                      <a:avLst/>
                    </a:prstGeom>
                  </pic:spPr>
                </pic:pic>
              </a:graphicData>
            </a:graphic>
          </wp:inline>
        </w:drawing>
      </w:r>
      <w:r>
        <w:rPr>
          <w:noProof/>
        </w:rPr>
        <w:drawing>
          <wp:inline distT="0" distB="0" distL="0" distR="0" wp14:anchorId="737F0DE1" wp14:editId="5D1E4F39">
            <wp:extent cx="4164359" cy="2297515"/>
            <wp:effectExtent l="0" t="0" r="1270" b="1270"/>
            <wp:docPr id="4" name="Picture 3" descr="Imagen que contiene Escala de tiempo&#10;&#10;Descripción generada automáticamente">
              <a:extLst xmlns:a="http://schemas.openxmlformats.org/drawingml/2006/main">
                <a:ext uri="{FF2B5EF4-FFF2-40B4-BE49-F238E27FC236}">
                  <a16:creationId xmlns:a16="http://schemas.microsoft.com/office/drawing/2014/main" id="{3CFB96F3-790B-4E46-8EAE-3FE28C582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agen que contiene Escala de tiempo&#10;&#10;Descripción generada automáticamente">
                      <a:extLst>
                        <a:ext uri="{FF2B5EF4-FFF2-40B4-BE49-F238E27FC236}">
                          <a16:creationId xmlns:a16="http://schemas.microsoft.com/office/drawing/2014/main" id="{3CFB96F3-790B-4E46-8EAE-3FE28C5825F7}"/>
                        </a:ext>
                      </a:extLst>
                    </pic:cNvPr>
                    <pic:cNvPicPr>
                      <a:picLocks noChangeAspect="1"/>
                    </pic:cNvPicPr>
                  </pic:nvPicPr>
                  <pic:blipFill rotWithShape="1">
                    <a:blip r:embed="rId10"/>
                    <a:srcRect l="20547" t="39369" r="25078" b="4708"/>
                    <a:stretch/>
                  </pic:blipFill>
                  <pic:spPr>
                    <a:xfrm>
                      <a:off x="0" y="0"/>
                      <a:ext cx="4226327" cy="2331703"/>
                    </a:xfrm>
                    <a:prstGeom prst="rect">
                      <a:avLst/>
                    </a:prstGeom>
                  </pic:spPr>
                </pic:pic>
              </a:graphicData>
            </a:graphic>
          </wp:inline>
        </w:drawing>
      </w:r>
    </w:p>
    <w:p w14:paraId="5F03F808" w14:textId="5169FC2E" w:rsidR="00335419" w:rsidRPr="00C07320" w:rsidRDefault="00335419" w:rsidP="00335419">
      <w:pPr>
        <w:pStyle w:val="NormalWeb"/>
        <w:spacing w:line="360" w:lineRule="auto"/>
        <w:jc w:val="center"/>
        <w:rPr>
          <w:color w:val="000000"/>
          <w:sz w:val="18"/>
          <w:szCs w:val="18"/>
        </w:rPr>
      </w:pPr>
      <w:r w:rsidRPr="00C07320">
        <w:rPr>
          <w:color w:val="000000"/>
          <w:sz w:val="18"/>
          <w:szCs w:val="18"/>
        </w:rPr>
        <w:t xml:space="preserve">Figuras 2 y 3. Proyectos realizados en </w:t>
      </w:r>
      <w:r w:rsidR="00A65763" w:rsidRPr="00C07320">
        <w:rPr>
          <w:color w:val="000000"/>
          <w:sz w:val="18"/>
          <w:szCs w:val="18"/>
        </w:rPr>
        <w:t>diversas asignaturas del programa. Fuente: Archivo MEPCAD</w:t>
      </w:r>
      <w:commentRangeEnd w:id="52"/>
      <w:r w:rsidR="00277DD5">
        <w:rPr>
          <w:rStyle w:val="CommentReference"/>
          <w:rFonts w:asciiTheme="minorHAnsi" w:eastAsiaTheme="minorHAnsi" w:hAnsiTheme="minorHAnsi" w:cstheme="minorBidi"/>
          <w:lang w:val="en-US" w:eastAsia="en-US"/>
        </w:rPr>
        <w:commentReference w:id="52"/>
      </w:r>
      <w:commentRangeEnd w:id="53"/>
      <w:r w:rsidR="00277DD5">
        <w:rPr>
          <w:rStyle w:val="CommentReference"/>
          <w:rFonts w:asciiTheme="minorHAnsi" w:eastAsiaTheme="minorHAnsi" w:hAnsiTheme="minorHAnsi" w:cstheme="minorBidi"/>
          <w:lang w:val="en-US" w:eastAsia="en-US"/>
        </w:rPr>
        <w:commentReference w:id="53"/>
      </w:r>
      <w:r w:rsidR="00A65763" w:rsidRPr="00C07320">
        <w:rPr>
          <w:color w:val="000000"/>
          <w:sz w:val="18"/>
          <w:szCs w:val="18"/>
        </w:rPr>
        <w:t>.</w:t>
      </w:r>
    </w:p>
    <w:p w14:paraId="4A81925C" w14:textId="52E85D4F" w:rsidR="00723F4C" w:rsidRDefault="008650F3" w:rsidP="00723F4C">
      <w:pPr>
        <w:pStyle w:val="NormalWeb"/>
        <w:spacing w:line="360" w:lineRule="auto"/>
        <w:jc w:val="both"/>
        <w:rPr>
          <w:color w:val="000000"/>
        </w:rPr>
      </w:pPr>
      <w:r>
        <w:rPr>
          <w:color w:val="000000"/>
        </w:rPr>
        <w:t>El</w:t>
      </w:r>
      <w:r w:rsidR="00723F4C">
        <w:rPr>
          <w:color w:val="000000"/>
        </w:rPr>
        <w:t xml:space="preserve"> segund</w:t>
      </w:r>
      <w:r>
        <w:rPr>
          <w:color w:val="000000"/>
        </w:rPr>
        <w:t>o</w:t>
      </w:r>
      <w:r w:rsidR="00723F4C">
        <w:rPr>
          <w:color w:val="000000"/>
        </w:rPr>
        <w:t xml:space="preserve"> es </w:t>
      </w:r>
      <w:r w:rsidR="00294B8A" w:rsidRPr="00294B8A">
        <w:rPr>
          <w:color w:val="000000"/>
        </w:rPr>
        <w:t>l</w:t>
      </w:r>
      <w:r w:rsidR="00294B8A">
        <w:rPr>
          <w:color w:val="000000"/>
        </w:rPr>
        <w:t>a conformación del núcleo académico básico del programa</w:t>
      </w:r>
      <w:r w:rsidR="00294B8A" w:rsidRPr="00294B8A">
        <w:rPr>
          <w:color w:val="000000"/>
        </w:rPr>
        <w:t xml:space="preserve"> </w:t>
      </w:r>
      <w:r w:rsidR="00294B8A">
        <w:rPr>
          <w:color w:val="000000"/>
        </w:rPr>
        <w:t>(NAB),</w:t>
      </w:r>
      <w:r w:rsidR="00294B8A" w:rsidRPr="00294B8A">
        <w:rPr>
          <w:color w:val="000000"/>
        </w:rPr>
        <w:t xml:space="preserve"> </w:t>
      </w:r>
      <w:r w:rsidR="00723F4C">
        <w:rPr>
          <w:color w:val="000000"/>
        </w:rPr>
        <w:t>con un enfoque hacia la interdisciplinariedad</w:t>
      </w:r>
      <w:r w:rsidR="00C40A88">
        <w:rPr>
          <w:color w:val="000000"/>
        </w:rPr>
        <w:t xml:space="preserve">: </w:t>
      </w:r>
      <w:r w:rsidR="000C0CC1">
        <w:rPr>
          <w:color w:val="000000"/>
        </w:rPr>
        <w:t>e</w:t>
      </w:r>
      <w:r w:rsidR="00C40A88">
        <w:rPr>
          <w:color w:val="000000"/>
        </w:rPr>
        <w:t xml:space="preserve">l Núcleo Académico Básico del programa se encuentra conformado por quince profesores, mismos que se integran en tres líneas de generación y aplicación del conocimiento </w:t>
      </w:r>
      <w:r w:rsidR="000C0CC1">
        <w:rPr>
          <w:color w:val="000000"/>
        </w:rPr>
        <w:t>-</w:t>
      </w:r>
      <w:r w:rsidR="00C40A88">
        <w:rPr>
          <w:color w:val="000000"/>
        </w:rPr>
        <w:t>LGAC</w:t>
      </w:r>
      <w:r w:rsidR="000C0CC1">
        <w:rPr>
          <w:color w:val="000000"/>
        </w:rPr>
        <w:t>-</w:t>
      </w:r>
      <w:r w:rsidR="00C40A88">
        <w:rPr>
          <w:color w:val="000000"/>
        </w:rPr>
        <w:t>,</w:t>
      </w:r>
      <w:r w:rsidR="00A05593">
        <w:rPr>
          <w:color w:val="000000"/>
        </w:rPr>
        <w:t xml:space="preserve"> a saber:</w:t>
      </w:r>
      <w:r w:rsidR="00C40A88">
        <w:rPr>
          <w:color w:val="000000"/>
        </w:rPr>
        <w:t xml:space="preserve"> a) </w:t>
      </w:r>
      <w:r w:rsidR="00C40A88" w:rsidRPr="00C40A88">
        <w:rPr>
          <w:color w:val="000000"/>
        </w:rPr>
        <w:t>Artes visuales</w:t>
      </w:r>
      <w:r w:rsidR="00C40A88">
        <w:rPr>
          <w:color w:val="000000"/>
        </w:rPr>
        <w:t xml:space="preserve">, b) </w:t>
      </w:r>
      <w:r w:rsidR="00C40A88" w:rsidRPr="00C40A88">
        <w:rPr>
          <w:color w:val="000000"/>
          <w:lang w:val="es-ES"/>
        </w:rPr>
        <w:t>Teoría, crítica y práctica del diseño</w:t>
      </w:r>
      <w:r w:rsidR="00C40A88">
        <w:rPr>
          <w:color w:val="000000"/>
        </w:rPr>
        <w:t xml:space="preserve"> y c) </w:t>
      </w:r>
      <w:r w:rsidR="00C40A88" w:rsidRPr="00C40A88">
        <w:rPr>
          <w:color w:val="000000"/>
          <w:lang w:val="es-ES"/>
        </w:rPr>
        <w:t>Textualidad, hipertexto y nuevas tendencias narrativas</w:t>
      </w:r>
      <w:r w:rsidR="00A05593">
        <w:rPr>
          <w:color w:val="000000"/>
          <w:lang w:val="es-ES"/>
        </w:rPr>
        <w:t xml:space="preserve"> (MEPCAD, 2018)</w:t>
      </w:r>
      <w:r w:rsidR="00C40A88">
        <w:rPr>
          <w:color w:val="000000"/>
          <w:lang w:val="es-ES"/>
        </w:rPr>
        <w:t xml:space="preserve">. Una de las fortalezas del NAB es precisamente, la diversidad, este se encuentra conformado, por una parte, por </w:t>
      </w:r>
      <w:r w:rsidR="00C40A88">
        <w:rPr>
          <w:color w:val="000000"/>
          <w:lang w:val="es-ES"/>
        </w:rPr>
        <w:lastRenderedPageBreak/>
        <w:t>profesores que tienen como base formativa el arte o el diseño, pero cuyos posgrados se han desarrollado en áreas de conocimiento en alguna medida ajenas al marco disciplinar del arte y el diseño; entre ellas la narrativa, la antropología, la teoría de la cultura, la educación, la comunicación y la investigación</w:t>
      </w:r>
      <w:r w:rsidR="00A05593">
        <w:rPr>
          <w:color w:val="000000"/>
          <w:lang w:val="es-ES"/>
        </w:rPr>
        <w:t>. Y,</w:t>
      </w:r>
      <w:r w:rsidR="00C40A88">
        <w:rPr>
          <w:color w:val="000000"/>
          <w:lang w:val="es-ES"/>
        </w:rPr>
        <w:t xml:space="preserve"> por otra parte, profesores que provienen de áreas formativas diferentes al arte y el diseño, como lo son las ciencias sociales, la ingeniería</w:t>
      </w:r>
      <w:r w:rsidR="002E3161">
        <w:rPr>
          <w:color w:val="000000"/>
          <w:lang w:val="es-ES"/>
        </w:rPr>
        <w:t xml:space="preserve"> o</w:t>
      </w:r>
      <w:r w:rsidR="00A05593">
        <w:rPr>
          <w:color w:val="000000"/>
          <w:lang w:val="es-ES"/>
        </w:rPr>
        <w:t xml:space="preserve"> la sociología y que a lo largo de su desarrollo como investigadores han tomado los objetos de estudio y las metodologías del diseño como medios para su trabajo y</w:t>
      </w:r>
      <w:r w:rsidR="002E3161">
        <w:rPr>
          <w:color w:val="000000"/>
          <w:lang w:val="es-ES"/>
        </w:rPr>
        <w:t>,</w:t>
      </w:r>
      <w:r w:rsidR="00A05593">
        <w:rPr>
          <w:color w:val="000000"/>
          <w:lang w:val="es-ES"/>
        </w:rPr>
        <w:t xml:space="preserve"> por supuesto</w:t>
      </w:r>
      <w:r w:rsidR="002E3161">
        <w:rPr>
          <w:color w:val="000000"/>
          <w:lang w:val="es-ES"/>
        </w:rPr>
        <w:t>,</w:t>
      </w:r>
      <w:r w:rsidR="00A05593">
        <w:rPr>
          <w:color w:val="000000"/>
          <w:lang w:val="es-ES"/>
        </w:rPr>
        <w:t xml:space="preserve"> para su acción como docentes de este posgrado. C</w:t>
      </w:r>
      <w:r w:rsidR="00AA2B4F">
        <w:rPr>
          <w:color w:val="000000"/>
          <w:lang w:val="es-ES"/>
        </w:rPr>
        <w:t>abe mencionar que la gran mayoría de los profesores del programa cuentan con la máxima habilitación, además de contar con el perfil PRODEP y con la membresía en el Sistema Nacional de Investigador</w:t>
      </w:r>
      <w:r w:rsidR="00A05593">
        <w:rPr>
          <w:color w:val="000000"/>
          <w:lang w:val="es-ES"/>
        </w:rPr>
        <w:t>as e Investigadore</w:t>
      </w:r>
      <w:r w:rsidR="00AA2B4F">
        <w:rPr>
          <w:color w:val="000000"/>
          <w:lang w:val="es-ES"/>
        </w:rPr>
        <w:t>s</w:t>
      </w:r>
      <w:r w:rsidR="00A05593">
        <w:rPr>
          <w:color w:val="000000"/>
          <w:lang w:val="es-ES"/>
        </w:rPr>
        <w:t>.</w:t>
      </w:r>
    </w:p>
    <w:p w14:paraId="354371FA" w14:textId="623AB875" w:rsidR="00EF583F" w:rsidRDefault="008650F3" w:rsidP="00723F4C">
      <w:pPr>
        <w:pStyle w:val="NormalWeb"/>
        <w:spacing w:line="360" w:lineRule="auto"/>
        <w:jc w:val="both"/>
        <w:rPr>
          <w:color w:val="000000"/>
        </w:rPr>
      </w:pPr>
      <w:r>
        <w:rPr>
          <w:color w:val="000000"/>
        </w:rPr>
        <w:t>El</w:t>
      </w:r>
      <w:r w:rsidR="00723F4C">
        <w:rPr>
          <w:color w:val="000000"/>
        </w:rPr>
        <w:t xml:space="preserve"> tercer</w:t>
      </w:r>
      <w:r>
        <w:rPr>
          <w:color w:val="000000"/>
        </w:rPr>
        <w:t>o</w:t>
      </w:r>
      <w:r w:rsidR="00723F4C">
        <w:rPr>
          <w:color w:val="000000"/>
        </w:rPr>
        <w:t xml:space="preserve"> de ell</w:t>
      </w:r>
      <w:r>
        <w:rPr>
          <w:color w:val="000000"/>
        </w:rPr>
        <w:t>o</w:t>
      </w:r>
      <w:r w:rsidR="00723F4C">
        <w:rPr>
          <w:color w:val="000000"/>
        </w:rPr>
        <w:t xml:space="preserve">s es </w:t>
      </w:r>
      <w:r w:rsidR="002069C1" w:rsidRPr="00294B8A">
        <w:rPr>
          <w:color w:val="000000"/>
        </w:rPr>
        <w:t>la orientación de los proyectos de tesis</w:t>
      </w:r>
      <w:r w:rsidR="00A05593">
        <w:rPr>
          <w:color w:val="000000"/>
        </w:rPr>
        <w:t xml:space="preserve">. Lógicamente de </w:t>
      </w:r>
      <w:r w:rsidR="00EF583F">
        <w:rPr>
          <w:color w:val="000000"/>
        </w:rPr>
        <w:t xml:space="preserve">los puntos anteriores </w:t>
      </w:r>
      <w:r w:rsidR="00A05593">
        <w:rPr>
          <w:color w:val="000000"/>
        </w:rPr>
        <w:t>deviene a</w:t>
      </w:r>
      <w:r w:rsidR="00EF583F">
        <w:rPr>
          <w:color w:val="000000"/>
        </w:rPr>
        <w:t xml:space="preserve"> la construcción de enfoques diversos a través del diálogo entre disciplinas, la diversidad mencionada por parte de los profesores se nutre a su vez por la conformación de cada generación, mismas que se</w:t>
      </w:r>
      <w:r w:rsidR="00A05593">
        <w:rPr>
          <w:color w:val="000000"/>
        </w:rPr>
        <w:t xml:space="preserve"> componen </w:t>
      </w:r>
      <w:r w:rsidR="00EF583F">
        <w:rPr>
          <w:color w:val="000000"/>
        </w:rPr>
        <w:t xml:space="preserve">por artistas visuales y diseñadores de diversas áreas, pero también por áreas tan diversas como la música, la danza, el canto, la arquitectura, la comunicación, los medios digitales, el periodismo, la ingeniería y la biología, asimismo, los profesores invitados </w:t>
      </w:r>
      <w:r w:rsidR="00A05593">
        <w:rPr>
          <w:color w:val="000000"/>
        </w:rPr>
        <w:t xml:space="preserve">-tanto a los comités de evaluación como a los eventos como ponentes- </w:t>
      </w:r>
      <w:r w:rsidR="00EF583F">
        <w:rPr>
          <w:color w:val="000000"/>
        </w:rPr>
        <w:t>conforman una tercera línea de diálogo según se desarrolle cada uno de los proyectos.</w:t>
      </w:r>
      <w:r w:rsidR="00A05593">
        <w:rPr>
          <w:color w:val="000000"/>
        </w:rPr>
        <w:t xml:space="preserve"> Estas tesis por tanto dan muestra de cómo desde un inicio el acompañamiento de un grupo diverso de especialistas puede abrir las puertas para que el arte y el diseño flexibilicen y enriquezcan sus propios procesos de investigación-creación.</w:t>
      </w:r>
    </w:p>
    <w:p w14:paraId="394868D6" w14:textId="49C467E2" w:rsidR="00723F4C" w:rsidRDefault="00723F4C" w:rsidP="00723F4C">
      <w:pPr>
        <w:pStyle w:val="NormalWeb"/>
        <w:spacing w:line="360" w:lineRule="auto"/>
        <w:jc w:val="both"/>
        <w:rPr>
          <w:color w:val="000000"/>
        </w:rPr>
      </w:pPr>
      <w:r>
        <w:rPr>
          <w:color w:val="000000"/>
        </w:rPr>
        <w:t xml:space="preserve"> </w:t>
      </w:r>
    </w:p>
    <w:p w14:paraId="7B2A7A35" w14:textId="2D332397" w:rsidR="00EF583F" w:rsidRDefault="00EF583F" w:rsidP="00723F4C">
      <w:pPr>
        <w:pStyle w:val="NormalWeb"/>
        <w:spacing w:line="360" w:lineRule="auto"/>
        <w:jc w:val="both"/>
        <w:rPr>
          <w:color w:val="000000"/>
        </w:rPr>
      </w:pPr>
    </w:p>
    <w:p w14:paraId="25757F76" w14:textId="55612D27" w:rsidR="00EF583F" w:rsidRDefault="00EF583F" w:rsidP="00723F4C">
      <w:pPr>
        <w:pStyle w:val="NormalWeb"/>
        <w:spacing w:line="360" w:lineRule="auto"/>
        <w:jc w:val="both"/>
        <w:rPr>
          <w:color w:val="000000"/>
        </w:rPr>
      </w:pPr>
    </w:p>
    <w:p w14:paraId="6242E0AA" w14:textId="77777777" w:rsidR="00EF583F" w:rsidRDefault="00EF583F" w:rsidP="00723F4C">
      <w:pPr>
        <w:pStyle w:val="NormalWeb"/>
        <w:spacing w:line="360" w:lineRule="auto"/>
        <w:jc w:val="both"/>
        <w:rPr>
          <w:color w:val="000000"/>
        </w:rPr>
      </w:pPr>
    </w:p>
    <w:p w14:paraId="4E972281" w14:textId="0ED237B3" w:rsidR="00EF583F" w:rsidRDefault="002E3161" w:rsidP="00723F4C">
      <w:pPr>
        <w:pStyle w:val="NormalWeb"/>
        <w:spacing w:line="360" w:lineRule="auto"/>
        <w:jc w:val="both"/>
        <w:rPr>
          <w:color w:val="000000"/>
        </w:rPr>
      </w:pPr>
      <w:r w:rsidRPr="00EF583F">
        <w:rPr>
          <w:noProof/>
          <w:color w:val="000000"/>
          <w:lang w:val="en-US"/>
        </w:rPr>
        <mc:AlternateContent>
          <mc:Choice Requires="wpg">
            <w:drawing>
              <wp:anchor distT="0" distB="0" distL="114300" distR="114300" simplePos="0" relativeHeight="251647488" behindDoc="0" locked="0" layoutInCell="1" allowOverlap="1" wp14:anchorId="7BB86A6F" wp14:editId="7BC88A6A">
                <wp:simplePos x="0" y="0"/>
                <wp:positionH relativeFrom="margin">
                  <wp:posOffset>738665</wp:posOffset>
                </wp:positionH>
                <wp:positionV relativeFrom="paragraph">
                  <wp:posOffset>-96308</wp:posOffset>
                </wp:positionV>
                <wp:extent cx="4577080" cy="3652520"/>
                <wp:effectExtent l="0" t="0" r="0" b="5080"/>
                <wp:wrapNone/>
                <wp:docPr id="2084699421" name="Group 3"/>
                <wp:cNvGraphicFramePr/>
                <a:graphic xmlns:a="http://schemas.openxmlformats.org/drawingml/2006/main">
                  <a:graphicData uri="http://schemas.microsoft.com/office/word/2010/wordprocessingGroup">
                    <wpg:wgp>
                      <wpg:cNvGrpSpPr/>
                      <wpg:grpSpPr>
                        <a:xfrm>
                          <a:off x="0" y="0"/>
                          <a:ext cx="4577080" cy="3652520"/>
                          <a:chOff x="0" y="0"/>
                          <a:chExt cx="6619876" cy="5286374"/>
                        </a:xfrm>
                      </wpg:grpSpPr>
                      <pic:pic xmlns:pic="http://schemas.openxmlformats.org/drawingml/2006/picture">
                        <pic:nvPicPr>
                          <pic:cNvPr id="542231198" name="Picture 5"/>
                          <pic:cNvPicPr>
                            <a:picLocks noChangeAspect="1"/>
                          </pic:cNvPicPr>
                        </pic:nvPicPr>
                        <pic:blipFill rotWithShape="1">
                          <a:blip r:embed="rId11"/>
                          <a:srcRect l="20860" t="24952" r="24922" b="40971"/>
                          <a:stretch/>
                        </pic:blipFill>
                        <pic:spPr>
                          <a:xfrm>
                            <a:off x="9525" y="0"/>
                            <a:ext cx="6610351" cy="2228850"/>
                          </a:xfrm>
                          <a:prstGeom prst="rect">
                            <a:avLst/>
                          </a:prstGeom>
                        </pic:spPr>
                      </pic:pic>
                      <pic:pic xmlns:pic="http://schemas.openxmlformats.org/drawingml/2006/picture">
                        <pic:nvPicPr>
                          <pic:cNvPr id="168190022" name="Picture 6"/>
                          <pic:cNvPicPr>
                            <a:picLocks noChangeAspect="1"/>
                          </pic:cNvPicPr>
                        </pic:nvPicPr>
                        <pic:blipFill rotWithShape="1">
                          <a:blip r:embed="rId12"/>
                          <a:srcRect l="20781" t="34855" r="25001" b="18544"/>
                          <a:stretch/>
                        </pic:blipFill>
                        <pic:spPr>
                          <a:xfrm>
                            <a:off x="0" y="2238374"/>
                            <a:ext cx="6610351" cy="3048000"/>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1321FD3" id="Group 3" o:spid="_x0000_s1026" style="position:absolute;margin-left:58.15pt;margin-top:-7.6pt;width:360.4pt;height:287.6pt;z-index:251647488;mso-position-horizontal-relative:margin;mso-width-relative:margin;mso-height-relative:margin" coordsize="66198,528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1027" type="#_x0000_t75" style="position:absolute;left:95;width:66103;height:22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">
                  <v:imagedata r:id="rId13" o:title="" croptop="16353f" cropbottom="26851f" cropleft="13671f" cropright="16333f"/>
                </v:shape>
                <v:shape id="Picture 6" o:spid="_x0000_s1028" type="#_x0000_t75" style="position:absolute;top:22383;width:66103;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">
                  <v:imagedata r:id="rId14" o:title="" croptop="22843f" cropbottom="12153f" cropleft="13619f" cropright="16385f"/>
                </v:shape>
                <w10:wrap anchorx="margin"/>
              </v:group>
            </w:pict>
          </mc:Fallback>
        </mc:AlternateContent>
      </w:r>
    </w:p>
    <w:p w14:paraId="62B55B78" w14:textId="77777777" w:rsidR="00EF583F" w:rsidRDefault="00EF583F" w:rsidP="00723F4C">
      <w:pPr>
        <w:pStyle w:val="NormalWeb"/>
        <w:spacing w:line="360" w:lineRule="auto"/>
        <w:jc w:val="both"/>
        <w:rPr>
          <w:color w:val="000000"/>
        </w:rPr>
      </w:pPr>
    </w:p>
    <w:p w14:paraId="525729EF" w14:textId="77777777" w:rsidR="00EF583F" w:rsidRDefault="00EF583F" w:rsidP="00723F4C">
      <w:pPr>
        <w:pStyle w:val="NormalWeb"/>
        <w:spacing w:line="360" w:lineRule="auto"/>
        <w:jc w:val="both"/>
        <w:rPr>
          <w:color w:val="000000"/>
        </w:rPr>
      </w:pPr>
    </w:p>
    <w:p w14:paraId="4F36B6BA" w14:textId="77777777" w:rsidR="00EF583F" w:rsidRDefault="00EF583F" w:rsidP="00723F4C">
      <w:pPr>
        <w:pStyle w:val="NormalWeb"/>
        <w:spacing w:line="360" w:lineRule="auto"/>
        <w:jc w:val="both"/>
        <w:rPr>
          <w:color w:val="000000"/>
        </w:rPr>
      </w:pPr>
    </w:p>
    <w:p w14:paraId="6F2CD744" w14:textId="56FE7E18" w:rsidR="00EF583F" w:rsidRDefault="00EF583F" w:rsidP="00723F4C">
      <w:pPr>
        <w:pStyle w:val="NormalWeb"/>
        <w:spacing w:line="360" w:lineRule="auto"/>
        <w:jc w:val="both"/>
        <w:rPr>
          <w:color w:val="000000"/>
        </w:rPr>
      </w:pPr>
    </w:p>
    <w:p w14:paraId="2D8A049F" w14:textId="2892A9D3" w:rsidR="00EF583F" w:rsidRDefault="00EF583F" w:rsidP="00723F4C">
      <w:pPr>
        <w:pStyle w:val="NormalWeb"/>
        <w:spacing w:line="360" w:lineRule="auto"/>
        <w:jc w:val="both"/>
        <w:rPr>
          <w:color w:val="000000"/>
        </w:rPr>
      </w:pPr>
    </w:p>
    <w:p w14:paraId="09BE1668" w14:textId="46478A75" w:rsidR="00EF583F" w:rsidRDefault="00EF583F" w:rsidP="00723F4C">
      <w:pPr>
        <w:pStyle w:val="NormalWeb"/>
        <w:spacing w:line="360" w:lineRule="auto"/>
        <w:jc w:val="both"/>
        <w:rPr>
          <w:color w:val="000000"/>
        </w:rPr>
      </w:pPr>
    </w:p>
    <w:p w14:paraId="10204497" w14:textId="0F8E6671" w:rsidR="00EF583F" w:rsidRDefault="00EF583F" w:rsidP="00723F4C">
      <w:pPr>
        <w:pStyle w:val="NormalWeb"/>
        <w:spacing w:line="360" w:lineRule="auto"/>
        <w:jc w:val="both"/>
        <w:rPr>
          <w:color w:val="000000"/>
        </w:rPr>
      </w:pPr>
    </w:p>
    <w:p w14:paraId="6B162BE3" w14:textId="64FCA609" w:rsidR="00EF583F" w:rsidRDefault="002E3161" w:rsidP="00723F4C">
      <w:pPr>
        <w:pStyle w:val="NormalWeb"/>
        <w:spacing w:line="360" w:lineRule="auto"/>
        <w:jc w:val="both"/>
        <w:rPr>
          <w:color w:val="000000"/>
        </w:rPr>
      </w:pPr>
      <w:r w:rsidRPr="00EF583F">
        <w:rPr>
          <w:noProof/>
          <w:color w:val="000000"/>
          <w:lang w:val="en-US"/>
        </w:rPr>
        <mc:AlternateContent>
          <mc:Choice Requires="wpg">
            <w:drawing>
              <wp:anchor distT="0" distB="0" distL="114300" distR="114300" simplePos="0" relativeHeight="251657728" behindDoc="0" locked="0" layoutInCell="1" allowOverlap="1" wp14:anchorId="16020641" wp14:editId="74DE98BB">
                <wp:simplePos x="0" y="0"/>
                <wp:positionH relativeFrom="column">
                  <wp:posOffset>728980</wp:posOffset>
                </wp:positionH>
                <wp:positionV relativeFrom="paragraph">
                  <wp:posOffset>245110</wp:posOffset>
                </wp:positionV>
                <wp:extent cx="4575617" cy="3784600"/>
                <wp:effectExtent l="0" t="0" r="0" b="6350"/>
                <wp:wrapNone/>
                <wp:docPr id="1866574492" name="Group 3"/>
                <wp:cNvGraphicFramePr/>
                <a:graphic xmlns:a="http://schemas.openxmlformats.org/drawingml/2006/main">
                  <a:graphicData uri="http://schemas.microsoft.com/office/word/2010/wordprocessingGroup">
                    <wpg:wgp>
                      <wpg:cNvGrpSpPr/>
                      <wpg:grpSpPr>
                        <a:xfrm>
                          <a:off x="0" y="0"/>
                          <a:ext cx="4575617" cy="3784600"/>
                          <a:chOff x="0" y="0"/>
                          <a:chExt cx="6667501" cy="4586287"/>
                        </a:xfrm>
                      </wpg:grpSpPr>
                      <pic:pic xmlns:pic="http://schemas.openxmlformats.org/drawingml/2006/picture">
                        <pic:nvPicPr>
                          <pic:cNvPr id="596415982" name="Picture 5"/>
                          <pic:cNvPicPr>
                            <a:picLocks noChangeAspect="1"/>
                          </pic:cNvPicPr>
                        </pic:nvPicPr>
                        <pic:blipFill rotWithShape="1">
                          <a:blip r:embed="rId15"/>
                          <a:srcRect l="20547" t="19126" r="24922" b="57864"/>
                          <a:stretch/>
                        </pic:blipFill>
                        <pic:spPr>
                          <a:xfrm>
                            <a:off x="0" y="0"/>
                            <a:ext cx="6648451" cy="1504950"/>
                          </a:xfrm>
                          <a:prstGeom prst="rect">
                            <a:avLst/>
                          </a:prstGeom>
                        </pic:spPr>
                      </pic:pic>
                      <pic:pic xmlns:pic="http://schemas.openxmlformats.org/drawingml/2006/picture">
                        <pic:nvPicPr>
                          <pic:cNvPr id="771341084" name="Picture 6"/>
                          <pic:cNvPicPr>
                            <a:picLocks noChangeAspect="1"/>
                          </pic:cNvPicPr>
                        </pic:nvPicPr>
                        <pic:blipFill rotWithShape="1">
                          <a:blip r:embed="rId16"/>
                          <a:srcRect l="20703" t="27281" r="24766" b="25680"/>
                          <a:stretch/>
                        </pic:blipFill>
                        <pic:spPr>
                          <a:xfrm>
                            <a:off x="19049" y="1509712"/>
                            <a:ext cx="6648452" cy="3076575"/>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5E81DA9C" id="Group 3" o:spid="_x0000_s1026" style="position:absolute;margin-left:57.4pt;margin-top:19.3pt;width:360.3pt;height:298pt;z-index:251657728;mso-width-relative:margin;mso-height-relative:margin" coordsize="66675,45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">
                <v:shape id="Picture 5" o:spid="_x0000_s1027" type="#_x0000_t75" style="position:absolute;width:66484;height:15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">
                  <v:imagedata r:id="rId17" o:title="" croptop="12534f" cropbottom="37922f" cropleft="13466f" cropright="16333f"/>
                </v:shape>
                <v:shape id="Picture 6" o:spid="_x0000_s1028" type="#_x0000_t75" style="position:absolute;left:190;top:15097;width:66485;height:30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">
                  <v:imagedata r:id="rId18" o:title="" croptop="17879f" cropbottom="16830f" cropleft="13568f" cropright="16231f"/>
                </v:shape>
              </v:group>
            </w:pict>
          </mc:Fallback>
        </mc:AlternateContent>
      </w:r>
    </w:p>
    <w:p w14:paraId="7B531BCD" w14:textId="6C906D8B" w:rsidR="00EF583F" w:rsidRDefault="00EF583F" w:rsidP="00723F4C">
      <w:pPr>
        <w:pStyle w:val="NormalWeb"/>
        <w:spacing w:line="360" w:lineRule="auto"/>
        <w:jc w:val="both"/>
        <w:rPr>
          <w:color w:val="000000"/>
        </w:rPr>
      </w:pPr>
    </w:p>
    <w:p w14:paraId="4A42F848" w14:textId="2BEC65C2" w:rsidR="00EF583F" w:rsidRDefault="00EF583F" w:rsidP="00723F4C">
      <w:pPr>
        <w:pStyle w:val="NormalWeb"/>
        <w:spacing w:line="360" w:lineRule="auto"/>
        <w:jc w:val="both"/>
        <w:rPr>
          <w:color w:val="000000"/>
        </w:rPr>
      </w:pPr>
    </w:p>
    <w:p w14:paraId="3F7976D9" w14:textId="39287511" w:rsidR="00EF583F" w:rsidRDefault="00EF583F" w:rsidP="00723F4C">
      <w:pPr>
        <w:pStyle w:val="NormalWeb"/>
        <w:spacing w:line="360" w:lineRule="auto"/>
        <w:jc w:val="both"/>
        <w:rPr>
          <w:color w:val="000000"/>
        </w:rPr>
      </w:pPr>
    </w:p>
    <w:p w14:paraId="4336C27A" w14:textId="77A0A970" w:rsidR="00EF583F" w:rsidRDefault="00EF583F" w:rsidP="00723F4C">
      <w:pPr>
        <w:pStyle w:val="NormalWeb"/>
        <w:spacing w:line="360" w:lineRule="auto"/>
        <w:jc w:val="both"/>
        <w:rPr>
          <w:color w:val="000000"/>
        </w:rPr>
      </w:pPr>
    </w:p>
    <w:p w14:paraId="034DDD99" w14:textId="4C9C583F" w:rsidR="00EF583F" w:rsidRDefault="00EF583F" w:rsidP="00723F4C">
      <w:pPr>
        <w:pStyle w:val="NormalWeb"/>
        <w:spacing w:line="360" w:lineRule="auto"/>
        <w:jc w:val="both"/>
        <w:rPr>
          <w:color w:val="000000"/>
        </w:rPr>
      </w:pPr>
    </w:p>
    <w:p w14:paraId="4E18F85A" w14:textId="15D0CF35" w:rsidR="00EF583F" w:rsidRDefault="00EF583F" w:rsidP="00723F4C">
      <w:pPr>
        <w:pStyle w:val="NormalWeb"/>
        <w:spacing w:line="360" w:lineRule="auto"/>
        <w:jc w:val="both"/>
        <w:rPr>
          <w:color w:val="000000"/>
        </w:rPr>
      </w:pPr>
    </w:p>
    <w:p w14:paraId="30613774" w14:textId="3EB6F880" w:rsidR="00EF583F" w:rsidRDefault="00EF583F" w:rsidP="00723F4C">
      <w:pPr>
        <w:pStyle w:val="NormalWeb"/>
        <w:spacing w:line="360" w:lineRule="auto"/>
        <w:jc w:val="both"/>
        <w:rPr>
          <w:color w:val="000000"/>
        </w:rPr>
      </w:pPr>
    </w:p>
    <w:p w14:paraId="389ABE00" w14:textId="44720B86" w:rsidR="00EF583F" w:rsidRDefault="00EF583F" w:rsidP="00723F4C">
      <w:pPr>
        <w:pStyle w:val="NormalWeb"/>
        <w:spacing w:line="360" w:lineRule="auto"/>
        <w:jc w:val="both"/>
        <w:rPr>
          <w:color w:val="000000"/>
        </w:rPr>
      </w:pPr>
    </w:p>
    <w:p w14:paraId="47B95973" w14:textId="77777777" w:rsidR="00EF583F" w:rsidRDefault="00EF583F" w:rsidP="00723F4C">
      <w:pPr>
        <w:pStyle w:val="NormalWeb"/>
        <w:spacing w:line="360" w:lineRule="auto"/>
        <w:jc w:val="both"/>
        <w:rPr>
          <w:color w:val="000000"/>
        </w:rPr>
      </w:pPr>
    </w:p>
    <w:p w14:paraId="7D62DEED" w14:textId="74D7044F" w:rsidR="00EF583F" w:rsidRDefault="00EF583F" w:rsidP="00723F4C">
      <w:pPr>
        <w:pStyle w:val="NormalWeb"/>
        <w:spacing w:line="360" w:lineRule="auto"/>
        <w:jc w:val="both"/>
        <w:rPr>
          <w:color w:val="000000"/>
        </w:rPr>
      </w:pPr>
    </w:p>
    <w:p w14:paraId="3FB4764B" w14:textId="77CD3D69" w:rsidR="00EF583F" w:rsidRDefault="002E3161" w:rsidP="00723F4C">
      <w:pPr>
        <w:pStyle w:val="NormalWeb"/>
        <w:spacing w:line="360" w:lineRule="auto"/>
        <w:jc w:val="both"/>
        <w:rPr>
          <w:color w:val="000000"/>
        </w:rPr>
      </w:pPr>
      <w:r w:rsidRPr="00D835AF">
        <w:rPr>
          <w:noProof/>
          <w:color w:val="000000"/>
          <w:lang w:val="en-US"/>
        </w:rPr>
        <mc:AlternateContent>
          <mc:Choice Requires="wpg">
            <w:drawing>
              <wp:anchor distT="0" distB="0" distL="114300" distR="114300" simplePos="0" relativeHeight="251665920" behindDoc="0" locked="0" layoutInCell="1" allowOverlap="1" wp14:anchorId="1045B821" wp14:editId="010E08F7">
                <wp:simplePos x="0" y="0"/>
                <wp:positionH relativeFrom="column">
                  <wp:posOffset>852593</wp:posOffset>
                </wp:positionH>
                <wp:positionV relativeFrom="paragraph">
                  <wp:posOffset>-499110</wp:posOffset>
                </wp:positionV>
                <wp:extent cx="4566920" cy="4444365"/>
                <wp:effectExtent l="0" t="0" r="5080" b="0"/>
                <wp:wrapNone/>
                <wp:docPr id="18136823" name="Group 3"/>
                <wp:cNvGraphicFramePr/>
                <a:graphic xmlns:a="http://schemas.openxmlformats.org/drawingml/2006/main">
                  <a:graphicData uri="http://schemas.microsoft.com/office/word/2010/wordprocessingGroup">
                    <wpg:wgp>
                      <wpg:cNvGrpSpPr/>
                      <wpg:grpSpPr>
                        <a:xfrm>
                          <a:off x="0" y="0"/>
                          <a:ext cx="4566920" cy="4444365"/>
                          <a:chOff x="0" y="0"/>
                          <a:chExt cx="6648451" cy="5257801"/>
                        </a:xfrm>
                      </wpg:grpSpPr>
                      <pic:pic xmlns:pic="http://schemas.openxmlformats.org/drawingml/2006/picture">
                        <pic:nvPicPr>
                          <pic:cNvPr id="2129127426" name="Picture 5"/>
                          <pic:cNvPicPr>
                            <a:picLocks noChangeAspect="1"/>
                          </pic:cNvPicPr>
                        </pic:nvPicPr>
                        <pic:blipFill rotWithShape="1">
                          <a:blip r:embed="rId19"/>
                          <a:srcRect l="20703" t="32523" r="24844" b="29176"/>
                          <a:stretch/>
                        </pic:blipFill>
                        <pic:spPr>
                          <a:xfrm>
                            <a:off x="0" y="0"/>
                            <a:ext cx="6638926" cy="2505075"/>
                          </a:xfrm>
                          <a:prstGeom prst="rect">
                            <a:avLst/>
                          </a:prstGeom>
                        </pic:spPr>
                      </pic:pic>
                      <pic:pic xmlns:pic="http://schemas.openxmlformats.org/drawingml/2006/picture">
                        <pic:nvPicPr>
                          <pic:cNvPr id="1911609026" name="Picture 6"/>
                          <pic:cNvPicPr>
                            <a:picLocks noChangeAspect="1"/>
                          </pic:cNvPicPr>
                        </pic:nvPicPr>
                        <pic:blipFill rotWithShape="1">
                          <a:blip r:embed="rId20"/>
                          <a:srcRect l="20781" t="14320" r="24766" b="43592"/>
                          <a:stretch/>
                        </pic:blipFill>
                        <pic:spPr>
                          <a:xfrm>
                            <a:off x="9525" y="2505075"/>
                            <a:ext cx="6638926" cy="2752726"/>
                          </a:xfrm>
                          <a:prstGeom prst="rect">
                            <a:avLst/>
                          </a:prstGeom>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3FFEC6B5" id="Group 3" o:spid="_x0000_s1026" style="position:absolute;margin-left:67.15pt;margin-top:-39.3pt;width:359.6pt;height:349.95pt;z-index:251665920;mso-width-relative:margin;mso-height-relative:margin" coordsize="66484,525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">
                <v:shape id="Picture 5" o:spid="_x0000_s1027" type="#_x0000_t75" style="position:absolute;width:66389;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">
                  <v:imagedata r:id="rId21" o:title="" croptop="21314f" cropbottom="19121f" cropleft="13568f" cropright="16282f"/>
                </v:shape>
                <v:shape id="Picture 6" o:spid="_x0000_s1028" type="#_x0000_t75" style="position:absolute;left:95;top:25050;width:66389;height:27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">
                  <v:imagedata r:id="rId22" o:title="" croptop="9385f" cropbottom="28568f" cropleft="13619f" cropright="16231f"/>
                </v:shape>
              </v:group>
            </w:pict>
          </mc:Fallback>
        </mc:AlternateContent>
      </w:r>
    </w:p>
    <w:p w14:paraId="4D9F1A78" w14:textId="77777777" w:rsidR="00EF583F" w:rsidRDefault="00EF583F" w:rsidP="00723F4C">
      <w:pPr>
        <w:pStyle w:val="NormalWeb"/>
        <w:spacing w:line="360" w:lineRule="auto"/>
        <w:jc w:val="both"/>
        <w:rPr>
          <w:color w:val="000000"/>
        </w:rPr>
      </w:pPr>
    </w:p>
    <w:p w14:paraId="5787D96F" w14:textId="77777777" w:rsidR="00EF583F" w:rsidRDefault="00EF583F" w:rsidP="00723F4C">
      <w:pPr>
        <w:pStyle w:val="NormalWeb"/>
        <w:spacing w:line="360" w:lineRule="auto"/>
        <w:jc w:val="both"/>
        <w:rPr>
          <w:color w:val="000000"/>
        </w:rPr>
      </w:pPr>
    </w:p>
    <w:p w14:paraId="4331B15C" w14:textId="77777777" w:rsidR="00EF583F" w:rsidRDefault="00EF583F" w:rsidP="00723F4C">
      <w:pPr>
        <w:pStyle w:val="NormalWeb"/>
        <w:spacing w:line="360" w:lineRule="auto"/>
        <w:jc w:val="both"/>
        <w:rPr>
          <w:color w:val="000000"/>
        </w:rPr>
      </w:pPr>
    </w:p>
    <w:p w14:paraId="663A27F2" w14:textId="77777777" w:rsidR="00EF583F" w:rsidRDefault="00EF583F" w:rsidP="00723F4C">
      <w:pPr>
        <w:pStyle w:val="NormalWeb"/>
        <w:spacing w:line="360" w:lineRule="auto"/>
        <w:jc w:val="both"/>
        <w:rPr>
          <w:color w:val="000000"/>
        </w:rPr>
      </w:pPr>
    </w:p>
    <w:p w14:paraId="3AB8D607" w14:textId="06BD835C" w:rsidR="00EF583F" w:rsidRDefault="00EF583F" w:rsidP="00D835AF">
      <w:pPr>
        <w:pStyle w:val="NormalWeb"/>
        <w:spacing w:line="360" w:lineRule="auto"/>
        <w:jc w:val="center"/>
        <w:rPr>
          <w:color w:val="000000"/>
        </w:rPr>
      </w:pPr>
    </w:p>
    <w:p w14:paraId="522A52DF" w14:textId="0C4370A6" w:rsidR="002E3161" w:rsidRDefault="002E3161" w:rsidP="00D835AF">
      <w:pPr>
        <w:pStyle w:val="NormalWeb"/>
        <w:spacing w:line="360" w:lineRule="auto"/>
        <w:jc w:val="center"/>
        <w:rPr>
          <w:color w:val="000000"/>
          <w:sz w:val="18"/>
          <w:szCs w:val="18"/>
        </w:rPr>
      </w:pPr>
    </w:p>
    <w:p w14:paraId="48ECB1F6" w14:textId="29BF58F3" w:rsidR="002E3161" w:rsidRDefault="002E3161" w:rsidP="00D835AF">
      <w:pPr>
        <w:pStyle w:val="NormalWeb"/>
        <w:spacing w:line="360" w:lineRule="auto"/>
        <w:jc w:val="center"/>
        <w:rPr>
          <w:color w:val="000000"/>
          <w:sz w:val="18"/>
          <w:szCs w:val="18"/>
        </w:rPr>
      </w:pPr>
    </w:p>
    <w:p w14:paraId="6E2E0746" w14:textId="77777777" w:rsidR="002E3161" w:rsidRDefault="002E3161" w:rsidP="00D835AF">
      <w:pPr>
        <w:pStyle w:val="NormalWeb"/>
        <w:spacing w:line="360" w:lineRule="auto"/>
        <w:jc w:val="center"/>
        <w:rPr>
          <w:color w:val="000000"/>
          <w:sz w:val="18"/>
          <w:szCs w:val="18"/>
        </w:rPr>
      </w:pPr>
    </w:p>
    <w:p w14:paraId="257BA152" w14:textId="419C4B85" w:rsidR="002E3161" w:rsidRDefault="002E3161" w:rsidP="00D835AF">
      <w:pPr>
        <w:pStyle w:val="NormalWeb"/>
        <w:spacing w:line="360" w:lineRule="auto"/>
        <w:jc w:val="center"/>
        <w:rPr>
          <w:color w:val="000000"/>
          <w:sz w:val="18"/>
          <w:szCs w:val="18"/>
        </w:rPr>
      </w:pPr>
    </w:p>
    <w:p w14:paraId="00C61968" w14:textId="45F62FC5" w:rsidR="002E3161" w:rsidRDefault="002E3161" w:rsidP="00D835AF">
      <w:pPr>
        <w:pStyle w:val="NormalWeb"/>
        <w:spacing w:line="360" w:lineRule="auto"/>
        <w:jc w:val="center"/>
        <w:rPr>
          <w:color w:val="000000"/>
          <w:sz w:val="18"/>
          <w:szCs w:val="18"/>
        </w:rPr>
      </w:pPr>
      <w:r>
        <w:rPr>
          <w:color w:val="000000"/>
          <w:sz w:val="18"/>
          <w:szCs w:val="18"/>
        </w:rPr>
        <w:t xml:space="preserve">           </w:t>
      </w:r>
      <w:r w:rsidRPr="00D835AF">
        <w:rPr>
          <w:noProof/>
          <w:color w:val="000000"/>
          <w:lang w:val="en-US"/>
        </w:rPr>
        <w:drawing>
          <wp:inline distT="0" distB="0" distL="0" distR="0" wp14:anchorId="41E13166" wp14:editId="7730FE47">
            <wp:extent cx="4546472" cy="3479800"/>
            <wp:effectExtent l="0" t="0" r="6985" b="6350"/>
            <wp:docPr id="292122135" name="Picture 3" descr="Texto&#10;&#10;Descripción generada automáticamente con confianza baja">
              <a:extLst xmlns:a="http://schemas.openxmlformats.org/drawingml/2006/main">
                <a:ext uri="{FF2B5EF4-FFF2-40B4-BE49-F238E27FC236}">
                  <a16:creationId xmlns:a16="http://schemas.microsoft.com/office/drawing/2014/main" id="{ABE9CC50-63C7-4E10-A706-B8F610A34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22135" name="Picture 3" descr="Texto&#10;&#10;Descripción generada automáticamente con confianza baja">
                      <a:extLst>
                        <a:ext uri="{FF2B5EF4-FFF2-40B4-BE49-F238E27FC236}">
                          <a16:creationId xmlns:a16="http://schemas.microsoft.com/office/drawing/2014/main" id="{ABE9CC50-63C7-4E10-A706-B8F610A3498E}"/>
                        </a:ext>
                      </a:extLst>
                    </pic:cNvPr>
                    <pic:cNvPicPr>
                      <a:picLocks noChangeAspect="1"/>
                    </pic:cNvPicPr>
                  </pic:nvPicPr>
                  <pic:blipFill rotWithShape="1">
                    <a:blip r:embed="rId23"/>
                    <a:srcRect l="20625" t="16505" r="24765" b="5582"/>
                    <a:stretch/>
                  </pic:blipFill>
                  <pic:spPr>
                    <a:xfrm>
                      <a:off x="0" y="0"/>
                      <a:ext cx="4571763" cy="3499157"/>
                    </a:xfrm>
                    <a:prstGeom prst="rect">
                      <a:avLst/>
                    </a:prstGeom>
                  </pic:spPr>
                </pic:pic>
              </a:graphicData>
            </a:graphic>
          </wp:inline>
        </w:drawing>
      </w:r>
    </w:p>
    <w:p w14:paraId="121C511E" w14:textId="12E89C6F" w:rsidR="00D835AF" w:rsidRPr="00C07320" w:rsidRDefault="00D835AF" w:rsidP="00D835AF">
      <w:pPr>
        <w:pStyle w:val="NormalWeb"/>
        <w:spacing w:line="360" w:lineRule="auto"/>
        <w:jc w:val="center"/>
        <w:rPr>
          <w:color w:val="000000"/>
          <w:sz w:val="18"/>
          <w:szCs w:val="18"/>
        </w:rPr>
      </w:pPr>
      <w:r w:rsidRPr="00C07320">
        <w:rPr>
          <w:color w:val="000000"/>
          <w:sz w:val="18"/>
          <w:szCs w:val="18"/>
        </w:rPr>
        <w:t xml:space="preserve">Figuras 4, 5, 6 y 7 Fichas descriptivas de proyectos de tesis desarrolladas en el programa. Fuente: Archivo MEPCAD. </w:t>
      </w:r>
    </w:p>
    <w:p w14:paraId="6A33A6AA" w14:textId="0422CB40" w:rsidR="00D835AF" w:rsidRDefault="00723F4C" w:rsidP="00723F4C">
      <w:pPr>
        <w:pStyle w:val="NormalWeb"/>
        <w:spacing w:line="360" w:lineRule="auto"/>
        <w:jc w:val="both"/>
        <w:rPr>
          <w:color w:val="000000"/>
        </w:rPr>
      </w:pPr>
      <w:r>
        <w:rPr>
          <w:color w:val="000000"/>
        </w:rPr>
        <w:t>Finalmente</w:t>
      </w:r>
      <w:r w:rsidR="00D835AF">
        <w:rPr>
          <w:color w:val="000000"/>
        </w:rPr>
        <w:t>,</w:t>
      </w:r>
      <w:r>
        <w:rPr>
          <w:color w:val="000000"/>
        </w:rPr>
        <w:t xml:space="preserve"> se encuentran </w:t>
      </w:r>
      <w:r w:rsidR="002069C1" w:rsidRPr="00294B8A">
        <w:rPr>
          <w:color w:val="000000"/>
        </w:rPr>
        <w:t xml:space="preserve">los proyectos de investigación de los cuerpos académicos, así como los requisitos de difusión y divulgación del programa que </w:t>
      </w:r>
      <w:r w:rsidR="00A05593">
        <w:rPr>
          <w:color w:val="000000"/>
        </w:rPr>
        <w:t xml:space="preserve">se establecen como obligatorios para la titulación </w:t>
      </w:r>
      <w:r w:rsidR="002069C1" w:rsidRPr="00294B8A">
        <w:rPr>
          <w:color w:val="000000"/>
        </w:rPr>
        <w:t xml:space="preserve">de nuestros estudiantes. </w:t>
      </w:r>
      <w:r w:rsidR="00D835AF">
        <w:rPr>
          <w:color w:val="000000"/>
        </w:rPr>
        <w:t xml:space="preserve">Durante la estancia en el programa, los estudiantes deben de </w:t>
      </w:r>
      <w:r w:rsidR="00D835AF">
        <w:rPr>
          <w:color w:val="000000"/>
        </w:rPr>
        <w:lastRenderedPageBreak/>
        <w:t>cumplir con</w:t>
      </w:r>
      <w:r w:rsidR="002E3161">
        <w:rPr>
          <w:color w:val="000000"/>
        </w:rPr>
        <w:t>,</w:t>
      </w:r>
      <w:r w:rsidR="00D835AF">
        <w:rPr>
          <w:color w:val="000000"/>
        </w:rPr>
        <w:t xml:space="preserve"> al menos</w:t>
      </w:r>
      <w:r w:rsidR="002E3161">
        <w:rPr>
          <w:color w:val="000000"/>
        </w:rPr>
        <w:t>,</w:t>
      </w:r>
      <w:r w:rsidR="00D835AF">
        <w:rPr>
          <w:color w:val="000000"/>
        </w:rPr>
        <w:t xml:space="preserve"> una participación en algún evento académico </w:t>
      </w:r>
      <w:r w:rsidR="00A05593">
        <w:rPr>
          <w:color w:val="000000"/>
        </w:rPr>
        <w:t xml:space="preserve">como ponentes </w:t>
      </w:r>
      <w:r w:rsidR="00D835AF">
        <w:rPr>
          <w:color w:val="000000"/>
        </w:rPr>
        <w:t xml:space="preserve">y una publicación </w:t>
      </w:r>
      <w:r w:rsidR="00A05593">
        <w:rPr>
          <w:color w:val="000000"/>
        </w:rPr>
        <w:t xml:space="preserve">en revista indexada o libro, </w:t>
      </w:r>
      <w:r w:rsidR="00D835AF">
        <w:rPr>
          <w:color w:val="000000"/>
        </w:rPr>
        <w:t xml:space="preserve">derivados </w:t>
      </w:r>
      <w:r w:rsidR="00A05593">
        <w:rPr>
          <w:color w:val="000000"/>
        </w:rPr>
        <w:t xml:space="preserve">habitualmente </w:t>
      </w:r>
      <w:r w:rsidR="00D835AF">
        <w:rPr>
          <w:color w:val="000000"/>
        </w:rPr>
        <w:t>de su proyecto de investigación</w:t>
      </w:r>
      <w:r w:rsidR="00A05593">
        <w:rPr>
          <w:color w:val="000000"/>
        </w:rPr>
        <w:t>.</w:t>
      </w:r>
      <w:r w:rsidR="00D835AF">
        <w:rPr>
          <w:color w:val="000000"/>
        </w:rPr>
        <w:t xml:space="preserve"> </w:t>
      </w:r>
      <w:r w:rsidR="00A05593">
        <w:rPr>
          <w:color w:val="000000"/>
        </w:rPr>
        <w:t>A</w:t>
      </w:r>
      <w:r w:rsidR="00D835AF">
        <w:rPr>
          <w:color w:val="000000"/>
        </w:rPr>
        <w:t>simismo, participan en movilidades de investigación nacionales e internacionales y en la organización y participación en eventos con orientación a la interdisciplinariedad.</w:t>
      </w:r>
    </w:p>
    <w:p w14:paraId="61C3D063" w14:textId="5E5F410E" w:rsidR="00723F4C" w:rsidRDefault="00D835AF" w:rsidP="00C07320">
      <w:pPr>
        <w:pStyle w:val="NormalWeb"/>
        <w:spacing w:line="360" w:lineRule="auto"/>
        <w:jc w:val="center"/>
        <w:rPr>
          <w:color w:val="000000"/>
        </w:rPr>
      </w:pPr>
      <w:r>
        <w:rPr>
          <w:noProof/>
        </w:rPr>
        <w:drawing>
          <wp:inline distT="0" distB="0" distL="0" distR="0" wp14:anchorId="38CBC8F2" wp14:editId="11DD372A">
            <wp:extent cx="3458091" cy="2413000"/>
            <wp:effectExtent l="0" t="0" r="9525" b="6350"/>
            <wp:docPr id="1055480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80703" name=""/>
                    <pic:cNvPicPr/>
                  </pic:nvPicPr>
                  <pic:blipFill rotWithShape="1">
                    <a:blip r:embed="rId24"/>
                    <a:srcRect l="34958" t="23850" r="11026" b="6495"/>
                    <a:stretch/>
                  </pic:blipFill>
                  <pic:spPr bwMode="auto">
                    <a:xfrm>
                      <a:off x="0" y="0"/>
                      <a:ext cx="3526951" cy="2461050"/>
                    </a:xfrm>
                    <a:prstGeom prst="rect">
                      <a:avLst/>
                    </a:prstGeom>
                    <a:ln>
                      <a:noFill/>
                    </a:ln>
                    <a:extLst>
                      <a:ext uri="{53640926-AAD7-44D8-BBD7-CCE9431645EC}">
                        <a14:shadowObscured xmlns:a14="http://schemas.microsoft.com/office/drawing/2010/main"/>
                      </a:ext>
                    </a:extLst>
                  </pic:spPr>
                </pic:pic>
              </a:graphicData>
            </a:graphic>
          </wp:inline>
        </w:drawing>
      </w:r>
    </w:p>
    <w:p w14:paraId="16CFAD7D" w14:textId="7897B602" w:rsidR="00723F4C" w:rsidRDefault="00D835AF" w:rsidP="00D835AF">
      <w:pPr>
        <w:pStyle w:val="NormalWeb"/>
        <w:spacing w:line="360" w:lineRule="auto"/>
        <w:jc w:val="center"/>
        <w:rPr>
          <w:color w:val="000000"/>
        </w:rPr>
      </w:pPr>
      <w:r>
        <w:rPr>
          <w:noProof/>
        </w:rPr>
        <w:drawing>
          <wp:inline distT="0" distB="0" distL="0" distR="0" wp14:anchorId="6F2E73C5" wp14:editId="739CAB59">
            <wp:extent cx="3546088" cy="2743200"/>
            <wp:effectExtent l="0" t="0" r="0" b="0"/>
            <wp:docPr id="2110329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29015" name=""/>
                    <pic:cNvPicPr/>
                  </pic:nvPicPr>
                  <pic:blipFill rotWithShape="1">
                    <a:blip r:embed="rId25"/>
                    <a:srcRect l="39230" t="23217" r="10941" b="5548"/>
                    <a:stretch/>
                  </pic:blipFill>
                  <pic:spPr bwMode="auto">
                    <a:xfrm>
                      <a:off x="0" y="0"/>
                      <a:ext cx="3549677" cy="2745977"/>
                    </a:xfrm>
                    <a:prstGeom prst="rect">
                      <a:avLst/>
                    </a:prstGeom>
                    <a:ln>
                      <a:noFill/>
                    </a:ln>
                    <a:extLst>
                      <a:ext uri="{53640926-AAD7-44D8-BBD7-CCE9431645EC}">
                        <a14:shadowObscured xmlns:a14="http://schemas.microsoft.com/office/drawing/2010/main"/>
                      </a:ext>
                    </a:extLst>
                  </pic:spPr>
                </pic:pic>
              </a:graphicData>
            </a:graphic>
          </wp:inline>
        </w:drawing>
      </w:r>
    </w:p>
    <w:p w14:paraId="2476C15E" w14:textId="77777777" w:rsidR="002E3161" w:rsidRDefault="002E3161" w:rsidP="00C07320">
      <w:pPr>
        <w:pStyle w:val="NormalWeb"/>
        <w:spacing w:line="360" w:lineRule="auto"/>
        <w:jc w:val="center"/>
        <w:rPr>
          <w:color w:val="000000"/>
          <w:sz w:val="18"/>
          <w:szCs w:val="18"/>
        </w:rPr>
      </w:pPr>
    </w:p>
    <w:p w14:paraId="65DBF5CC" w14:textId="45DC0348" w:rsidR="00C07320" w:rsidRPr="008764B7" w:rsidRDefault="00C07320" w:rsidP="00C07320">
      <w:pPr>
        <w:pStyle w:val="NormalWeb"/>
        <w:spacing w:line="360" w:lineRule="auto"/>
        <w:jc w:val="center"/>
        <w:rPr>
          <w:color w:val="000000"/>
          <w:sz w:val="18"/>
          <w:szCs w:val="18"/>
        </w:rPr>
      </w:pPr>
      <w:commentRangeStart w:id="54"/>
      <w:r w:rsidRPr="00C07320">
        <w:rPr>
          <w:color w:val="000000"/>
          <w:sz w:val="18"/>
          <w:szCs w:val="18"/>
        </w:rPr>
        <w:t xml:space="preserve">Figuras 8 y 9. Ejemplos de productos realizados por estudiantes y profesores del programa. </w:t>
      </w:r>
      <w:r w:rsidRPr="008764B7">
        <w:rPr>
          <w:color w:val="000000"/>
          <w:sz w:val="18"/>
          <w:szCs w:val="18"/>
        </w:rPr>
        <w:t>Fuente: Archivo MEPCAD.</w:t>
      </w:r>
      <w:commentRangeEnd w:id="54"/>
      <w:r w:rsidR="00277DD5">
        <w:rPr>
          <w:rStyle w:val="CommentReference"/>
          <w:rFonts w:asciiTheme="minorHAnsi" w:eastAsiaTheme="minorHAnsi" w:hAnsiTheme="minorHAnsi" w:cstheme="minorBidi"/>
          <w:lang w:val="en-US" w:eastAsia="en-US"/>
        </w:rPr>
        <w:commentReference w:id="54"/>
      </w:r>
    </w:p>
    <w:p w14:paraId="303EBBCD" w14:textId="7298AAC3" w:rsidR="00B2033A" w:rsidRPr="008764B7" w:rsidRDefault="00B2033A" w:rsidP="000C4555">
      <w:pPr>
        <w:pStyle w:val="NormalWeb"/>
        <w:spacing w:line="360" w:lineRule="auto"/>
        <w:jc w:val="both"/>
        <w:rPr>
          <w:b/>
          <w:bCs/>
        </w:rPr>
      </w:pPr>
      <w:r w:rsidRPr="008764B7">
        <w:rPr>
          <w:b/>
          <w:bCs/>
        </w:rPr>
        <w:t>Conclusiones</w:t>
      </w:r>
    </w:p>
    <w:p w14:paraId="14DAB30A" w14:textId="4BC2CF30" w:rsidR="00C07320" w:rsidRDefault="00370CEC" w:rsidP="000C4555">
      <w:pPr>
        <w:pStyle w:val="NormalWeb"/>
        <w:spacing w:line="360" w:lineRule="auto"/>
        <w:jc w:val="both"/>
      </w:pPr>
      <w:r w:rsidRPr="00370CEC">
        <w:lastRenderedPageBreak/>
        <w:t>Estar preparados para hacer investigación interdisciplinaria en arte y diseño requiere primero</w:t>
      </w:r>
      <w:r w:rsidR="002F22BC">
        <w:t>,</w:t>
      </w:r>
      <w:r w:rsidRPr="00370CEC">
        <w:t xml:space="preserve"> </w:t>
      </w:r>
      <w:r w:rsidR="002F22BC">
        <w:t>de</w:t>
      </w:r>
      <w:r w:rsidRPr="00370CEC">
        <w:t xml:space="preserve"> entender en su origen ambos campos</w:t>
      </w:r>
      <w:r>
        <w:t>. Tradicionalmente</w:t>
      </w:r>
      <w:r w:rsidRPr="00370CEC">
        <w:t xml:space="preserve"> el arte </w:t>
      </w:r>
      <w:r>
        <w:t xml:space="preserve">es entendido </w:t>
      </w:r>
      <w:r w:rsidRPr="00370CEC">
        <w:t xml:space="preserve">como un ejercicio subjetivo que </w:t>
      </w:r>
      <w:r>
        <w:t>por muchos siglos estuvo al servicio de poderes</w:t>
      </w:r>
      <w:r w:rsidRPr="00370CEC">
        <w:t xml:space="preserve"> dominantes </w:t>
      </w:r>
      <w:r>
        <w:t>como la iglesia o la monarquía, sin embargo</w:t>
      </w:r>
      <w:r w:rsidR="002F22BC">
        <w:t>,</w:t>
      </w:r>
      <w:r>
        <w:t xml:space="preserve"> en el siglo XX comienza a ser una voz pública y un espacio de resistencia</w:t>
      </w:r>
      <w:r w:rsidR="00001A2E">
        <w:t xml:space="preserve"> que ocupa de forma contundente un lugar en el mundo académico. Si</w:t>
      </w:r>
      <w:r>
        <w:t xml:space="preserve"> bien no tiene una tradición de investigación comparable a la de </w:t>
      </w:r>
      <w:r w:rsidR="00001A2E">
        <w:t>otros campos de conocimiento</w:t>
      </w:r>
      <w:r>
        <w:t>, su construcción, estudio y consolidación, se ha dado a través de la integración de otros campos que ven en él una forma básica de entender y explicar el mundo</w:t>
      </w:r>
      <w:r w:rsidR="00001A2E">
        <w:t>, así como un</w:t>
      </w:r>
      <w:r>
        <w:t xml:space="preserve"> medio en el que el imaginario estético de todas las culturas se ha materializado</w:t>
      </w:r>
      <w:r w:rsidR="00001A2E">
        <w:t>;</w:t>
      </w:r>
      <w:r>
        <w:t xml:space="preserve"> su impacto y su quehacer en este sentido son fundamentalmente interdiscipinares. Por su parte el diseño, como un ejercicio considerado en sus inicios como embellecedor y técnico, ha demostrado en el siglo XX su importancia como estrategia de cambio</w:t>
      </w:r>
      <w:r w:rsidR="002F22BC">
        <w:t>,</w:t>
      </w:r>
      <w:r>
        <w:t xml:space="preserve"> y su investigación se consolida ya a través de varias décadas de estudio</w:t>
      </w:r>
      <w:r w:rsidR="00A21961">
        <w:t>. S</w:t>
      </w:r>
      <w:r>
        <w:t xml:space="preserve">u alcance para otras disciplinas y su alimentación desde </w:t>
      </w:r>
      <w:r w:rsidR="002F22BC">
        <w:t>ellas</w:t>
      </w:r>
      <w:r>
        <w:t xml:space="preserve"> ha sido evidenciado </w:t>
      </w:r>
      <w:r w:rsidR="00C57CC1">
        <w:t>a través del diseño participativo, el codiseño o el pensamiento de diseño, por mencionar alg</w:t>
      </w:r>
      <w:r w:rsidR="00001A2E">
        <w:t xml:space="preserve">unas perspectivas que dan cabida a esta idea de que mejorar la calidad de vida de las personas requiere </w:t>
      </w:r>
      <w:r w:rsidR="002F22BC">
        <w:t xml:space="preserve">de </w:t>
      </w:r>
      <w:r w:rsidR="00001A2E">
        <w:t xml:space="preserve">más de una visión, porque </w:t>
      </w:r>
      <w:r w:rsidR="00A21961">
        <w:t>la realidad no es solo una, los hechos no tienen una sola versión y las decisiones requieren consenso.</w:t>
      </w:r>
      <w:r w:rsidR="00C57CC1">
        <w:t xml:space="preserve"> </w:t>
      </w:r>
    </w:p>
    <w:p w14:paraId="44CC8333" w14:textId="46595021" w:rsidR="00C57CC1" w:rsidRDefault="00C57CC1" w:rsidP="000C4555">
      <w:pPr>
        <w:pStyle w:val="NormalWeb"/>
        <w:spacing w:line="360" w:lineRule="auto"/>
        <w:jc w:val="both"/>
      </w:pPr>
      <w:r>
        <w:t xml:space="preserve">Nuestra propuesta al integrar un posgrado que </w:t>
      </w:r>
      <w:r w:rsidR="00D45419">
        <w:t>dé</w:t>
      </w:r>
      <w:r>
        <w:t xml:space="preserve"> cabida </w:t>
      </w:r>
      <w:r w:rsidR="00A21961">
        <w:t>tanto al arte como al diseño</w:t>
      </w:r>
      <w:r>
        <w:t xml:space="preserve"> apuesta por el estudio de los procesos de creación, que forzosamente se dan en un contexto, a través de un proceso y en el ejercicio primero de una persona creativa. </w:t>
      </w:r>
      <w:r w:rsidR="00A21961">
        <w:t>Estos cuatro componentes</w:t>
      </w:r>
      <w:r>
        <w:t xml:space="preserve"> han sido fundamentales para establecer cursos de acción y estudio</w:t>
      </w:r>
      <w:r w:rsidR="00A21961">
        <w:t>s que buscan las ventajas del trabajo entre disciplinas</w:t>
      </w:r>
      <w:r>
        <w:t xml:space="preserve">, no solo a través de las visiones y experiencias de profesionistas de </w:t>
      </w:r>
      <w:r w:rsidR="00A21961">
        <w:t>diferentes</w:t>
      </w:r>
      <w:r>
        <w:t xml:space="preserve"> áreas de conocimiento, sino en el cuestionamiento del mundo desde una visión holística. Tener un diálogo permite pensar no solo en preguntas de investigación diferentes a las unidisciplinares, sino soluciones colegiadas </w:t>
      </w:r>
      <w:r w:rsidR="00D45419">
        <w:t>que,</w:t>
      </w:r>
      <w:r>
        <w:t xml:space="preserve"> en el acompañamiento de investigadores emergentes también con diversas visiones</w:t>
      </w:r>
      <w:r w:rsidR="00A21961">
        <w:t>,</w:t>
      </w:r>
      <w:r>
        <w:t xml:space="preserve"> ha enriquecido el tratamiento de temas desde y para el arte y el diseño.</w:t>
      </w:r>
    </w:p>
    <w:p w14:paraId="2FC73E88" w14:textId="77777777" w:rsidR="000C4555" w:rsidRDefault="00C57CC1" w:rsidP="000C4555">
      <w:pPr>
        <w:pStyle w:val="NormalWeb"/>
        <w:spacing w:line="360" w:lineRule="auto"/>
        <w:jc w:val="both"/>
      </w:pPr>
      <w:r>
        <w:t>Trabajar de forma interdisciplinaria no es fácil, requiere apertura, interés por aprender, hacer equipo,</w:t>
      </w:r>
      <w:r w:rsidR="00A21961">
        <w:t xml:space="preserve"> sostenerse en los procesos;</w:t>
      </w:r>
      <w:r>
        <w:t xml:space="preserve"> cuando esto se logra</w:t>
      </w:r>
      <w:r w:rsidR="00A21961">
        <w:t>,</w:t>
      </w:r>
      <w:r>
        <w:t xml:space="preserve"> tanto las clases, como las investigaciones de docentes </w:t>
      </w:r>
      <w:r w:rsidR="00A21961">
        <w:t xml:space="preserve">y </w:t>
      </w:r>
      <w:r>
        <w:t xml:space="preserve">alumnos, se convierten </w:t>
      </w:r>
      <w:r w:rsidR="00A21961">
        <w:t xml:space="preserve">en promotores de la </w:t>
      </w:r>
      <w:r>
        <w:t>articulación disciplinaria</w:t>
      </w:r>
      <w:r w:rsidR="000C4555">
        <w:t xml:space="preserve"> lo que a su vez permea en otros niveles como el pregrado</w:t>
      </w:r>
      <w:r>
        <w:t>.</w:t>
      </w:r>
      <w:r w:rsidR="00A21961">
        <w:t xml:space="preserve"> </w:t>
      </w:r>
      <w:r w:rsidR="000C4555">
        <w:t xml:space="preserve"> Por otro lado, t</w:t>
      </w:r>
      <w:r w:rsidR="00A21961">
        <w:t xml:space="preserve">ener un marco académico institucional </w:t>
      </w:r>
      <w:r w:rsidR="00A21961">
        <w:lastRenderedPageBreak/>
        <w:t xml:space="preserve">que apoya este ejercicio ha sido fundamental, pero también </w:t>
      </w:r>
      <w:r w:rsidR="00A21961" w:rsidRPr="0057194C">
        <w:rPr>
          <w:highlight w:val="yellow"/>
          <w:rPrChange w:id="55" w:author="Author">
            <w:rPr/>
          </w:rPrChange>
        </w:rPr>
        <w:t>debemos</w:t>
      </w:r>
      <w:r w:rsidR="00A21961">
        <w:t xml:space="preserve"> ceñirnos a las políticas nacionales en las que no ha sido fácil insertar nuestras áreas de conocimiento</w:t>
      </w:r>
      <w:r w:rsidR="000C4555">
        <w:t xml:space="preserve">. </w:t>
      </w:r>
    </w:p>
    <w:p w14:paraId="2BB8347E" w14:textId="3D23A44B" w:rsidR="00C07320" w:rsidRPr="00C734CD" w:rsidRDefault="000C4555" w:rsidP="00C734CD">
      <w:pPr>
        <w:pStyle w:val="NormalWeb"/>
        <w:spacing w:line="360" w:lineRule="auto"/>
        <w:jc w:val="both"/>
      </w:pPr>
      <w:r>
        <w:t xml:space="preserve">Para recapitular, </w:t>
      </w:r>
      <w:r w:rsidRPr="0057194C">
        <w:rPr>
          <w:highlight w:val="yellow"/>
          <w:rPrChange w:id="56" w:author="Author">
            <w:rPr/>
          </w:rPrChange>
        </w:rPr>
        <w:t>podemos</w:t>
      </w:r>
      <w:r>
        <w:t xml:space="preserve"> decir que quizá es esta desventaja que </w:t>
      </w:r>
      <w:r w:rsidRPr="0057194C">
        <w:rPr>
          <w:highlight w:val="yellow"/>
          <w:rPrChange w:id="57" w:author="Author">
            <w:rPr/>
          </w:rPrChange>
        </w:rPr>
        <w:t>hemos</w:t>
      </w:r>
      <w:r>
        <w:t xml:space="preserve"> tenido como campos disciplinares una de las mayores motivaciones para seguir buscando el trabajo entre campos de conocimiento, pero no solo para comprobar que </w:t>
      </w:r>
      <w:r w:rsidRPr="009E7B51">
        <w:rPr>
          <w:highlight w:val="yellow"/>
          <w:rPrChange w:id="58" w:author="Author">
            <w:rPr/>
          </w:rPrChange>
        </w:rPr>
        <w:t>somos</w:t>
      </w:r>
      <w:r>
        <w:t xml:space="preserve"> capaces de trabajar con otros, sino de tener investigaciones con un verdadero impacto. De hecho, nuestro trabajo ha sido gratamente reconocido y </w:t>
      </w:r>
      <w:r w:rsidRPr="00653A6C">
        <w:rPr>
          <w:highlight w:val="yellow"/>
          <w:rPrChange w:id="59" w:author="Author">
            <w:rPr/>
          </w:rPrChange>
        </w:rPr>
        <w:t>somos</w:t>
      </w:r>
      <w:r>
        <w:t xml:space="preserve"> el campus -Arquitectura, Diseño y Arte- con el mayor número de miembros en el SNII de la UACJ</w:t>
      </w:r>
      <w:r w:rsidR="00A21961">
        <w:t xml:space="preserve">. </w:t>
      </w:r>
      <w:r w:rsidR="00C734CD">
        <w:t xml:space="preserve"> Así pues, e</w:t>
      </w:r>
      <w:r w:rsidR="00A21961">
        <w:t xml:space="preserve">sta forma de trabajar, de ver el mundo y su complejidad nos ha permitido como grupo de investigación </w:t>
      </w:r>
      <w:r w:rsidR="00A21961" w:rsidRPr="00AF725F">
        <w:rPr>
          <w:highlight w:val="yellow"/>
          <w:rPrChange w:id="60" w:author="Author">
            <w:rPr/>
          </w:rPrChange>
        </w:rPr>
        <w:t>acompañarnos y presentarnos</w:t>
      </w:r>
      <w:r w:rsidR="00A21961">
        <w:t xml:space="preserve"> modos de comprender, modos de actuar y de trabajar que van facilitando pasar del trabajo colegiado al trabajo integrador.</w:t>
      </w:r>
    </w:p>
    <w:p w14:paraId="32308957" w14:textId="77777777" w:rsidR="00C734CD" w:rsidRPr="008764B7" w:rsidRDefault="00C734CD" w:rsidP="00294B8A">
      <w:pPr>
        <w:spacing w:line="276" w:lineRule="auto"/>
        <w:rPr>
          <w:rFonts w:ascii="Times New Roman" w:hAnsi="Times New Roman" w:cs="Times New Roman"/>
          <w:b/>
          <w:bCs/>
          <w:sz w:val="24"/>
          <w:szCs w:val="24"/>
          <w:lang w:val="es-MX"/>
        </w:rPr>
      </w:pPr>
    </w:p>
    <w:p w14:paraId="5983A983" w14:textId="1B62A3BF" w:rsidR="00B2033A" w:rsidRPr="00294B8A" w:rsidRDefault="00B2033A" w:rsidP="00294B8A">
      <w:pPr>
        <w:spacing w:line="276" w:lineRule="auto"/>
        <w:rPr>
          <w:rFonts w:ascii="Times New Roman" w:hAnsi="Times New Roman" w:cs="Times New Roman"/>
          <w:b/>
          <w:bCs/>
          <w:sz w:val="24"/>
          <w:szCs w:val="24"/>
        </w:rPr>
      </w:pPr>
      <w:commentRangeStart w:id="61"/>
      <w:proofErr w:type="spellStart"/>
      <w:r w:rsidRPr="00294B8A">
        <w:rPr>
          <w:rFonts w:ascii="Times New Roman" w:hAnsi="Times New Roman" w:cs="Times New Roman"/>
          <w:b/>
          <w:bCs/>
          <w:sz w:val="24"/>
          <w:szCs w:val="24"/>
        </w:rPr>
        <w:t>Referencias</w:t>
      </w:r>
      <w:commentRangeEnd w:id="61"/>
      <w:proofErr w:type="spellEnd"/>
      <w:r w:rsidR="00745FF3">
        <w:rPr>
          <w:rStyle w:val="CommentReference"/>
        </w:rPr>
        <w:commentReference w:id="61"/>
      </w:r>
    </w:p>
    <w:p w14:paraId="055E6B5F" w14:textId="77777777" w:rsidR="00604D0E" w:rsidRDefault="00970F1E" w:rsidP="00604D0E">
      <w:pPr>
        <w:spacing w:after="200" w:line="276" w:lineRule="auto"/>
        <w:ind w:left="567" w:hanging="567"/>
        <w:rPr>
          <w:rFonts w:ascii="Times New Roman" w:hAnsi="Times New Roman" w:cs="Times New Roman"/>
          <w:lang w:val="es-MX"/>
        </w:rPr>
      </w:pPr>
      <w:proofErr w:type="spellStart"/>
      <w:r w:rsidRPr="004A2CE9">
        <w:rPr>
          <w:rFonts w:ascii="Times New Roman" w:hAnsi="Times New Roman" w:cs="Times New Roman"/>
        </w:rPr>
        <w:t>Boradkar</w:t>
      </w:r>
      <w:proofErr w:type="spellEnd"/>
      <w:r w:rsidRPr="004A2CE9">
        <w:rPr>
          <w:rFonts w:ascii="Times New Roman" w:hAnsi="Times New Roman" w:cs="Times New Roman"/>
        </w:rPr>
        <w:t>, P.</w:t>
      </w:r>
      <w:r w:rsidR="004A2CE9">
        <w:rPr>
          <w:rFonts w:ascii="Times New Roman" w:hAnsi="Times New Roman" w:cs="Times New Roman"/>
        </w:rPr>
        <w:t xml:space="preserve"> (2010).</w:t>
      </w:r>
      <w:r w:rsidRPr="004A2CE9">
        <w:rPr>
          <w:rFonts w:ascii="Times New Roman" w:hAnsi="Times New Roman" w:cs="Times New Roman"/>
        </w:rPr>
        <w:t xml:space="preserve"> Designing things: a critical introduction to the culture of </w:t>
      </w:r>
      <w:proofErr w:type="spellStart"/>
      <w:r w:rsidRPr="004A2CE9">
        <w:rPr>
          <w:rFonts w:ascii="Times New Roman" w:hAnsi="Times New Roman" w:cs="Times New Roman"/>
        </w:rPr>
        <w:t>objets</w:t>
      </w:r>
      <w:proofErr w:type="spellEnd"/>
      <w:r w:rsidRPr="004A2CE9">
        <w:rPr>
          <w:rFonts w:ascii="Times New Roman" w:hAnsi="Times New Roman" w:cs="Times New Roman"/>
        </w:rPr>
        <w:t xml:space="preserve">.  </w:t>
      </w:r>
      <w:r w:rsidR="004A2CE9" w:rsidRPr="004A2CE9">
        <w:rPr>
          <w:rFonts w:ascii="Times New Roman" w:hAnsi="Times New Roman" w:cs="Times New Roman"/>
          <w:i/>
          <w:iCs/>
          <w:lang w:val="es-MX"/>
        </w:rPr>
        <w:t>Berg</w:t>
      </w:r>
      <w:r w:rsidR="004A2CE9">
        <w:rPr>
          <w:rFonts w:ascii="Times New Roman" w:hAnsi="Times New Roman" w:cs="Times New Roman"/>
          <w:i/>
          <w:iCs/>
          <w:lang w:val="es-MX"/>
        </w:rPr>
        <w:t>,</w:t>
      </w:r>
      <w:r w:rsidR="004A2CE9" w:rsidRPr="004A2CE9">
        <w:rPr>
          <w:rFonts w:ascii="Times New Roman" w:hAnsi="Times New Roman" w:cs="Times New Roman"/>
          <w:lang w:val="es-MX"/>
        </w:rPr>
        <w:t xml:space="preserve"> </w:t>
      </w:r>
      <w:r w:rsidRPr="004A2CE9">
        <w:rPr>
          <w:rFonts w:ascii="Times New Roman" w:hAnsi="Times New Roman" w:cs="Times New Roman"/>
          <w:lang w:val="es-MX"/>
        </w:rPr>
        <w:t>NY</w:t>
      </w:r>
      <w:r w:rsidR="004A2CE9">
        <w:rPr>
          <w:rFonts w:ascii="Times New Roman" w:hAnsi="Times New Roman" w:cs="Times New Roman"/>
          <w:lang w:val="es-MX"/>
        </w:rPr>
        <w:t>.</w:t>
      </w:r>
      <w:r w:rsidRPr="004A2CE9">
        <w:rPr>
          <w:rFonts w:ascii="Times New Roman" w:hAnsi="Times New Roman" w:cs="Times New Roman"/>
          <w:lang w:val="es-MX"/>
        </w:rPr>
        <w:t xml:space="preserve"> </w:t>
      </w:r>
    </w:p>
    <w:p w14:paraId="2FB9E4A3" w14:textId="6806446A" w:rsidR="00021F80" w:rsidRPr="004A2CE9" w:rsidRDefault="00021F80" w:rsidP="00604D0E">
      <w:pPr>
        <w:spacing w:after="200" w:line="276" w:lineRule="auto"/>
        <w:ind w:left="567" w:hanging="567"/>
        <w:rPr>
          <w:rFonts w:ascii="Times New Roman" w:hAnsi="Times New Roman" w:cs="Times New Roman"/>
          <w:lang w:val="es-MX"/>
        </w:rPr>
      </w:pPr>
      <w:r w:rsidRPr="004A2CE9">
        <w:rPr>
          <w:rFonts w:ascii="Times New Roman" w:hAnsi="Times New Roman" w:cs="Times New Roman"/>
          <w:lang w:val="es-MX"/>
        </w:rPr>
        <w:t>Casas, R., Corona, J.M., Jaso, M. &amp; Vera-Cruz, A. (2013). Construyendo el diálogo</w:t>
      </w:r>
      <w:r w:rsidR="00604D0E">
        <w:rPr>
          <w:rFonts w:ascii="Times New Roman" w:hAnsi="Times New Roman" w:cs="Times New Roman"/>
          <w:lang w:val="es-MX"/>
        </w:rPr>
        <w:t xml:space="preserve"> </w:t>
      </w:r>
      <w:r w:rsidRPr="004A2CE9">
        <w:rPr>
          <w:rFonts w:ascii="Times New Roman" w:hAnsi="Times New Roman" w:cs="Times New Roman"/>
          <w:lang w:val="es-MX"/>
        </w:rPr>
        <w:t>entre los actores del Sistema de Ciencia, Tecnología e Innovación. México: FCCyT.</w:t>
      </w:r>
    </w:p>
    <w:p w14:paraId="1C05E3A2" w14:textId="5B894E8B" w:rsidR="00453EB6" w:rsidRDefault="00453EB6" w:rsidP="00604D0E">
      <w:pPr>
        <w:spacing w:line="276" w:lineRule="auto"/>
        <w:ind w:left="567" w:hanging="567"/>
        <w:rPr>
          <w:rFonts w:ascii="Times New Roman" w:hAnsi="Times New Roman" w:cs="Times New Roman"/>
          <w:lang w:val="es-MX"/>
        </w:rPr>
      </w:pPr>
      <w:r w:rsidRPr="004A2CE9">
        <w:rPr>
          <w:rFonts w:ascii="Times New Roman" w:hAnsi="Times New Roman" w:cs="Times New Roman"/>
          <w:lang w:val="es-MX"/>
        </w:rPr>
        <w:t>C</w:t>
      </w:r>
      <w:r w:rsidR="00C91A5A">
        <w:rPr>
          <w:rFonts w:ascii="Times New Roman" w:hAnsi="Times New Roman" w:cs="Times New Roman"/>
          <w:lang w:val="es-MX"/>
        </w:rPr>
        <w:t>ONACYT</w:t>
      </w:r>
      <w:r w:rsidRPr="004A2CE9">
        <w:rPr>
          <w:rFonts w:ascii="Times New Roman" w:hAnsi="Times New Roman" w:cs="Times New Roman"/>
          <w:lang w:val="es-MX"/>
        </w:rPr>
        <w:t xml:space="preserve"> (2021). Criterios específicos de evaluación </w:t>
      </w:r>
      <w:r w:rsidR="00C91A5A">
        <w:rPr>
          <w:rFonts w:ascii="Times New Roman" w:hAnsi="Times New Roman" w:cs="Times New Roman"/>
          <w:lang w:val="es-MX"/>
        </w:rPr>
        <w:t>Á</w:t>
      </w:r>
      <w:r w:rsidRPr="004A2CE9">
        <w:rPr>
          <w:rFonts w:ascii="Times New Roman" w:hAnsi="Times New Roman" w:cs="Times New Roman"/>
          <w:lang w:val="es-MX"/>
        </w:rPr>
        <w:t>rea IX: Interdisciplinaria.</w:t>
      </w:r>
      <w:r w:rsidR="00604D0E">
        <w:rPr>
          <w:rFonts w:ascii="Times New Roman" w:hAnsi="Times New Roman" w:cs="Times New Roman"/>
          <w:lang w:val="es-MX"/>
        </w:rPr>
        <w:t xml:space="preserve"> </w:t>
      </w:r>
      <w:r w:rsidRPr="004A2CE9">
        <w:rPr>
          <w:rFonts w:ascii="Times New Roman" w:hAnsi="Times New Roman" w:cs="Times New Roman"/>
          <w:lang w:val="es-MX"/>
        </w:rPr>
        <w:t>México</w:t>
      </w:r>
      <w:r w:rsidR="00C91A5A">
        <w:rPr>
          <w:rFonts w:ascii="Times New Roman" w:hAnsi="Times New Roman" w:cs="Times New Roman"/>
          <w:lang w:val="es-MX"/>
        </w:rPr>
        <w:t>.</w:t>
      </w:r>
      <w:r w:rsidRPr="004A2CE9">
        <w:rPr>
          <w:rFonts w:ascii="Times New Roman" w:hAnsi="Times New Roman" w:cs="Times New Roman"/>
          <w:lang w:val="es-MX"/>
        </w:rPr>
        <w:t xml:space="preserve"> Recuperado de: </w:t>
      </w:r>
      <w:r w:rsidR="00000000">
        <w:fldChar w:fldCharType="begin"/>
      </w:r>
      <w:r w:rsidR="00000000" w:rsidRPr="004A657B">
        <w:rPr>
          <w:lang w:val="es-ES"/>
          <w:rPrChange w:id="62" w:author="Author">
            <w:rPr/>
          </w:rPrChange>
        </w:rPr>
        <w:instrText>HYPERLINK "https://conahcyt.mx/wp-content/uploads/sni/marco_legal/criterios/09_Area_IX.pdf"</w:instrText>
      </w:r>
      <w:r w:rsidR="00000000">
        <w:fldChar w:fldCharType="separate"/>
      </w:r>
      <w:r w:rsidR="001B3E07" w:rsidRPr="00EA2C11">
        <w:rPr>
          <w:rStyle w:val="Hyperlink"/>
          <w:rFonts w:ascii="Times New Roman" w:hAnsi="Times New Roman" w:cs="Times New Roman"/>
          <w:lang w:val="es-MX"/>
        </w:rPr>
        <w:t>https://conahcyt.mx/wp-content/uploads/sni/marco_legal/criterios/09_Area_IX.pdf</w:t>
      </w:r>
      <w:r w:rsidR="00000000">
        <w:rPr>
          <w:rStyle w:val="Hyperlink"/>
          <w:rFonts w:ascii="Times New Roman" w:hAnsi="Times New Roman" w:cs="Times New Roman"/>
          <w:lang w:val="es-MX"/>
        </w:rPr>
        <w:fldChar w:fldCharType="end"/>
      </w:r>
    </w:p>
    <w:p w14:paraId="5DEAA3C1" w14:textId="77777777" w:rsidR="001B3E07" w:rsidRDefault="001B3E07" w:rsidP="001B3E07">
      <w:pPr>
        <w:pStyle w:val="ListParagraph"/>
        <w:spacing w:after="200" w:line="480" w:lineRule="auto"/>
        <w:ind w:left="0"/>
        <w:rPr>
          <w:rStyle w:val="Hyperlink"/>
          <w:rFonts w:ascii="Times New Roman" w:hAnsi="Times New Roman" w:cs="Times New Roman"/>
          <w:color w:val="auto"/>
          <w:u w:val="none"/>
          <w:lang w:val="es-MX"/>
        </w:rPr>
      </w:pPr>
      <w:r w:rsidRPr="001B3E07">
        <w:rPr>
          <w:rStyle w:val="Hyperlink"/>
          <w:rFonts w:ascii="Times New Roman" w:hAnsi="Times New Roman" w:cs="Times New Roman"/>
          <w:color w:val="auto"/>
          <w:u w:val="none"/>
          <w:lang w:val="es-MX"/>
        </w:rPr>
        <w:t xml:space="preserve">De Almeida, M. (2008). Para Comprender la Complejidad. </w:t>
      </w:r>
      <w:r w:rsidRPr="001B3E07">
        <w:rPr>
          <w:rStyle w:val="Hyperlink"/>
          <w:rFonts w:ascii="Times New Roman" w:hAnsi="Times New Roman" w:cs="Times New Roman"/>
          <w:i/>
          <w:iCs/>
          <w:color w:val="auto"/>
          <w:u w:val="none"/>
          <w:lang w:val="es-MX"/>
        </w:rPr>
        <w:t>Multiversidad Mundo Real</w:t>
      </w:r>
      <w:r w:rsidRPr="001B3E07">
        <w:rPr>
          <w:rStyle w:val="Hyperlink"/>
          <w:rFonts w:ascii="Times New Roman" w:hAnsi="Times New Roman" w:cs="Times New Roman"/>
          <w:color w:val="auto"/>
          <w:u w:val="none"/>
          <w:lang w:val="es-MX"/>
        </w:rPr>
        <w:t xml:space="preserve">, México. </w:t>
      </w:r>
    </w:p>
    <w:p w14:paraId="5A73813D" w14:textId="145A0E7E" w:rsidR="008B7725" w:rsidRPr="001B3E07" w:rsidRDefault="008B7725" w:rsidP="001B3E07">
      <w:pPr>
        <w:pStyle w:val="ListParagraph"/>
        <w:spacing w:after="200" w:line="480" w:lineRule="auto"/>
        <w:ind w:left="0"/>
        <w:rPr>
          <w:rFonts w:ascii="Times New Roman" w:hAnsi="Times New Roman" w:cs="Times New Roman"/>
          <w:lang w:val="es-MX"/>
        </w:rPr>
      </w:pPr>
      <w:r w:rsidRPr="001B3E07">
        <w:rPr>
          <w:rFonts w:ascii="Times New Roman" w:hAnsi="Times New Roman" w:cs="Times New Roman"/>
          <w:lang w:val="es-MX"/>
        </w:rPr>
        <w:t>Diario Oficial de la Federación, DOF (20/04/2021). ACUERDO por el que se reforma el Reglamento del Sistema Nacional de Investigadores. Recuperado de https://www.dof.gob.mx/nota_detalle.php?codigo=5616259&amp;fecha=20/04/2021#gsc.tab=0.</w:t>
      </w:r>
    </w:p>
    <w:p w14:paraId="53BC4AF0" w14:textId="28AE5925" w:rsidR="00436920" w:rsidRPr="00436920" w:rsidRDefault="00436920" w:rsidP="00604D0E">
      <w:pPr>
        <w:spacing w:line="276" w:lineRule="auto"/>
        <w:ind w:left="567" w:hanging="567"/>
        <w:rPr>
          <w:rFonts w:ascii="Times New Roman" w:hAnsi="Times New Roman" w:cs="Times New Roman"/>
          <w:lang w:val="es-MX"/>
        </w:rPr>
      </w:pPr>
      <w:r w:rsidRPr="00436920">
        <w:rPr>
          <w:rFonts w:ascii="Times New Roman" w:hAnsi="Times New Roman" w:cs="Times New Roman"/>
          <w:lang w:val="es-MX"/>
        </w:rPr>
        <w:t>García, R. (2011). Interdisciplinariedad y sistemas complejos. </w:t>
      </w:r>
      <w:r w:rsidRPr="00436920">
        <w:rPr>
          <w:rFonts w:ascii="Times New Roman" w:hAnsi="Times New Roman" w:cs="Times New Roman"/>
          <w:i/>
          <w:iCs/>
          <w:lang w:val="es-MX"/>
        </w:rPr>
        <w:t xml:space="preserve">Revista Latinoamericana de </w:t>
      </w:r>
      <w:r>
        <w:rPr>
          <w:rFonts w:ascii="Times New Roman" w:hAnsi="Times New Roman" w:cs="Times New Roman"/>
          <w:i/>
          <w:iCs/>
          <w:lang w:val="es-MX"/>
        </w:rPr>
        <w:t>M</w:t>
      </w:r>
      <w:r w:rsidRPr="00436920">
        <w:rPr>
          <w:rFonts w:ascii="Times New Roman" w:hAnsi="Times New Roman" w:cs="Times New Roman"/>
          <w:i/>
          <w:iCs/>
          <w:lang w:val="es-MX"/>
        </w:rPr>
        <w:t xml:space="preserve">etodología de las </w:t>
      </w:r>
      <w:r>
        <w:rPr>
          <w:rFonts w:ascii="Times New Roman" w:hAnsi="Times New Roman" w:cs="Times New Roman"/>
          <w:i/>
          <w:iCs/>
          <w:lang w:val="es-MX"/>
        </w:rPr>
        <w:t>C</w:t>
      </w:r>
      <w:r w:rsidRPr="00436920">
        <w:rPr>
          <w:rFonts w:ascii="Times New Roman" w:hAnsi="Times New Roman" w:cs="Times New Roman"/>
          <w:i/>
          <w:iCs/>
          <w:lang w:val="es-MX"/>
        </w:rPr>
        <w:t>iencias Sociales</w:t>
      </w:r>
      <w:r w:rsidRPr="00436920">
        <w:rPr>
          <w:rFonts w:ascii="Times New Roman" w:hAnsi="Times New Roman" w:cs="Times New Roman"/>
          <w:lang w:val="es-MX"/>
        </w:rPr>
        <w:t>, </w:t>
      </w:r>
      <w:r w:rsidR="00B064AE">
        <w:rPr>
          <w:rFonts w:ascii="Times New Roman" w:hAnsi="Times New Roman" w:cs="Times New Roman"/>
          <w:lang w:val="es-MX"/>
        </w:rPr>
        <w:t>v</w:t>
      </w:r>
      <w:r w:rsidR="00C75575">
        <w:rPr>
          <w:rFonts w:ascii="Times New Roman" w:hAnsi="Times New Roman" w:cs="Times New Roman"/>
          <w:lang w:val="es-MX"/>
        </w:rPr>
        <w:t xml:space="preserve">ol. </w:t>
      </w:r>
      <w:r w:rsidRPr="00C75575">
        <w:rPr>
          <w:rFonts w:ascii="Times New Roman" w:hAnsi="Times New Roman" w:cs="Times New Roman"/>
          <w:lang w:val="es-MX"/>
        </w:rPr>
        <w:t>1</w:t>
      </w:r>
      <w:r w:rsidR="00C75575">
        <w:rPr>
          <w:rFonts w:ascii="Times New Roman" w:hAnsi="Times New Roman" w:cs="Times New Roman"/>
          <w:lang w:val="es-MX"/>
        </w:rPr>
        <w:t xml:space="preserve"> </w:t>
      </w:r>
      <w:r w:rsidR="00B064AE" w:rsidRPr="00604D0E">
        <w:rPr>
          <w:rFonts w:ascii="Times New Roman" w:hAnsi="Times New Roman" w:cs="Times New Roman"/>
          <w:lang w:val="es-MX"/>
        </w:rPr>
        <w:t>nº</w:t>
      </w:r>
      <w:r w:rsidR="00B064AE">
        <w:rPr>
          <w:rFonts w:ascii="Times New Roman" w:hAnsi="Times New Roman" w:cs="Times New Roman"/>
          <w:lang w:val="es-MX"/>
        </w:rPr>
        <w:t>.</w:t>
      </w:r>
      <w:r w:rsidR="00C75575">
        <w:rPr>
          <w:rFonts w:ascii="Times New Roman" w:hAnsi="Times New Roman" w:cs="Times New Roman"/>
          <w:lang w:val="es-MX"/>
        </w:rPr>
        <w:t xml:space="preserve"> </w:t>
      </w:r>
      <w:r w:rsidRPr="00436920">
        <w:rPr>
          <w:rFonts w:ascii="Times New Roman" w:hAnsi="Times New Roman" w:cs="Times New Roman"/>
          <w:lang w:val="es-MX"/>
        </w:rPr>
        <w:t xml:space="preserve">1, </w:t>
      </w:r>
      <w:r w:rsidR="00C75575">
        <w:rPr>
          <w:rFonts w:ascii="Times New Roman" w:hAnsi="Times New Roman" w:cs="Times New Roman"/>
          <w:lang w:val="es-MX"/>
        </w:rPr>
        <w:t xml:space="preserve">(pp. </w:t>
      </w:r>
      <w:r w:rsidRPr="00436920">
        <w:rPr>
          <w:rFonts w:ascii="Times New Roman" w:hAnsi="Times New Roman" w:cs="Times New Roman"/>
          <w:lang w:val="es-MX"/>
        </w:rPr>
        <w:t>66-01</w:t>
      </w:r>
      <w:r w:rsidR="00C75575">
        <w:rPr>
          <w:rFonts w:ascii="Times New Roman" w:hAnsi="Times New Roman" w:cs="Times New Roman"/>
          <w:lang w:val="es-MX"/>
        </w:rPr>
        <w:t>)</w:t>
      </w:r>
      <w:r w:rsidRPr="00436920">
        <w:rPr>
          <w:rFonts w:ascii="Times New Roman" w:hAnsi="Times New Roman" w:cs="Times New Roman"/>
          <w:lang w:val="es-MX"/>
        </w:rPr>
        <w:t xml:space="preserve">. </w:t>
      </w:r>
    </w:p>
    <w:p w14:paraId="5F152AF7" w14:textId="2F00FB7A" w:rsidR="004B17FB" w:rsidRPr="004A2CE9" w:rsidRDefault="004B17FB" w:rsidP="00604D0E">
      <w:pPr>
        <w:spacing w:line="276" w:lineRule="auto"/>
        <w:ind w:left="567" w:hanging="567"/>
        <w:rPr>
          <w:rFonts w:ascii="Times New Roman" w:hAnsi="Times New Roman" w:cs="Times New Roman"/>
          <w:lang w:val="es-MX"/>
        </w:rPr>
      </w:pPr>
      <w:r w:rsidRPr="004A2CE9">
        <w:rPr>
          <w:rFonts w:ascii="Times New Roman" w:hAnsi="Times New Roman" w:cs="Times New Roman"/>
        </w:rPr>
        <w:t xml:space="preserve">Geertz, C. (1973). The interpretation of cultures. Selected Essays. </w:t>
      </w:r>
      <w:r w:rsidRPr="008764B7">
        <w:rPr>
          <w:rFonts w:ascii="Times New Roman" w:hAnsi="Times New Roman" w:cs="Times New Roman"/>
          <w:i/>
          <w:iCs/>
        </w:rPr>
        <w:t xml:space="preserve">Basic Books Inc. </w:t>
      </w:r>
      <w:r w:rsidRPr="004A2CE9">
        <w:rPr>
          <w:rFonts w:ascii="Times New Roman" w:hAnsi="Times New Roman" w:cs="Times New Roman"/>
          <w:i/>
          <w:iCs/>
          <w:lang w:val="es-MX"/>
        </w:rPr>
        <w:t xml:space="preserve">Publishers, </w:t>
      </w:r>
      <w:r w:rsidRPr="004A2CE9">
        <w:rPr>
          <w:rFonts w:ascii="Times New Roman" w:hAnsi="Times New Roman" w:cs="Times New Roman"/>
          <w:lang w:val="es-MX"/>
        </w:rPr>
        <w:t>USA.</w:t>
      </w:r>
    </w:p>
    <w:p w14:paraId="5835617C" w14:textId="399DDF30" w:rsidR="00B05E2F" w:rsidRPr="004A2CE9" w:rsidRDefault="00B05E2F" w:rsidP="00604D0E">
      <w:pPr>
        <w:spacing w:after="200" w:line="276" w:lineRule="auto"/>
        <w:ind w:left="567" w:hanging="567"/>
        <w:rPr>
          <w:rFonts w:ascii="Times New Roman" w:hAnsi="Times New Roman" w:cs="Times New Roman"/>
          <w:lang w:val="es-MX"/>
        </w:rPr>
      </w:pPr>
      <w:r w:rsidRPr="004A2CE9">
        <w:rPr>
          <w:rFonts w:ascii="Times New Roman" w:hAnsi="Times New Roman" w:cs="Times New Roman"/>
          <w:lang w:val="es-MX"/>
        </w:rPr>
        <w:t>González, C.</w:t>
      </w:r>
      <w:r w:rsidR="004A2CE9">
        <w:rPr>
          <w:rFonts w:ascii="Times New Roman" w:hAnsi="Times New Roman" w:cs="Times New Roman"/>
          <w:lang w:val="es-MX"/>
        </w:rPr>
        <w:t xml:space="preserve"> y </w:t>
      </w:r>
      <w:r w:rsidRPr="004A2CE9">
        <w:rPr>
          <w:rFonts w:ascii="Times New Roman" w:hAnsi="Times New Roman" w:cs="Times New Roman"/>
          <w:lang w:val="es-MX"/>
        </w:rPr>
        <w:t>Torres R.</w:t>
      </w:r>
      <w:r w:rsidR="004A2CE9" w:rsidRPr="004A2CE9">
        <w:rPr>
          <w:rFonts w:ascii="Times New Roman" w:hAnsi="Times New Roman" w:cs="Times New Roman"/>
          <w:lang w:val="es-MX"/>
        </w:rPr>
        <w:t xml:space="preserve"> </w:t>
      </w:r>
      <w:r w:rsidR="004A2CE9">
        <w:rPr>
          <w:rFonts w:ascii="Times New Roman" w:hAnsi="Times New Roman" w:cs="Times New Roman"/>
          <w:lang w:val="es-MX"/>
        </w:rPr>
        <w:t>(2012).</w:t>
      </w:r>
      <w:r w:rsidR="004A2CE9" w:rsidRPr="004A2CE9">
        <w:rPr>
          <w:rFonts w:ascii="Times New Roman" w:hAnsi="Times New Roman" w:cs="Times New Roman"/>
          <w:lang w:val="es-MX"/>
        </w:rPr>
        <w:t xml:space="preserve"> </w:t>
      </w:r>
      <w:r w:rsidRPr="004A2CE9">
        <w:rPr>
          <w:rFonts w:ascii="Times New Roman" w:hAnsi="Times New Roman" w:cs="Times New Roman"/>
          <w:lang w:val="es-MX"/>
        </w:rPr>
        <w:t xml:space="preserve"> Diseño y Consumo. </w:t>
      </w:r>
      <w:r w:rsidRPr="004A2CE9">
        <w:rPr>
          <w:rFonts w:ascii="Times New Roman" w:hAnsi="Times New Roman" w:cs="Times New Roman"/>
          <w:i/>
          <w:iCs/>
          <w:lang w:val="es-MX"/>
        </w:rPr>
        <w:t>Designio</w:t>
      </w:r>
      <w:r w:rsidRPr="004A2CE9">
        <w:rPr>
          <w:rFonts w:ascii="Times New Roman" w:hAnsi="Times New Roman" w:cs="Times New Roman"/>
          <w:lang w:val="es-MX"/>
        </w:rPr>
        <w:t xml:space="preserve">, </w:t>
      </w:r>
      <w:r w:rsidR="004A2CE9" w:rsidRPr="004A2CE9">
        <w:rPr>
          <w:rFonts w:ascii="Times New Roman" w:hAnsi="Times New Roman" w:cs="Times New Roman"/>
          <w:lang w:val="es-MX"/>
        </w:rPr>
        <w:t>México</w:t>
      </w:r>
      <w:r w:rsidRPr="004A2CE9">
        <w:rPr>
          <w:rFonts w:ascii="Times New Roman" w:hAnsi="Times New Roman" w:cs="Times New Roman"/>
          <w:lang w:val="es-MX"/>
        </w:rPr>
        <w:t>.</w:t>
      </w:r>
    </w:p>
    <w:p w14:paraId="12E9C644" w14:textId="33021C8E" w:rsidR="00B05E2F" w:rsidRPr="008764B7" w:rsidRDefault="00B05E2F" w:rsidP="00604D0E">
      <w:pPr>
        <w:spacing w:after="200" w:line="276" w:lineRule="auto"/>
        <w:ind w:left="567" w:hanging="567"/>
        <w:rPr>
          <w:rFonts w:ascii="Times New Roman" w:hAnsi="Times New Roman" w:cs="Times New Roman"/>
        </w:rPr>
      </w:pPr>
      <w:r w:rsidRPr="004A2CE9">
        <w:rPr>
          <w:rFonts w:ascii="Times New Roman" w:hAnsi="Times New Roman" w:cs="Times New Roman"/>
          <w:lang w:val="es-MX"/>
        </w:rPr>
        <w:t>González, C.</w:t>
      </w:r>
      <w:r w:rsidR="004A2CE9">
        <w:rPr>
          <w:rFonts w:ascii="Times New Roman" w:hAnsi="Times New Roman" w:cs="Times New Roman"/>
          <w:lang w:val="es-MX"/>
        </w:rPr>
        <w:t xml:space="preserve"> (2007).</w:t>
      </w:r>
      <w:r w:rsidRPr="004A2CE9">
        <w:rPr>
          <w:rFonts w:ascii="Times New Roman" w:hAnsi="Times New Roman" w:cs="Times New Roman"/>
          <w:lang w:val="es-MX"/>
        </w:rPr>
        <w:t xml:space="preserve"> El significado del diseño y la producción del entorno. </w:t>
      </w:r>
      <w:proofErr w:type="spellStart"/>
      <w:r w:rsidRPr="008764B7">
        <w:rPr>
          <w:rFonts w:ascii="Times New Roman" w:hAnsi="Times New Roman" w:cs="Times New Roman"/>
          <w:i/>
          <w:iCs/>
        </w:rPr>
        <w:t>Designio</w:t>
      </w:r>
      <w:proofErr w:type="spellEnd"/>
      <w:r w:rsidRPr="008764B7">
        <w:rPr>
          <w:rFonts w:ascii="Times New Roman" w:hAnsi="Times New Roman" w:cs="Times New Roman"/>
        </w:rPr>
        <w:t xml:space="preserve">, </w:t>
      </w:r>
      <w:r w:rsidR="004A2CE9" w:rsidRPr="008764B7">
        <w:rPr>
          <w:rFonts w:ascii="Times New Roman" w:hAnsi="Times New Roman" w:cs="Times New Roman"/>
        </w:rPr>
        <w:t>México</w:t>
      </w:r>
      <w:r w:rsidRPr="008764B7">
        <w:rPr>
          <w:rFonts w:ascii="Times New Roman" w:hAnsi="Times New Roman" w:cs="Times New Roman"/>
        </w:rPr>
        <w:t xml:space="preserve">. </w:t>
      </w:r>
    </w:p>
    <w:p w14:paraId="4D5E2202" w14:textId="77777777" w:rsidR="00604D0E" w:rsidRDefault="00604D0E" w:rsidP="00604D0E">
      <w:pPr>
        <w:spacing w:after="200" w:line="276" w:lineRule="auto"/>
        <w:ind w:left="567" w:hanging="567"/>
        <w:rPr>
          <w:rFonts w:ascii="Times New Roman" w:hAnsi="Times New Roman" w:cs="Times New Roman"/>
        </w:rPr>
      </w:pPr>
      <w:proofErr w:type="spellStart"/>
      <w:r w:rsidRPr="00604D0E">
        <w:rPr>
          <w:rFonts w:ascii="Times New Roman" w:hAnsi="Times New Roman" w:cs="Times New Roman"/>
        </w:rPr>
        <w:t>Findeli</w:t>
      </w:r>
      <w:proofErr w:type="spellEnd"/>
      <w:r w:rsidRPr="00604D0E">
        <w:rPr>
          <w:rFonts w:ascii="Times New Roman" w:hAnsi="Times New Roman" w:cs="Times New Roman"/>
        </w:rPr>
        <w:t xml:space="preserve">, A. (1998). Will design ever become a science? Epistemological and Methodological Issues in Design Research, Followed by a Proposition </w:t>
      </w:r>
      <w:proofErr w:type="spellStart"/>
      <w:r w:rsidRPr="00604D0E">
        <w:rPr>
          <w:rFonts w:ascii="Times New Roman" w:hAnsi="Times New Roman" w:cs="Times New Roman"/>
        </w:rPr>
        <w:t>en</w:t>
      </w:r>
      <w:proofErr w:type="spellEnd"/>
      <w:r w:rsidRPr="00604D0E">
        <w:rPr>
          <w:rFonts w:ascii="Times New Roman" w:hAnsi="Times New Roman" w:cs="Times New Roman"/>
        </w:rPr>
        <w:t xml:space="preserve"> </w:t>
      </w:r>
      <w:r w:rsidRPr="00604D0E">
        <w:rPr>
          <w:rFonts w:ascii="Times New Roman" w:hAnsi="Times New Roman" w:cs="Times New Roman"/>
          <w:i/>
          <w:iCs/>
        </w:rPr>
        <w:t>NO GURU NO METHOD? Discussion on Art and Design Research</w:t>
      </w:r>
      <w:r w:rsidRPr="00604D0E">
        <w:rPr>
          <w:rFonts w:ascii="Times New Roman" w:hAnsi="Times New Roman" w:cs="Times New Roman"/>
        </w:rPr>
        <w:t xml:space="preserve"> (pp. 63–69). University of Art and Design Helsinki. </w:t>
      </w:r>
    </w:p>
    <w:p w14:paraId="24153EA9" w14:textId="58EE69CF" w:rsidR="00B05E2F" w:rsidRPr="004A2CE9" w:rsidRDefault="00B05E2F" w:rsidP="00604D0E">
      <w:pPr>
        <w:spacing w:after="200" w:line="276" w:lineRule="auto"/>
        <w:ind w:left="567" w:hanging="567"/>
        <w:rPr>
          <w:rFonts w:ascii="Times New Roman" w:hAnsi="Times New Roman" w:cs="Times New Roman"/>
          <w:lang w:val="es-MX"/>
        </w:rPr>
      </w:pPr>
      <w:r w:rsidRPr="004A2CE9">
        <w:rPr>
          <w:rFonts w:ascii="Times New Roman" w:hAnsi="Times New Roman" w:cs="Times New Roman"/>
          <w:lang w:val="es-MX"/>
        </w:rPr>
        <w:lastRenderedPageBreak/>
        <w:t>Frascara, J.</w:t>
      </w:r>
      <w:r w:rsidR="004A2CE9">
        <w:rPr>
          <w:rFonts w:ascii="Times New Roman" w:hAnsi="Times New Roman" w:cs="Times New Roman"/>
          <w:lang w:val="es-MX"/>
        </w:rPr>
        <w:t xml:space="preserve"> (2004).</w:t>
      </w:r>
      <w:r w:rsidRPr="004A2CE9">
        <w:rPr>
          <w:rFonts w:ascii="Times New Roman" w:hAnsi="Times New Roman" w:cs="Times New Roman"/>
          <w:lang w:val="es-MX"/>
        </w:rPr>
        <w:t xml:space="preserve"> Diseño Gráfico para la gente. Comunicaciones de masa y cambio social. </w:t>
      </w:r>
      <w:r w:rsidRPr="004A2CE9">
        <w:rPr>
          <w:rFonts w:ascii="Times New Roman" w:hAnsi="Times New Roman" w:cs="Times New Roman"/>
          <w:i/>
          <w:iCs/>
          <w:lang w:val="es-MX"/>
        </w:rPr>
        <w:t>Infinito</w:t>
      </w:r>
      <w:r w:rsidRPr="004A2CE9">
        <w:rPr>
          <w:rFonts w:ascii="Times New Roman" w:hAnsi="Times New Roman" w:cs="Times New Roman"/>
          <w:lang w:val="es-MX"/>
        </w:rPr>
        <w:t xml:space="preserve">, </w:t>
      </w:r>
      <w:r w:rsidR="004A2CE9" w:rsidRPr="004A2CE9">
        <w:rPr>
          <w:rFonts w:ascii="Times New Roman" w:hAnsi="Times New Roman" w:cs="Times New Roman"/>
          <w:lang w:val="es-MX"/>
        </w:rPr>
        <w:t>Buenos Aires</w:t>
      </w:r>
      <w:r w:rsidRPr="004A2CE9">
        <w:rPr>
          <w:rFonts w:ascii="Times New Roman" w:hAnsi="Times New Roman" w:cs="Times New Roman"/>
          <w:lang w:val="es-MX"/>
        </w:rPr>
        <w:t>.</w:t>
      </w:r>
    </w:p>
    <w:p w14:paraId="6691C7ED" w14:textId="706910F0" w:rsidR="00B05E2F" w:rsidRPr="004A2CE9" w:rsidRDefault="00B05E2F" w:rsidP="00604D0E">
      <w:pPr>
        <w:spacing w:after="200" w:line="276" w:lineRule="auto"/>
        <w:ind w:left="567" w:hanging="567"/>
        <w:rPr>
          <w:rFonts w:ascii="Times New Roman" w:hAnsi="Times New Roman" w:cs="Times New Roman"/>
          <w:lang w:val="es-MX"/>
        </w:rPr>
      </w:pPr>
      <w:r w:rsidRPr="004A2CE9">
        <w:rPr>
          <w:rFonts w:ascii="Times New Roman" w:hAnsi="Times New Roman" w:cs="Times New Roman"/>
          <w:lang w:val="es-MX"/>
        </w:rPr>
        <w:t>Heskett, J.</w:t>
      </w:r>
      <w:r w:rsidR="004A2CE9">
        <w:rPr>
          <w:rFonts w:ascii="Times New Roman" w:hAnsi="Times New Roman" w:cs="Times New Roman"/>
          <w:lang w:val="es-MX"/>
        </w:rPr>
        <w:t xml:space="preserve"> (2005).</w:t>
      </w:r>
      <w:r w:rsidRPr="004A2CE9">
        <w:rPr>
          <w:rFonts w:ascii="Times New Roman" w:hAnsi="Times New Roman" w:cs="Times New Roman"/>
          <w:lang w:val="es-MX"/>
        </w:rPr>
        <w:t xml:space="preserve"> El diseño en la vida cotidiana.: </w:t>
      </w:r>
      <w:r w:rsidRPr="004A2CE9">
        <w:rPr>
          <w:rFonts w:ascii="Times New Roman" w:hAnsi="Times New Roman" w:cs="Times New Roman"/>
          <w:i/>
          <w:iCs/>
          <w:lang w:val="es-MX"/>
        </w:rPr>
        <w:t>Gustavo Gili</w:t>
      </w:r>
      <w:r w:rsidRPr="004A2CE9">
        <w:rPr>
          <w:rFonts w:ascii="Times New Roman" w:hAnsi="Times New Roman" w:cs="Times New Roman"/>
          <w:lang w:val="es-MX"/>
        </w:rPr>
        <w:t xml:space="preserve">, </w:t>
      </w:r>
      <w:r w:rsidR="004A2CE9" w:rsidRPr="004A2CE9">
        <w:rPr>
          <w:rFonts w:ascii="Times New Roman" w:hAnsi="Times New Roman" w:cs="Times New Roman"/>
          <w:lang w:val="es-MX"/>
        </w:rPr>
        <w:t>Barcelona</w:t>
      </w:r>
      <w:r w:rsidRPr="004A2CE9">
        <w:rPr>
          <w:rFonts w:ascii="Times New Roman" w:hAnsi="Times New Roman" w:cs="Times New Roman"/>
          <w:lang w:val="es-MX"/>
        </w:rPr>
        <w:t>.</w:t>
      </w:r>
    </w:p>
    <w:p w14:paraId="01AFBBBF" w14:textId="00C0AB0A" w:rsidR="00B05E2F" w:rsidRPr="004A2CE9" w:rsidRDefault="00B05E2F" w:rsidP="00604D0E">
      <w:pPr>
        <w:spacing w:after="200" w:line="276" w:lineRule="auto"/>
        <w:ind w:left="567" w:hanging="567"/>
        <w:rPr>
          <w:rFonts w:ascii="Times New Roman" w:hAnsi="Times New Roman" w:cs="Times New Roman"/>
          <w:lang w:val="es-MX"/>
        </w:rPr>
      </w:pPr>
      <w:r w:rsidRPr="004A2CE9">
        <w:rPr>
          <w:rFonts w:ascii="Times New Roman" w:hAnsi="Times New Roman" w:cs="Times New Roman"/>
          <w:lang w:val="es-MX"/>
        </w:rPr>
        <w:t>Llovet, J.</w:t>
      </w:r>
      <w:r w:rsidR="004A2CE9">
        <w:rPr>
          <w:rFonts w:ascii="Times New Roman" w:hAnsi="Times New Roman" w:cs="Times New Roman"/>
          <w:lang w:val="es-MX"/>
        </w:rPr>
        <w:t xml:space="preserve"> (1981).</w:t>
      </w:r>
      <w:r w:rsidRPr="004A2CE9">
        <w:rPr>
          <w:rFonts w:ascii="Times New Roman" w:hAnsi="Times New Roman" w:cs="Times New Roman"/>
          <w:lang w:val="es-MX"/>
        </w:rPr>
        <w:t xml:space="preserve"> Ideología y metodología del Diseño. </w:t>
      </w:r>
      <w:r w:rsidRPr="004A2CE9">
        <w:rPr>
          <w:rFonts w:ascii="Times New Roman" w:hAnsi="Times New Roman" w:cs="Times New Roman"/>
          <w:i/>
          <w:iCs/>
          <w:lang w:val="es-MX"/>
        </w:rPr>
        <w:t>Gustavo Gili</w:t>
      </w:r>
      <w:r w:rsidRPr="004A2CE9">
        <w:rPr>
          <w:rFonts w:ascii="Times New Roman" w:hAnsi="Times New Roman" w:cs="Times New Roman"/>
          <w:lang w:val="es-MX"/>
        </w:rPr>
        <w:t xml:space="preserve">, </w:t>
      </w:r>
      <w:r w:rsidR="004A2CE9" w:rsidRPr="004A2CE9">
        <w:rPr>
          <w:rFonts w:ascii="Times New Roman" w:hAnsi="Times New Roman" w:cs="Times New Roman"/>
          <w:lang w:val="es-MX"/>
        </w:rPr>
        <w:t>Barcelona</w:t>
      </w:r>
      <w:r w:rsidRPr="004A2CE9">
        <w:rPr>
          <w:rFonts w:ascii="Times New Roman" w:hAnsi="Times New Roman" w:cs="Times New Roman"/>
          <w:lang w:val="es-MX"/>
        </w:rPr>
        <w:t>.</w:t>
      </w:r>
    </w:p>
    <w:p w14:paraId="21F43597" w14:textId="19CCBDA7" w:rsidR="00221E02" w:rsidRPr="008764B7" w:rsidRDefault="00221E02" w:rsidP="00604D0E">
      <w:pPr>
        <w:spacing w:after="200" w:line="276" w:lineRule="auto"/>
        <w:ind w:left="567" w:hanging="567"/>
        <w:rPr>
          <w:rFonts w:ascii="Times New Roman" w:hAnsi="Times New Roman" w:cs="Times New Roman"/>
        </w:rPr>
      </w:pPr>
      <w:r>
        <w:rPr>
          <w:rFonts w:ascii="Times New Roman" w:hAnsi="Times New Roman" w:cs="Times New Roman"/>
          <w:lang w:val="es-MX"/>
        </w:rPr>
        <w:t xml:space="preserve">Margolin, V. (2005). La investigación sobre el diseño y sus desafíos. En. V. Margolin y otros, </w:t>
      </w:r>
      <w:r w:rsidRPr="00221E02">
        <w:rPr>
          <w:rFonts w:ascii="Times New Roman" w:hAnsi="Times New Roman" w:cs="Times New Roman"/>
          <w:i/>
          <w:iCs/>
          <w:lang w:val="es-MX"/>
        </w:rPr>
        <w:t>Las rutas del diseño</w:t>
      </w:r>
      <w:r>
        <w:rPr>
          <w:rFonts w:ascii="Times New Roman" w:hAnsi="Times New Roman" w:cs="Times New Roman"/>
          <w:lang w:val="es-MX"/>
        </w:rPr>
        <w:t xml:space="preserve">, pp. 11-35. </w:t>
      </w:r>
      <w:r w:rsidRPr="008764B7">
        <w:rPr>
          <w:rFonts w:ascii="Times New Roman" w:hAnsi="Times New Roman" w:cs="Times New Roman"/>
        </w:rPr>
        <w:t xml:space="preserve">México: </w:t>
      </w:r>
      <w:proofErr w:type="spellStart"/>
      <w:r w:rsidRPr="008764B7">
        <w:rPr>
          <w:rFonts w:ascii="Times New Roman" w:hAnsi="Times New Roman" w:cs="Times New Roman"/>
        </w:rPr>
        <w:t>Designio</w:t>
      </w:r>
      <w:proofErr w:type="spellEnd"/>
      <w:r w:rsidRPr="008764B7">
        <w:rPr>
          <w:rFonts w:ascii="Times New Roman" w:hAnsi="Times New Roman" w:cs="Times New Roman"/>
        </w:rPr>
        <w:t>.</w:t>
      </w:r>
    </w:p>
    <w:p w14:paraId="4DC25066" w14:textId="2E2A25AD" w:rsidR="00B05E2F" w:rsidRPr="008764B7" w:rsidRDefault="00B05E2F" w:rsidP="00604D0E">
      <w:pPr>
        <w:spacing w:after="200" w:line="276" w:lineRule="auto"/>
        <w:ind w:left="567" w:hanging="567"/>
        <w:rPr>
          <w:rFonts w:ascii="Times New Roman" w:hAnsi="Times New Roman" w:cs="Times New Roman"/>
        </w:rPr>
      </w:pPr>
      <w:r w:rsidRPr="008764B7">
        <w:rPr>
          <w:rFonts w:ascii="Times New Roman" w:hAnsi="Times New Roman" w:cs="Times New Roman"/>
        </w:rPr>
        <w:t>Margolin, V</w:t>
      </w:r>
      <w:r w:rsidR="004A2CE9" w:rsidRPr="008764B7">
        <w:rPr>
          <w:rFonts w:ascii="Times New Roman" w:hAnsi="Times New Roman" w:cs="Times New Roman"/>
        </w:rPr>
        <w:t>.</w:t>
      </w:r>
      <w:r w:rsidRPr="008764B7">
        <w:rPr>
          <w:rFonts w:ascii="Times New Roman" w:hAnsi="Times New Roman" w:cs="Times New Roman"/>
        </w:rPr>
        <w:t xml:space="preserve"> y Buchanan, R</w:t>
      </w:r>
      <w:r w:rsidR="004A2CE9" w:rsidRPr="008764B7">
        <w:rPr>
          <w:rFonts w:ascii="Times New Roman" w:hAnsi="Times New Roman" w:cs="Times New Roman"/>
        </w:rPr>
        <w:t>.</w:t>
      </w:r>
      <w:r w:rsidRPr="008764B7">
        <w:rPr>
          <w:rFonts w:ascii="Times New Roman" w:hAnsi="Times New Roman" w:cs="Times New Roman"/>
        </w:rPr>
        <w:t xml:space="preserve"> (edit)</w:t>
      </w:r>
      <w:r w:rsidR="004A2CE9" w:rsidRPr="008764B7">
        <w:rPr>
          <w:rFonts w:ascii="Times New Roman" w:hAnsi="Times New Roman" w:cs="Times New Roman"/>
        </w:rPr>
        <w:t xml:space="preserve"> (1996)</w:t>
      </w:r>
      <w:r w:rsidRPr="008764B7">
        <w:rPr>
          <w:rFonts w:ascii="Times New Roman" w:hAnsi="Times New Roman" w:cs="Times New Roman"/>
        </w:rPr>
        <w:t xml:space="preserve">. </w:t>
      </w:r>
      <w:r w:rsidRPr="004A2CE9">
        <w:rPr>
          <w:rFonts w:ascii="Times New Roman" w:hAnsi="Times New Roman" w:cs="Times New Roman"/>
        </w:rPr>
        <w:t xml:space="preserve">The idea of Design: A design issues reader. </w:t>
      </w:r>
      <w:r w:rsidRPr="008764B7">
        <w:rPr>
          <w:rFonts w:ascii="Times New Roman" w:hAnsi="Times New Roman" w:cs="Times New Roman"/>
          <w:i/>
          <w:iCs/>
        </w:rPr>
        <w:t>MIT Press</w:t>
      </w:r>
      <w:r w:rsidRPr="008764B7">
        <w:rPr>
          <w:rFonts w:ascii="Times New Roman" w:hAnsi="Times New Roman" w:cs="Times New Roman"/>
        </w:rPr>
        <w:t xml:space="preserve">, </w:t>
      </w:r>
      <w:r w:rsidR="004A2CE9" w:rsidRPr="008764B7">
        <w:rPr>
          <w:rFonts w:ascii="Times New Roman" w:hAnsi="Times New Roman" w:cs="Times New Roman"/>
        </w:rPr>
        <w:t>England</w:t>
      </w:r>
      <w:r w:rsidRPr="008764B7">
        <w:rPr>
          <w:rFonts w:ascii="Times New Roman" w:hAnsi="Times New Roman" w:cs="Times New Roman"/>
        </w:rPr>
        <w:t>.</w:t>
      </w:r>
    </w:p>
    <w:p w14:paraId="25F1F181" w14:textId="35B693CE" w:rsidR="000C0CC1" w:rsidRPr="001B3E07" w:rsidRDefault="000C0CC1" w:rsidP="00604D0E">
      <w:pPr>
        <w:spacing w:after="200" w:line="276" w:lineRule="auto"/>
        <w:ind w:left="567" w:hanging="567"/>
        <w:rPr>
          <w:rFonts w:ascii="Times New Roman" w:hAnsi="Times New Roman" w:cs="Times New Roman"/>
          <w:lang w:val="es-MX"/>
        </w:rPr>
      </w:pPr>
      <w:r>
        <w:rPr>
          <w:rFonts w:ascii="Times New Roman" w:hAnsi="Times New Roman" w:cs="Times New Roman"/>
          <w:lang w:val="es-MX"/>
        </w:rPr>
        <w:t>MEPCAD (201</w:t>
      </w:r>
      <w:r w:rsidR="00A05593">
        <w:rPr>
          <w:rFonts w:ascii="Times New Roman" w:hAnsi="Times New Roman" w:cs="Times New Roman"/>
          <w:lang w:val="es-MX"/>
        </w:rPr>
        <w:t>8</w:t>
      </w:r>
      <w:r>
        <w:rPr>
          <w:rFonts w:ascii="Times New Roman" w:hAnsi="Times New Roman" w:cs="Times New Roman"/>
          <w:lang w:val="es-MX"/>
        </w:rPr>
        <w:t xml:space="preserve">). Plan de </w:t>
      </w:r>
      <w:r w:rsidRPr="001B3E07">
        <w:rPr>
          <w:rFonts w:ascii="Times New Roman" w:hAnsi="Times New Roman" w:cs="Times New Roman"/>
          <w:lang w:val="es-MX"/>
        </w:rPr>
        <w:t>estudios</w:t>
      </w:r>
      <w:r w:rsidR="00A05593" w:rsidRPr="001B3E07">
        <w:rPr>
          <w:rFonts w:ascii="Times New Roman" w:hAnsi="Times New Roman" w:cs="Times New Roman"/>
          <w:lang w:val="es-MX"/>
        </w:rPr>
        <w:t>. Departamento de Diseño. Universidad Autónoma de Ciudad Juárez.</w:t>
      </w:r>
    </w:p>
    <w:p w14:paraId="05C99D5E" w14:textId="07B0660E" w:rsidR="001B3E07" w:rsidRPr="001B3E07" w:rsidRDefault="001B3E07" w:rsidP="001B3E07">
      <w:pPr>
        <w:pStyle w:val="ListParagraph"/>
        <w:spacing w:after="200" w:line="480" w:lineRule="auto"/>
        <w:ind w:left="0"/>
        <w:rPr>
          <w:rFonts w:ascii="Times New Roman" w:hAnsi="Times New Roman" w:cs="Times New Roman"/>
        </w:rPr>
      </w:pPr>
      <w:r w:rsidRPr="001B3E07">
        <w:rPr>
          <w:rFonts w:ascii="Times New Roman" w:hAnsi="Times New Roman" w:cs="Times New Roman"/>
        </w:rPr>
        <w:t>Mitchell, M. (2009). Complexity. A Guided Tour</w:t>
      </w:r>
      <w:r w:rsidRPr="001B3E07">
        <w:rPr>
          <w:rFonts w:ascii="Times New Roman" w:hAnsi="Times New Roman" w:cs="Times New Roman"/>
          <w:i/>
          <w:iCs/>
        </w:rPr>
        <w:t>. Oxford University Press</w:t>
      </w:r>
      <w:r w:rsidRPr="001B3E07">
        <w:rPr>
          <w:rFonts w:ascii="Times New Roman" w:hAnsi="Times New Roman" w:cs="Times New Roman"/>
        </w:rPr>
        <w:t xml:space="preserve">, 2009. </w:t>
      </w:r>
    </w:p>
    <w:p w14:paraId="08D0B97E" w14:textId="77777777" w:rsidR="001B3E07" w:rsidRDefault="001B3E07" w:rsidP="001B3E07">
      <w:pPr>
        <w:pStyle w:val="ListParagraph"/>
        <w:spacing w:after="200" w:line="480" w:lineRule="auto"/>
        <w:ind w:left="0"/>
        <w:rPr>
          <w:rFonts w:ascii="Times New Roman" w:hAnsi="Times New Roman" w:cs="Times New Roman"/>
          <w:lang w:val="es-MX"/>
        </w:rPr>
      </w:pPr>
      <w:r w:rsidRPr="008401A5">
        <w:rPr>
          <w:rFonts w:ascii="Times New Roman" w:hAnsi="Times New Roman" w:cs="Times New Roman"/>
        </w:rPr>
        <w:t xml:space="preserve">Morin, E. ([1990] 1994). </w:t>
      </w:r>
      <w:r w:rsidRPr="001B3E07">
        <w:rPr>
          <w:rFonts w:ascii="Times New Roman" w:hAnsi="Times New Roman" w:cs="Times New Roman"/>
          <w:lang w:val="es-MX"/>
        </w:rPr>
        <w:t xml:space="preserve">Introducción al Pensamiento Complejo. </w:t>
      </w:r>
      <w:r w:rsidRPr="001B3E07">
        <w:rPr>
          <w:rFonts w:ascii="Times New Roman" w:hAnsi="Times New Roman" w:cs="Times New Roman"/>
          <w:i/>
          <w:iCs/>
          <w:lang w:val="es-MX"/>
        </w:rPr>
        <w:t>Gedisa</w:t>
      </w:r>
      <w:r w:rsidRPr="001B3E07">
        <w:rPr>
          <w:rFonts w:ascii="Times New Roman" w:hAnsi="Times New Roman" w:cs="Times New Roman"/>
          <w:lang w:val="es-MX"/>
        </w:rPr>
        <w:t xml:space="preserve">, Barcelona. </w:t>
      </w:r>
    </w:p>
    <w:p w14:paraId="752BE26F" w14:textId="3C93AFEC" w:rsidR="00B05E2F" w:rsidRPr="004A2CE9" w:rsidRDefault="00B05E2F" w:rsidP="001B3E07">
      <w:pPr>
        <w:pStyle w:val="ListParagraph"/>
        <w:spacing w:after="200" w:line="480" w:lineRule="auto"/>
        <w:ind w:left="0"/>
        <w:rPr>
          <w:rFonts w:ascii="Times New Roman" w:hAnsi="Times New Roman" w:cs="Times New Roman"/>
          <w:lang w:val="es-MX"/>
        </w:rPr>
      </w:pPr>
      <w:r w:rsidRPr="004A2CE9">
        <w:rPr>
          <w:rFonts w:ascii="Times New Roman" w:hAnsi="Times New Roman" w:cs="Times New Roman"/>
          <w:lang w:val="es-MX"/>
        </w:rPr>
        <w:t>Press, M.</w:t>
      </w:r>
      <w:r w:rsidR="004A2CE9">
        <w:rPr>
          <w:rFonts w:ascii="Times New Roman" w:hAnsi="Times New Roman" w:cs="Times New Roman"/>
          <w:lang w:val="es-MX"/>
        </w:rPr>
        <w:t xml:space="preserve"> (2009).</w:t>
      </w:r>
      <w:r w:rsidRPr="004A2CE9">
        <w:rPr>
          <w:rFonts w:ascii="Times New Roman" w:hAnsi="Times New Roman" w:cs="Times New Roman"/>
          <w:lang w:val="es-MX"/>
        </w:rPr>
        <w:t xml:space="preserve"> El diseño como experiencia. </w:t>
      </w:r>
      <w:r w:rsidRPr="004A2CE9">
        <w:rPr>
          <w:rFonts w:ascii="Times New Roman" w:hAnsi="Times New Roman" w:cs="Times New Roman"/>
          <w:i/>
          <w:iCs/>
          <w:lang w:val="es-MX"/>
        </w:rPr>
        <w:t>Gustavo Gili</w:t>
      </w:r>
      <w:r w:rsidRPr="004A2CE9">
        <w:rPr>
          <w:rFonts w:ascii="Times New Roman" w:hAnsi="Times New Roman" w:cs="Times New Roman"/>
          <w:lang w:val="es-MX"/>
        </w:rPr>
        <w:t xml:space="preserve">, </w:t>
      </w:r>
      <w:r w:rsidR="004A2CE9" w:rsidRPr="004A2CE9">
        <w:rPr>
          <w:rFonts w:ascii="Times New Roman" w:hAnsi="Times New Roman" w:cs="Times New Roman"/>
          <w:lang w:val="es-MX"/>
        </w:rPr>
        <w:t>Barcelona</w:t>
      </w:r>
      <w:r w:rsidRPr="004A2CE9">
        <w:rPr>
          <w:rFonts w:ascii="Times New Roman" w:hAnsi="Times New Roman" w:cs="Times New Roman"/>
          <w:lang w:val="es-MX"/>
        </w:rPr>
        <w:t>.</w:t>
      </w:r>
    </w:p>
    <w:p w14:paraId="6B452F53" w14:textId="6CDEC2A8" w:rsidR="00B05E2F" w:rsidRPr="004A2CE9" w:rsidRDefault="00F67069" w:rsidP="00604D0E">
      <w:pPr>
        <w:spacing w:line="276" w:lineRule="auto"/>
        <w:ind w:left="567" w:hanging="567"/>
        <w:rPr>
          <w:rFonts w:ascii="Times New Roman" w:hAnsi="Times New Roman" w:cs="Times New Roman"/>
          <w:lang w:val="es-MX"/>
        </w:rPr>
      </w:pPr>
      <w:r w:rsidRPr="004A2CE9">
        <w:rPr>
          <w:rFonts w:ascii="Times New Roman" w:hAnsi="Times New Roman" w:cs="Times New Roman"/>
          <w:lang w:val="es-MX"/>
        </w:rPr>
        <w:t xml:space="preserve">Universidad Autónoma de Ciudad Juárez (2018) Plan Institucional de Desarrollo (PIDE). </w:t>
      </w:r>
      <w:r w:rsidRPr="004A2CE9">
        <w:rPr>
          <w:rFonts w:ascii="Times New Roman" w:hAnsi="Times New Roman" w:cs="Times New Roman"/>
          <w:i/>
          <w:iCs/>
          <w:lang w:val="es-MX"/>
        </w:rPr>
        <w:t>UACJ</w:t>
      </w:r>
      <w:r w:rsidRPr="004A2CE9">
        <w:rPr>
          <w:rFonts w:ascii="Times New Roman" w:hAnsi="Times New Roman" w:cs="Times New Roman"/>
          <w:lang w:val="es-MX"/>
        </w:rPr>
        <w:t>, Ciudad Juárez, Chihuahua, México.</w:t>
      </w:r>
    </w:p>
    <w:p w14:paraId="52C2E6C9" w14:textId="34C79BD7" w:rsidR="00453EB6" w:rsidRDefault="00453EB6" w:rsidP="00604D0E">
      <w:pPr>
        <w:spacing w:line="276" w:lineRule="auto"/>
        <w:ind w:left="567" w:hanging="567"/>
        <w:rPr>
          <w:ins w:id="63" w:author="Author"/>
          <w:rFonts w:ascii="Times New Roman" w:hAnsi="Times New Roman" w:cs="Times New Roman"/>
          <w:lang w:val="es-MX"/>
        </w:rPr>
      </w:pPr>
      <w:r w:rsidRPr="004A2CE9">
        <w:rPr>
          <w:rFonts w:ascii="Times New Roman" w:hAnsi="Times New Roman" w:cs="Times New Roman"/>
          <w:lang w:val="es-MX"/>
        </w:rPr>
        <w:t>Villa, J</w:t>
      </w:r>
      <w:r w:rsidR="00C75575">
        <w:rPr>
          <w:rFonts w:ascii="Times New Roman" w:hAnsi="Times New Roman" w:cs="Times New Roman"/>
          <w:lang w:val="es-MX"/>
        </w:rPr>
        <w:t>.</w:t>
      </w:r>
      <w:r w:rsidRPr="004A2CE9">
        <w:rPr>
          <w:rFonts w:ascii="Times New Roman" w:hAnsi="Times New Roman" w:cs="Times New Roman"/>
          <w:lang w:val="es-MX"/>
        </w:rPr>
        <w:t xml:space="preserve"> y Blazquez, N. (2023). Política científica para el fomento de la interdisciplina en México:</w:t>
      </w:r>
      <w:r w:rsidR="00604D0E">
        <w:rPr>
          <w:rFonts w:ascii="Times New Roman" w:hAnsi="Times New Roman" w:cs="Times New Roman"/>
          <w:lang w:val="es-MX"/>
        </w:rPr>
        <w:t xml:space="preserve"> </w:t>
      </w:r>
      <w:r w:rsidRPr="004A2CE9">
        <w:rPr>
          <w:rFonts w:ascii="Times New Roman" w:hAnsi="Times New Roman" w:cs="Times New Roman"/>
          <w:lang w:val="es-MX"/>
        </w:rPr>
        <w:t xml:space="preserve">la experiencia interdisciplinaria de la Comisión Dictaminadora del Sistema Nacional de Investigadores. </w:t>
      </w:r>
      <w:r w:rsidRPr="00604D0E">
        <w:rPr>
          <w:rFonts w:ascii="Times New Roman" w:hAnsi="Times New Roman" w:cs="Times New Roman"/>
          <w:i/>
          <w:iCs/>
          <w:lang w:val="es-MX"/>
        </w:rPr>
        <w:t>Revista CTS</w:t>
      </w:r>
      <w:r w:rsidRPr="00604D0E">
        <w:rPr>
          <w:rFonts w:ascii="Times New Roman" w:hAnsi="Times New Roman" w:cs="Times New Roman"/>
          <w:lang w:val="es-MX"/>
        </w:rPr>
        <w:t>, vol. 18, nº 53, julio de 2023 (pp. 143-170</w:t>
      </w:r>
      <w:ins w:id="64" w:author="Author">
        <w:r w:rsidR="006B0F7F">
          <w:rPr>
            <w:rFonts w:ascii="Times New Roman" w:hAnsi="Times New Roman" w:cs="Times New Roman"/>
            <w:lang w:val="es-MX"/>
          </w:rPr>
          <w:t>).</w:t>
        </w:r>
      </w:ins>
      <w:del w:id="65" w:author="Author">
        <w:r w:rsidRPr="00604D0E" w:rsidDel="006B0F7F">
          <w:rPr>
            <w:rFonts w:ascii="Times New Roman" w:hAnsi="Times New Roman" w:cs="Times New Roman"/>
            <w:lang w:val="es-MX"/>
          </w:rPr>
          <w:delText>)</w:delText>
        </w:r>
      </w:del>
    </w:p>
    <w:p w14:paraId="14B1099F" w14:textId="77777777" w:rsidR="00013591" w:rsidRPr="00642E9C" w:rsidRDefault="00013591" w:rsidP="00604D0E">
      <w:pPr>
        <w:spacing w:line="276" w:lineRule="auto"/>
        <w:ind w:left="567" w:hanging="567"/>
        <w:rPr>
          <w:ins w:id="66" w:author="Author"/>
          <w:rFonts w:ascii="Times New Roman" w:hAnsi="Times New Roman" w:cs="Times New Roman"/>
          <w:lang w:val="es-ES"/>
          <w:rPrChange w:id="67" w:author="Author">
            <w:rPr>
              <w:ins w:id="68" w:author="Author"/>
              <w:rFonts w:ascii="Times New Roman" w:hAnsi="Times New Roman" w:cs="Times New Roman"/>
              <w:lang w:val="es-MX"/>
            </w:rPr>
          </w:rPrChange>
        </w:rPr>
      </w:pPr>
    </w:p>
    <w:p w14:paraId="29CAD572" w14:textId="77777777" w:rsidR="00013591" w:rsidRPr="00642E9C" w:rsidRDefault="00013591" w:rsidP="00604D0E">
      <w:pPr>
        <w:spacing w:line="276" w:lineRule="auto"/>
        <w:ind w:left="567" w:hanging="567"/>
        <w:rPr>
          <w:ins w:id="69" w:author="Author"/>
          <w:rFonts w:ascii="Times New Roman" w:hAnsi="Times New Roman" w:cs="Times New Roman"/>
          <w:lang w:val="es-ES"/>
          <w:rPrChange w:id="70" w:author="Author">
            <w:rPr>
              <w:ins w:id="71" w:author="Author"/>
              <w:rFonts w:ascii="Times New Roman" w:hAnsi="Times New Roman" w:cs="Times New Roman"/>
              <w:lang w:val="es-MX"/>
            </w:rPr>
          </w:rPrChange>
        </w:rPr>
      </w:pPr>
    </w:p>
    <w:p w14:paraId="5E82DB59" w14:textId="77777777" w:rsidR="00013591" w:rsidRPr="00642E9C" w:rsidRDefault="00013591" w:rsidP="00604D0E">
      <w:pPr>
        <w:spacing w:line="276" w:lineRule="auto"/>
        <w:ind w:left="567" w:hanging="567"/>
        <w:rPr>
          <w:ins w:id="72" w:author="Author"/>
          <w:rFonts w:ascii="Times New Roman" w:hAnsi="Times New Roman" w:cs="Times New Roman"/>
          <w:lang w:val="es-ES"/>
          <w:rPrChange w:id="73" w:author="Author">
            <w:rPr>
              <w:ins w:id="74" w:author="Author"/>
              <w:rFonts w:ascii="Times New Roman" w:hAnsi="Times New Roman" w:cs="Times New Roman"/>
              <w:lang w:val="es-MX"/>
            </w:rPr>
          </w:rPrChange>
        </w:rPr>
      </w:pPr>
    </w:p>
    <w:tbl>
      <w:tblPr>
        <w:tblStyle w:val="TableGrid"/>
        <w:tblW w:w="0" w:type="auto"/>
        <w:tblInd w:w="567" w:type="dxa"/>
        <w:tblLook w:val="04A0" w:firstRow="1" w:lastRow="0" w:firstColumn="1" w:lastColumn="0" w:noHBand="0" w:noVBand="1"/>
        <w:tblPrChange w:id="75" w:author="Author">
          <w:tblPr>
            <w:tblStyle w:val="TableGrid"/>
            <w:tblW w:w="0" w:type="auto"/>
            <w:tblInd w:w="567" w:type="dxa"/>
            <w:tblLook w:val="04A0" w:firstRow="1" w:lastRow="0" w:firstColumn="1" w:lastColumn="0" w:noHBand="0" w:noVBand="1"/>
          </w:tblPr>
        </w:tblPrChange>
      </w:tblPr>
      <w:tblGrid>
        <w:gridCol w:w="6941"/>
        <w:tblGridChange w:id="76">
          <w:tblGrid>
            <w:gridCol w:w="8783"/>
          </w:tblGrid>
        </w:tblGridChange>
      </w:tblGrid>
      <w:tr w:rsidR="00F91BED" w:rsidRPr="00642E9C" w14:paraId="6E982E72" w14:textId="77777777" w:rsidTr="00642E9C">
        <w:trPr>
          <w:ins w:id="77" w:author="Author"/>
        </w:trPr>
        <w:tc>
          <w:tcPr>
            <w:tcW w:w="6941" w:type="dxa"/>
            <w:tcPrChange w:id="78" w:author="Author">
              <w:tcPr>
                <w:tcW w:w="9350" w:type="dxa"/>
              </w:tcPr>
            </w:tcPrChange>
          </w:tcPr>
          <w:p w14:paraId="548C8847" w14:textId="77777777" w:rsidR="00642E9C" w:rsidRPr="000B4446" w:rsidRDefault="00642E9C" w:rsidP="00642E9C">
            <w:pPr>
              <w:spacing w:after="160" w:line="259" w:lineRule="auto"/>
              <w:jc w:val="both"/>
              <w:rPr>
                <w:ins w:id="79" w:author="Author"/>
                <w:rFonts w:ascii="Times" w:hAnsi="Times"/>
                <w:highlight w:val="yellow"/>
                <w:lang w:val="es-ES"/>
                <w:rPrChange w:id="80" w:author="Author">
                  <w:rPr>
                    <w:ins w:id="81" w:author="Author"/>
                    <w:rFonts w:ascii="Times" w:hAnsi="Times"/>
                    <w:lang w:val="es-ES"/>
                  </w:rPr>
                </w:rPrChange>
              </w:rPr>
            </w:pPr>
            <w:ins w:id="82" w:author="Author">
              <w:r w:rsidRPr="000B4446">
                <w:rPr>
                  <w:rFonts w:ascii="Times" w:hAnsi="Times"/>
                  <w:highlight w:val="yellow"/>
                  <w:lang w:val="es-ES"/>
                  <w:rPrChange w:id="83" w:author="Author">
                    <w:rPr>
                      <w:rFonts w:ascii="Times" w:hAnsi="Times"/>
                      <w:lang w:val="es-ES"/>
                    </w:rPr>
                  </w:rPrChange>
                </w:rPr>
                <w:t>OBSERVACIONES</w:t>
              </w:r>
            </w:ins>
          </w:p>
          <w:p w14:paraId="0B8D2C70" w14:textId="000B8225" w:rsidR="00642E9C" w:rsidRPr="000B4446" w:rsidRDefault="00642E9C" w:rsidP="00642E9C">
            <w:pPr>
              <w:jc w:val="both"/>
              <w:rPr>
                <w:ins w:id="84" w:author="Author"/>
                <w:rFonts w:ascii="Times" w:hAnsi="Times"/>
                <w:highlight w:val="yellow"/>
                <w:lang w:val="es-ES"/>
                <w:rPrChange w:id="85" w:author="Author">
                  <w:rPr>
                    <w:ins w:id="86" w:author="Author"/>
                    <w:rFonts w:ascii="Times" w:hAnsi="Times"/>
                  </w:rPr>
                </w:rPrChange>
              </w:rPr>
              <w:pPrChange w:id="87" w:author="Author">
                <w:pPr/>
              </w:pPrChange>
            </w:pPr>
            <w:ins w:id="88" w:author="Author">
              <w:r w:rsidRPr="000B4446">
                <w:rPr>
                  <w:rFonts w:ascii="Times" w:hAnsi="Times"/>
                  <w:highlight w:val="yellow"/>
                  <w:lang w:val="es-ES"/>
                  <w:rPrChange w:id="89" w:author="Author">
                    <w:rPr>
                      <w:rFonts w:ascii="Times" w:hAnsi="Times"/>
                    </w:rPr>
                  </w:rPrChange>
                </w:rPr>
                <w:t>El texto no tiene una introducción claramente delimitada que contextualice el tema, justifique su importancia y plantee los objetivos del análisis.</w:t>
              </w:r>
            </w:ins>
          </w:p>
          <w:p w14:paraId="49CA5EAA" w14:textId="77777777" w:rsidR="00DE2F9C" w:rsidRPr="005C3653" w:rsidRDefault="00DE2F9C" w:rsidP="00DE2F9C">
            <w:pPr>
              <w:jc w:val="both"/>
              <w:rPr>
                <w:ins w:id="90" w:author="Author"/>
                <w:rFonts w:ascii="Times" w:hAnsi="Times"/>
                <w:highlight w:val="yellow"/>
                <w:lang w:val="es-ES"/>
              </w:rPr>
            </w:pPr>
          </w:p>
          <w:p w14:paraId="739E831C" w14:textId="77777777" w:rsidR="00DE2F9C" w:rsidRPr="005C3653" w:rsidRDefault="00DE2F9C" w:rsidP="00DE2F9C">
            <w:pPr>
              <w:jc w:val="both"/>
              <w:rPr>
                <w:ins w:id="91" w:author="Author"/>
                <w:rFonts w:ascii="Times" w:hAnsi="Times"/>
                <w:highlight w:val="yellow"/>
                <w:lang w:val="es-ES"/>
              </w:rPr>
            </w:pPr>
            <w:ins w:id="92" w:author="Author">
              <w:r w:rsidRPr="005C3653">
                <w:rPr>
                  <w:rFonts w:ascii="Times" w:hAnsi="Times"/>
                  <w:highlight w:val="yellow"/>
                  <w:lang w:val="es-ES"/>
                </w:rPr>
                <w:t>Explicitar qué se busca con el texto.</w:t>
              </w:r>
            </w:ins>
          </w:p>
          <w:p w14:paraId="41EE7DEF" w14:textId="77777777" w:rsidR="00642E9C" w:rsidRPr="000B4446" w:rsidRDefault="00642E9C" w:rsidP="00642E9C">
            <w:pPr>
              <w:jc w:val="both"/>
              <w:rPr>
                <w:ins w:id="93" w:author="Author"/>
                <w:rFonts w:ascii="Times" w:hAnsi="Times"/>
                <w:highlight w:val="yellow"/>
                <w:lang w:val="es-ES"/>
                <w:rPrChange w:id="94" w:author="Author">
                  <w:rPr>
                    <w:ins w:id="95" w:author="Author"/>
                    <w:rFonts w:ascii="Times" w:hAnsi="Times"/>
                  </w:rPr>
                </w:rPrChange>
              </w:rPr>
              <w:pPrChange w:id="96" w:author="Author">
                <w:pPr/>
              </w:pPrChange>
            </w:pPr>
          </w:p>
          <w:p w14:paraId="75620AF8" w14:textId="77777777" w:rsidR="00642E9C" w:rsidRPr="000B4446" w:rsidRDefault="00642E9C" w:rsidP="00642E9C">
            <w:pPr>
              <w:jc w:val="both"/>
              <w:rPr>
                <w:ins w:id="97" w:author="Author"/>
                <w:rFonts w:ascii="Times" w:hAnsi="Times"/>
                <w:highlight w:val="yellow"/>
                <w:lang w:val="es-ES"/>
                <w:rPrChange w:id="98" w:author="Author">
                  <w:rPr>
                    <w:ins w:id="99" w:author="Author"/>
                    <w:rFonts w:ascii="Times" w:hAnsi="Times"/>
                  </w:rPr>
                </w:rPrChange>
              </w:rPr>
              <w:pPrChange w:id="100" w:author="Author">
                <w:pPr/>
              </w:pPrChange>
            </w:pPr>
            <w:ins w:id="101" w:author="Author">
              <w:r w:rsidRPr="000B4446">
                <w:rPr>
                  <w:rFonts w:ascii="Times" w:hAnsi="Times"/>
                  <w:highlight w:val="yellow"/>
                  <w:lang w:val="es-ES"/>
                  <w:rPrChange w:id="102" w:author="Author">
                    <w:rPr>
                      <w:rFonts w:ascii="Times" w:hAnsi="Times"/>
                    </w:rPr>
                  </w:rPrChange>
                </w:rPr>
                <w:t>Contextualizar la interdisciplinariedad, mencionando brevemente el auge de la interdisciplinariedad en las políticas educativas y de investigación, justificando por qué el análisis es relevante.</w:t>
              </w:r>
            </w:ins>
          </w:p>
          <w:p w14:paraId="4D4BC16E" w14:textId="665C3CED" w:rsidR="00642E9C" w:rsidRPr="000B4446" w:rsidDel="00DE2F9C" w:rsidRDefault="00642E9C" w:rsidP="00642E9C">
            <w:pPr>
              <w:jc w:val="both"/>
              <w:rPr>
                <w:ins w:id="103" w:author="Author"/>
                <w:del w:id="104" w:author="Author"/>
                <w:rFonts w:ascii="Times" w:hAnsi="Times"/>
                <w:highlight w:val="yellow"/>
                <w:lang w:val="es-ES"/>
                <w:rPrChange w:id="105" w:author="Author">
                  <w:rPr>
                    <w:ins w:id="106" w:author="Author"/>
                    <w:del w:id="107" w:author="Author"/>
                    <w:rFonts w:ascii="Times" w:hAnsi="Times"/>
                  </w:rPr>
                </w:rPrChange>
              </w:rPr>
              <w:pPrChange w:id="108" w:author="Author">
                <w:pPr/>
              </w:pPrChange>
            </w:pPr>
          </w:p>
          <w:p w14:paraId="6E48842E" w14:textId="6827613D" w:rsidR="00642E9C" w:rsidRPr="000B4446" w:rsidDel="00DE2F9C" w:rsidRDefault="00642E9C" w:rsidP="00642E9C">
            <w:pPr>
              <w:jc w:val="both"/>
              <w:rPr>
                <w:ins w:id="109" w:author="Author"/>
                <w:del w:id="110" w:author="Author"/>
                <w:rFonts w:ascii="Times" w:hAnsi="Times"/>
                <w:highlight w:val="yellow"/>
                <w:lang w:val="es-ES"/>
                <w:rPrChange w:id="111" w:author="Author">
                  <w:rPr>
                    <w:ins w:id="112" w:author="Author"/>
                    <w:del w:id="113" w:author="Author"/>
                    <w:rFonts w:ascii="Times" w:hAnsi="Times"/>
                  </w:rPr>
                </w:rPrChange>
              </w:rPr>
              <w:pPrChange w:id="114" w:author="Author">
                <w:pPr/>
              </w:pPrChange>
            </w:pPr>
            <w:ins w:id="115" w:author="Author">
              <w:del w:id="116" w:author="Author">
                <w:r w:rsidRPr="000B4446" w:rsidDel="00DE2F9C">
                  <w:rPr>
                    <w:rFonts w:ascii="Times" w:hAnsi="Times"/>
                    <w:highlight w:val="yellow"/>
                    <w:lang w:val="es-ES"/>
                    <w:rPrChange w:id="117" w:author="Author">
                      <w:rPr>
                        <w:rFonts w:ascii="Times" w:hAnsi="Times"/>
                      </w:rPr>
                    </w:rPrChange>
                  </w:rPr>
                  <w:delText>Explicitar qué se busca con el texto.</w:delText>
                </w:r>
              </w:del>
            </w:ins>
          </w:p>
          <w:p w14:paraId="6F03D623" w14:textId="77777777" w:rsidR="00642E9C" w:rsidRPr="000B4446" w:rsidRDefault="00642E9C" w:rsidP="00642E9C">
            <w:pPr>
              <w:jc w:val="both"/>
              <w:rPr>
                <w:ins w:id="118" w:author="Author"/>
                <w:rFonts w:ascii="Times" w:hAnsi="Times"/>
                <w:highlight w:val="yellow"/>
                <w:lang w:val="es-ES"/>
                <w:rPrChange w:id="119" w:author="Author">
                  <w:rPr>
                    <w:ins w:id="120" w:author="Author"/>
                    <w:rFonts w:ascii="Times" w:hAnsi="Times"/>
                  </w:rPr>
                </w:rPrChange>
              </w:rPr>
              <w:pPrChange w:id="121" w:author="Author">
                <w:pPr/>
              </w:pPrChange>
            </w:pPr>
          </w:p>
          <w:p w14:paraId="013AFF9E" w14:textId="77777777" w:rsidR="00642E9C" w:rsidRPr="000B4446" w:rsidRDefault="00642E9C" w:rsidP="00642E9C">
            <w:pPr>
              <w:jc w:val="both"/>
              <w:rPr>
                <w:ins w:id="122" w:author="Author"/>
                <w:rFonts w:ascii="Times" w:hAnsi="Times"/>
                <w:highlight w:val="yellow"/>
                <w:lang w:val="es-ES"/>
                <w:rPrChange w:id="123" w:author="Author">
                  <w:rPr>
                    <w:ins w:id="124" w:author="Author"/>
                    <w:rFonts w:ascii="Times" w:hAnsi="Times"/>
                  </w:rPr>
                </w:rPrChange>
              </w:rPr>
              <w:pPrChange w:id="125" w:author="Author">
                <w:pPr/>
              </w:pPrChange>
            </w:pPr>
            <w:ins w:id="126" w:author="Author">
              <w:r w:rsidRPr="000B4446">
                <w:rPr>
                  <w:rFonts w:ascii="Times" w:hAnsi="Times"/>
                  <w:highlight w:val="yellow"/>
                  <w:lang w:val="es-ES"/>
                  <w:rPrChange w:id="127" w:author="Author">
                    <w:rPr>
                      <w:rFonts w:ascii="Times" w:hAnsi="Times"/>
                    </w:rPr>
                  </w:rPrChange>
                </w:rPr>
                <w:lastRenderedPageBreak/>
                <w:t>Dar una visión general de cómo se organiza (por ejemplo, marco teórico, contexto histórico, estudios de caso).</w:t>
              </w:r>
            </w:ins>
          </w:p>
          <w:p w14:paraId="4F6D1076" w14:textId="77777777" w:rsidR="00642E9C" w:rsidRPr="000B4446" w:rsidRDefault="00642E9C" w:rsidP="00642E9C">
            <w:pPr>
              <w:jc w:val="both"/>
              <w:rPr>
                <w:ins w:id="128" w:author="Author"/>
                <w:rFonts w:ascii="Times" w:hAnsi="Times"/>
                <w:highlight w:val="yellow"/>
                <w:lang w:val="es-ES"/>
                <w:rPrChange w:id="129" w:author="Author">
                  <w:rPr>
                    <w:ins w:id="130" w:author="Author"/>
                    <w:rFonts w:ascii="Times" w:hAnsi="Times"/>
                  </w:rPr>
                </w:rPrChange>
              </w:rPr>
              <w:pPrChange w:id="131" w:author="Author">
                <w:pPr/>
              </w:pPrChange>
            </w:pPr>
          </w:p>
          <w:p w14:paraId="261D6453" w14:textId="77777777" w:rsidR="00642E9C" w:rsidRPr="000B4446" w:rsidRDefault="00642E9C" w:rsidP="00642E9C">
            <w:pPr>
              <w:jc w:val="both"/>
              <w:rPr>
                <w:ins w:id="132" w:author="Author"/>
                <w:rFonts w:ascii="Times" w:hAnsi="Times"/>
                <w:highlight w:val="yellow"/>
                <w:lang w:val="es-ES"/>
                <w:rPrChange w:id="133" w:author="Author">
                  <w:rPr>
                    <w:ins w:id="134" w:author="Author"/>
                    <w:rFonts w:ascii="Times" w:hAnsi="Times"/>
                  </w:rPr>
                </w:rPrChange>
              </w:rPr>
              <w:pPrChange w:id="135" w:author="Author">
                <w:pPr/>
              </w:pPrChange>
            </w:pPr>
            <w:ins w:id="136" w:author="Author">
              <w:r w:rsidRPr="000B4446">
                <w:rPr>
                  <w:rFonts w:ascii="Times" w:hAnsi="Times"/>
                  <w:highlight w:val="yellow"/>
                  <w:lang w:val="es-ES"/>
                  <w:rPrChange w:id="137" w:author="Author">
                    <w:rPr>
                      <w:rFonts w:ascii="Times" w:hAnsi="Times"/>
                    </w:rPr>
                  </w:rPrChange>
                </w:rPr>
                <w:t xml:space="preserve">Aunque se mencionan definiciones clave, como interdisciplina, </w:t>
              </w:r>
              <w:proofErr w:type="spellStart"/>
              <w:r w:rsidRPr="000B4446">
                <w:rPr>
                  <w:rFonts w:ascii="Times" w:hAnsi="Times"/>
                  <w:highlight w:val="yellow"/>
                  <w:lang w:val="es-ES"/>
                  <w:rPrChange w:id="138" w:author="Author">
                    <w:rPr>
                      <w:rFonts w:ascii="Times" w:hAnsi="Times"/>
                    </w:rPr>
                  </w:rPrChange>
                </w:rPr>
                <w:t>multidisciplina</w:t>
              </w:r>
              <w:proofErr w:type="spellEnd"/>
              <w:r w:rsidRPr="000B4446">
                <w:rPr>
                  <w:rFonts w:ascii="Times" w:hAnsi="Times"/>
                  <w:highlight w:val="yellow"/>
                  <w:lang w:val="es-ES"/>
                  <w:rPrChange w:id="139" w:author="Author">
                    <w:rPr>
                      <w:rFonts w:ascii="Times" w:hAnsi="Times"/>
                    </w:rPr>
                  </w:rPrChange>
                </w:rPr>
                <w:t xml:space="preserve"> y transdisciplina, no se desarrolla un marco teórico robusto que fundamente las ideas en autores o teorías reconocidas. Ampliar el marco conceptual con referencias teóricas de autores destacados en interdisciplinariedad, como Julie Klein o Basarab </w:t>
              </w:r>
              <w:proofErr w:type="spellStart"/>
              <w:r w:rsidRPr="000B4446">
                <w:rPr>
                  <w:rFonts w:ascii="Times" w:hAnsi="Times"/>
                  <w:highlight w:val="yellow"/>
                  <w:lang w:val="es-ES"/>
                  <w:rPrChange w:id="140" w:author="Author">
                    <w:rPr>
                      <w:rFonts w:ascii="Times" w:hAnsi="Times"/>
                    </w:rPr>
                  </w:rPrChange>
                </w:rPr>
                <w:t>Nicolescu</w:t>
              </w:r>
              <w:proofErr w:type="spellEnd"/>
              <w:r w:rsidRPr="000B4446">
                <w:rPr>
                  <w:rFonts w:ascii="Times" w:hAnsi="Times"/>
                  <w:highlight w:val="yellow"/>
                  <w:lang w:val="es-ES"/>
                  <w:rPrChange w:id="141" w:author="Author">
                    <w:rPr>
                      <w:rFonts w:ascii="Times" w:hAnsi="Times"/>
                    </w:rPr>
                  </w:rPrChange>
                </w:rPr>
                <w:t>, quienes son referentes en los estudios sobre la inter y transdisciplina. Explicitar cómo estas definiciones se relacionan con el arte y el diseño como campos de conocimiento, integrando ejemplos concretos.</w:t>
              </w:r>
            </w:ins>
          </w:p>
          <w:p w14:paraId="509E80D8" w14:textId="77777777" w:rsidR="00642E9C" w:rsidRPr="000B4446" w:rsidRDefault="00642E9C" w:rsidP="00642E9C">
            <w:pPr>
              <w:jc w:val="both"/>
              <w:rPr>
                <w:ins w:id="142" w:author="Author"/>
                <w:rFonts w:ascii="Times" w:hAnsi="Times"/>
                <w:highlight w:val="yellow"/>
                <w:lang w:val="es-ES"/>
                <w:rPrChange w:id="143" w:author="Author">
                  <w:rPr>
                    <w:ins w:id="144" w:author="Author"/>
                    <w:rFonts w:ascii="Times" w:hAnsi="Times"/>
                  </w:rPr>
                </w:rPrChange>
              </w:rPr>
              <w:pPrChange w:id="145" w:author="Author">
                <w:pPr/>
              </w:pPrChange>
            </w:pPr>
          </w:p>
          <w:p w14:paraId="6BC1BD40" w14:textId="77777777" w:rsidR="00642E9C" w:rsidRPr="000B4446" w:rsidRDefault="00642E9C" w:rsidP="00642E9C">
            <w:pPr>
              <w:jc w:val="both"/>
              <w:rPr>
                <w:ins w:id="146" w:author="Author"/>
                <w:rFonts w:ascii="Times" w:hAnsi="Times"/>
                <w:highlight w:val="yellow"/>
                <w:lang w:val="es-ES"/>
                <w:rPrChange w:id="147" w:author="Author">
                  <w:rPr>
                    <w:ins w:id="148" w:author="Author"/>
                    <w:rFonts w:ascii="Times" w:hAnsi="Times"/>
                  </w:rPr>
                </w:rPrChange>
              </w:rPr>
              <w:pPrChange w:id="149" w:author="Author">
                <w:pPr/>
              </w:pPrChange>
            </w:pPr>
            <w:ins w:id="150" w:author="Author">
              <w:r w:rsidRPr="000B4446">
                <w:rPr>
                  <w:rFonts w:ascii="Times" w:hAnsi="Times"/>
                  <w:highlight w:val="yellow"/>
                  <w:lang w:val="es-ES"/>
                  <w:rPrChange w:id="151" w:author="Author">
                    <w:rPr>
                      <w:rFonts w:ascii="Times" w:hAnsi="Times"/>
                    </w:rPr>
                  </w:rPrChange>
                </w:rPr>
                <w:t>No se describe de manera explícita qué enfoque metodológico se empleó para analizar la interdisciplinariedad en el caso del posgrado MEPCAD. Indicar si se empleó una metodología cualitativa basada en análisis documental, entrevistas o revisión de políticas públicas. Justificar por qué este enfoque metodológico es adecuado para el análisis.</w:t>
              </w:r>
            </w:ins>
          </w:p>
          <w:p w14:paraId="028637D7" w14:textId="77777777" w:rsidR="00642E9C" w:rsidRPr="000B4446" w:rsidRDefault="00642E9C" w:rsidP="00642E9C">
            <w:pPr>
              <w:jc w:val="both"/>
              <w:rPr>
                <w:ins w:id="152" w:author="Author"/>
                <w:rFonts w:ascii="Times" w:hAnsi="Times"/>
                <w:highlight w:val="yellow"/>
                <w:lang w:val="es-ES"/>
                <w:rPrChange w:id="153" w:author="Author">
                  <w:rPr>
                    <w:ins w:id="154" w:author="Author"/>
                    <w:rFonts w:ascii="Times" w:hAnsi="Times"/>
                  </w:rPr>
                </w:rPrChange>
              </w:rPr>
              <w:pPrChange w:id="155" w:author="Author">
                <w:pPr/>
              </w:pPrChange>
            </w:pPr>
          </w:p>
          <w:p w14:paraId="7218E2AF" w14:textId="77777777" w:rsidR="00642E9C" w:rsidRPr="000B4446" w:rsidRDefault="00642E9C" w:rsidP="00642E9C">
            <w:pPr>
              <w:jc w:val="both"/>
              <w:rPr>
                <w:ins w:id="156" w:author="Author"/>
                <w:rFonts w:ascii="Times" w:hAnsi="Times"/>
                <w:highlight w:val="yellow"/>
                <w:lang w:val="es-ES"/>
                <w:rPrChange w:id="157" w:author="Author">
                  <w:rPr>
                    <w:ins w:id="158" w:author="Author"/>
                    <w:rFonts w:ascii="Times" w:hAnsi="Times"/>
                  </w:rPr>
                </w:rPrChange>
              </w:rPr>
              <w:pPrChange w:id="159" w:author="Author">
                <w:pPr/>
              </w:pPrChange>
            </w:pPr>
            <w:ins w:id="160" w:author="Author">
              <w:r w:rsidRPr="000B4446">
                <w:rPr>
                  <w:rFonts w:ascii="Times" w:hAnsi="Times"/>
                  <w:highlight w:val="yellow"/>
                  <w:lang w:val="es-ES"/>
                  <w:rPrChange w:id="161" w:author="Author">
                    <w:rPr>
                      <w:rFonts w:ascii="Times" w:hAnsi="Times"/>
                    </w:rPr>
                  </w:rPrChange>
                </w:rPr>
                <w:t>Aunque se describe el caso del MEPCAD, falta profundidad en el análisis del programa y ejemplos concretos que respalden las afirmaciones.</w:t>
              </w:r>
            </w:ins>
          </w:p>
          <w:p w14:paraId="3FBD3A87" w14:textId="77777777" w:rsidR="00642E9C" w:rsidRPr="000B4446" w:rsidRDefault="00642E9C" w:rsidP="00642E9C">
            <w:pPr>
              <w:jc w:val="both"/>
              <w:rPr>
                <w:ins w:id="162" w:author="Author"/>
                <w:rFonts w:ascii="Times" w:hAnsi="Times"/>
                <w:highlight w:val="yellow"/>
                <w:lang w:val="es-ES"/>
                <w:rPrChange w:id="163" w:author="Author">
                  <w:rPr>
                    <w:ins w:id="164" w:author="Author"/>
                    <w:rFonts w:ascii="Times" w:hAnsi="Times"/>
                  </w:rPr>
                </w:rPrChange>
              </w:rPr>
              <w:pPrChange w:id="165" w:author="Author">
                <w:pPr/>
              </w:pPrChange>
            </w:pPr>
          </w:p>
          <w:p w14:paraId="597B2DA0" w14:textId="77777777" w:rsidR="00642E9C" w:rsidRPr="000B4446" w:rsidRDefault="00642E9C" w:rsidP="00642E9C">
            <w:pPr>
              <w:jc w:val="both"/>
              <w:rPr>
                <w:ins w:id="166" w:author="Author"/>
                <w:rFonts w:ascii="Times" w:hAnsi="Times"/>
                <w:highlight w:val="yellow"/>
                <w:lang w:val="es-ES"/>
                <w:rPrChange w:id="167" w:author="Author">
                  <w:rPr>
                    <w:ins w:id="168" w:author="Author"/>
                    <w:rFonts w:ascii="Times" w:hAnsi="Times"/>
                  </w:rPr>
                </w:rPrChange>
              </w:rPr>
              <w:pPrChange w:id="169" w:author="Author">
                <w:pPr/>
              </w:pPrChange>
            </w:pPr>
            <w:ins w:id="170" w:author="Author">
              <w:r w:rsidRPr="000B4446">
                <w:rPr>
                  <w:rFonts w:ascii="Times" w:hAnsi="Times"/>
                  <w:highlight w:val="yellow"/>
                  <w:lang w:val="es-ES"/>
                  <w:rPrChange w:id="171" w:author="Author">
                    <w:rPr>
                      <w:rFonts w:ascii="Times" w:hAnsi="Times"/>
                    </w:rPr>
                  </w:rPrChange>
                </w:rPr>
                <w:t>Aportar cifras o datos específicos, por ejemplo, cuántos proyectos interdisciplinarios han surgido del MEPCAD, número de investigadores involucrados, etc.</w:t>
              </w:r>
            </w:ins>
          </w:p>
          <w:p w14:paraId="65923222" w14:textId="77777777" w:rsidR="00642E9C" w:rsidRPr="000B4446" w:rsidRDefault="00642E9C" w:rsidP="00642E9C">
            <w:pPr>
              <w:jc w:val="both"/>
              <w:rPr>
                <w:ins w:id="172" w:author="Author"/>
                <w:rFonts w:ascii="Times" w:hAnsi="Times"/>
                <w:highlight w:val="yellow"/>
                <w:lang w:val="es-ES"/>
                <w:rPrChange w:id="173" w:author="Author">
                  <w:rPr>
                    <w:ins w:id="174" w:author="Author"/>
                    <w:rFonts w:ascii="Times" w:hAnsi="Times"/>
                  </w:rPr>
                </w:rPrChange>
              </w:rPr>
              <w:pPrChange w:id="175" w:author="Author">
                <w:pPr/>
              </w:pPrChange>
            </w:pPr>
          </w:p>
          <w:p w14:paraId="34970A0C" w14:textId="349A287B" w:rsidR="00F91BED" w:rsidRPr="00642E9C" w:rsidRDefault="00642E9C" w:rsidP="00642E9C">
            <w:pPr>
              <w:jc w:val="both"/>
              <w:rPr>
                <w:ins w:id="176" w:author="Author"/>
                <w:rFonts w:ascii="Times" w:hAnsi="Times"/>
                <w:lang w:val="es-ES"/>
                <w:rPrChange w:id="177" w:author="Author">
                  <w:rPr>
                    <w:ins w:id="178" w:author="Author"/>
                    <w:rFonts w:ascii="Times" w:hAnsi="Times"/>
                  </w:rPr>
                </w:rPrChange>
              </w:rPr>
              <w:pPrChange w:id="179" w:author="Author">
                <w:pPr/>
              </w:pPrChange>
            </w:pPr>
            <w:ins w:id="180" w:author="Author">
              <w:r w:rsidRPr="000B4446">
                <w:rPr>
                  <w:rFonts w:ascii="Times" w:hAnsi="Times"/>
                  <w:highlight w:val="yellow"/>
                  <w:lang w:val="es-ES"/>
                  <w:rPrChange w:id="181" w:author="Author">
                    <w:rPr>
                      <w:rFonts w:ascii="Times" w:hAnsi="Times"/>
                    </w:rPr>
                  </w:rPrChange>
                </w:rPr>
                <w:t>Las conclusiones no están estructuradas de forma explícita; el texto cierra de manera abrupta sin un apartado claro que sintetice los hallazgos.</w:t>
              </w:r>
            </w:ins>
          </w:p>
          <w:p w14:paraId="51EC3ACA" w14:textId="77777777" w:rsidR="00F91BED" w:rsidRPr="00642E9C" w:rsidRDefault="00F91BED" w:rsidP="00604D0E">
            <w:pPr>
              <w:spacing w:line="276" w:lineRule="auto"/>
              <w:rPr>
                <w:ins w:id="182" w:author="Author"/>
                <w:rFonts w:ascii="Times New Roman" w:hAnsi="Times New Roman" w:cs="Times New Roman"/>
                <w:lang w:val="es-ES"/>
                <w:rPrChange w:id="183" w:author="Author">
                  <w:rPr>
                    <w:ins w:id="184" w:author="Author"/>
                    <w:rFonts w:ascii="Times New Roman" w:hAnsi="Times New Roman" w:cs="Times New Roman"/>
                    <w:lang w:val="en-MX"/>
                  </w:rPr>
                </w:rPrChange>
              </w:rPr>
            </w:pPr>
          </w:p>
        </w:tc>
      </w:tr>
    </w:tbl>
    <w:p w14:paraId="0DDB98DF" w14:textId="05C0B770" w:rsidR="00013591" w:rsidRPr="00642E9C" w:rsidRDefault="00013591" w:rsidP="00604D0E">
      <w:pPr>
        <w:spacing w:line="276" w:lineRule="auto"/>
        <w:ind w:left="567" w:hanging="567"/>
        <w:rPr>
          <w:rFonts w:ascii="Times New Roman" w:hAnsi="Times New Roman" w:cs="Times New Roman"/>
          <w:lang w:val="en-MX"/>
          <w:rPrChange w:id="185" w:author="Author">
            <w:rPr>
              <w:rFonts w:ascii="Times New Roman" w:hAnsi="Times New Roman" w:cs="Times New Roman"/>
              <w:lang w:val="es-MX"/>
            </w:rPr>
          </w:rPrChange>
        </w:rPr>
      </w:pPr>
    </w:p>
    <w:sectPr w:rsidR="00013591" w:rsidRPr="00642E9C">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Author" w:initials="A">
    <w:p w14:paraId="684D0252" w14:textId="77777777" w:rsidR="00633DAD" w:rsidRDefault="00633DAD" w:rsidP="00633DAD">
      <w:r>
        <w:rPr>
          <w:rStyle w:val="CommentReference"/>
        </w:rPr>
        <w:annotationRef/>
      </w:r>
      <w:r>
        <w:rPr>
          <w:color w:val="000000"/>
          <w:sz w:val="20"/>
          <w:szCs w:val="20"/>
        </w:rPr>
        <w:t>Revisar cita APA 7. Fecha de emisión, no periodo que abarca.</w:t>
      </w:r>
    </w:p>
  </w:comment>
  <w:comment w:id="2" w:author="Author" w:initials="A">
    <w:p w14:paraId="59711F2F" w14:textId="77777777" w:rsidR="00633DAD" w:rsidRDefault="00633DAD" w:rsidP="00633DAD">
      <w:r>
        <w:rPr>
          <w:rStyle w:val="CommentReference"/>
        </w:rPr>
        <w:annotationRef/>
      </w:r>
      <w:r>
        <w:rPr>
          <w:color w:val="000000"/>
          <w:sz w:val="20"/>
          <w:szCs w:val="20"/>
        </w:rPr>
        <w:t>Revisar redacción, hace falta separar ideas.</w:t>
      </w:r>
    </w:p>
  </w:comment>
  <w:comment w:id="3" w:author="Author" w:initials="A">
    <w:p w14:paraId="2D0A1D92" w14:textId="77777777" w:rsidR="00633DAD" w:rsidRDefault="00633DAD" w:rsidP="00633DAD">
      <w:r>
        <w:rPr>
          <w:rStyle w:val="CommentReference"/>
        </w:rPr>
        <w:annotationRef/>
      </w:r>
      <w:r>
        <w:rPr>
          <w:color w:val="000000"/>
          <w:sz w:val="20"/>
          <w:szCs w:val="20"/>
        </w:rPr>
        <w:t>Revisar redacción, es confuso el orden de ideas.</w:t>
      </w:r>
    </w:p>
  </w:comment>
  <w:comment w:id="4" w:author="Author" w:initials="A">
    <w:p w14:paraId="69F11ACC" w14:textId="77777777" w:rsidR="00633DAD" w:rsidRDefault="00633DAD" w:rsidP="00633DAD">
      <w:r>
        <w:rPr>
          <w:rStyle w:val="CommentReference"/>
        </w:rPr>
        <w:annotationRef/>
      </w:r>
      <w:r>
        <w:rPr>
          <w:color w:val="000000"/>
          <w:sz w:val="20"/>
          <w:szCs w:val="20"/>
        </w:rPr>
        <w:t xml:space="preserve">Cerrar idea. </w:t>
      </w:r>
    </w:p>
  </w:comment>
  <w:comment w:id="5" w:author="Author" w:initials="A">
    <w:p w14:paraId="336909AF" w14:textId="77777777" w:rsidR="00633DAD" w:rsidRDefault="00633DAD" w:rsidP="00633DAD">
      <w:r>
        <w:rPr>
          <w:rStyle w:val="CommentReference"/>
        </w:rPr>
        <w:annotationRef/>
      </w:r>
      <w:r>
        <w:rPr>
          <w:color w:val="000000"/>
          <w:sz w:val="20"/>
          <w:szCs w:val="20"/>
        </w:rPr>
        <w:t>Cambiar redacción. Alejarse de lo coloquial.</w:t>
      </w:r>
    </w:p>
  </w:comment>
  <w:comment w:id="6" w:author="Author" w:initials="A">
    <w:p w14:paraId="1F12C175" w14:textId="77777777" w:rsidR="00633DAD" w:rsidRDefault="00633DAD" w:rsidP="00633DAD">
      <w:r>
        <w:rPr>
          <w:rStyle w:val="CommentReference"/>
        </w:rPr>
        <w:annotationRef/>
      </w:r>
      <w:r>
        <w:rPr>
          <w:color w:val="000000"/>
          <w:sz w:val="20"/>
          <w:szCs w:val="20"/>
        </w:rPr>
        <w:t>No es clara la redacción.</w:t>
      </w:r>
    </w:p>
  </w:comment>
  <w:comment w:id="7" w:author="Author" w:initials="A">
    <w:p w14:paraId="6EB83100" w14:textId="77777777" w:rsidR="00633DAD" w:rsidRDefault="00633DAD" w:rsidP="00633DAD">
      <w:r>
        <w:rPr>
          <w:rStyle w:val="CommentReference"/>
        </w:rPr>
        <w:annotationRef/>
      </w:r>
      <w:r>
        <w:rPr>
          <w:color w:val="000000"/>
          <w:sz w:val="20"/>
          <w:szCs w:val="20"/>
        </w:rPr>
        <w:t>Cuidar la redacción.</w:t>
      </w:r>
    </w:p>
  </w:comment>
  <w:comment w:id="8" w:author="Author" w:initials="A">
    <w:p w14:paraId="56DF426E" w14:textId="77777777" w:rsidR="002E593C" w:rsidRDefault="00633DAD" w:rsidP="002E593C">
      <w:r>
        <w:rPr>
          <w:rStyle w:val="CommentReference"/>
        </w:rPr>
        <w:annotationRef/>
      </w:r>
      <w:r w:rsidR="002E593C">
        <w:rPr>
          <w:sz w:val="20"/>
          <w:szCs w:val="20"/>
        </w:rPr>
        <w:t xml:space="preserve">César González Ochoa asegura que: </w:t>
      </w:r>
      <w:r w:rsidR="002E593C">
        <w:rPr>
          <w:sz w:val="20"/>
          <w:szCs w:val="20"/>
        </w:rPr>
        <w:cr/>
        <w:t>Tendemos a pensar</w:t>
      </w:r>
      <w:r w:rsidR="002E593C">
        <w:rPr>
          <w:sz w:val="20"/>
          <w:szCs w:val="20"/>
        </w:rPr>
        <w:cr/>
      </w:r>
    </w:p>
  </w:comment>
  <w:comment w:id="16" w:author="Author" w:initials="A">
    <w:p w14:paraId="63A61654" w14:textId="77777777" w:rsidR="002E593C" w:rsidRDefault="002E593C" w:rsidP="002E593C">
      <w:r>
        <w:rPr>
          <w:rStyle w:val="CommentReference"/>
        </w:rPr>
        <w:annotationRef/>
      </w:r>
      <w:r>
        <w:rPr>
          <w:sz w:val="20"/>
          <w:szCs w:val="20"/>
        </w:rPr>
        <w:t>Revisar formato de citas APA</w:t>
      </w:r>
    </w:p>
  </w:comment>
  <w:comment w:id="25" w:author="Author" w:initials="A">
    <w:p w14:paraId="7B9313BD" w14:textId="77777777" w:rsidR="007B2C50" w:rsidRDefault="007B2C50" w:rsidP="007B2C50">
      <w:r>
        <w:rPr>
          <w:rStyle w:val="CommentReference"/>
        </w:rPr>
        <w:annotationRef/>
      </w:r>
      <w:r>
        <w:rPr>
          <w:color w:val="000000"/>
          <w:sz w:val="20"/>
          <w:szCs w:val="20"/>
        </w:rPr>
        <w:t xml:space="preserve">Quitar sangría </w:t>
      </w:r>
    </w:p>
    <w:p w14:paraId="5A0B9D34" w14:textId="77777777" w:rsidR="007B2C50" w:rsidRDefault="007B2C50" w:rsidP="007B2C50"/>
  </w:comment>
  <w:comment w:id="26" w:author="Author" w:initials="A">
    <w:p w14:paraId="3EFE48FB" w14:textId="63EEE441" w:rsidR="004A657B" w:rsidRDefault="004A657B" w:rsidP="004A657B">
      <w:r>
        <w:rPr>
          <w:rStyle w:val="CommentReference"/>
        </w:rPr>
        <w:annotationRef/>
      </w:r>
      <w:r>
        <w:rPr>
          <w:color w:val="000000"/>
          <w:sz w:val="20"/>
          <w:szCs w:val="20"/>
        </w:rPr>
        <w:t>Revisar cita APA. Si es paráfrasis no lleva número de página.</w:t>
      </w:r>
    </w:p>
  </w:comment>
  <w:comment w:id="31" w:author="Author" w:initials="A">
    <w:p w14:paraId="64D6B15D" w14:textId="77777777" w:rsidR="007B2C50" w:rsidRDefault="007B2C50" w:rsidP="007B2C50">
      <w:r>
        <w:rPr>
          <w:rStyle w:val="CommentReference"/>
        </w:rPr>
        <w:annotationRef/>
      </w:r>
      <w:r>
        <w:rPr>
          <w:color w:val="000000"/>
          <w:sz w:val="20"/>
          <w:szCs w:val="20"/>
        </w:rPr>
        <w:t>Revisar orden de ideas</w:t>
      </w:r>
    </w:p>
    <w:p w14:paraId="29514ADF" w14:textId="77777777" w:rsidR="007B2C50" w:rsidRDefault="007B2C50" w:rsidP="007B2C50"/>
  </w:comment>
  <w:comment w:id="33" w:author="Author" w:initials="A">
    <w:p w14:paraId="4793A3D3" w14:textId="77777777" w:rsidR="007B2C50" w:rsidRDefault="007B2C50" w:rsidP="007B2C50">
      <w:r>
        <w:rPr>
          <w:rStyle w:val="CommentReference"/>
        </w:rPr>
        <w:annotationRef/>
      </w:r>
      <w:r>
        <w:rPr>
          <w:color w:val="000000"/>
          <w:sz w:val="20"/>
          <w:szCs w:val="20"/>
        </w:rPr>
        <w:t>qué</w:t>
      </w:r>
    </w:p>
  </w:comment>
  <w:comment w:id="36" w:author="Author" w:initials="A">
    <w:p w14:paraId="310F7468" w14:textId="77777777" w:rsidR="007B2C50" w:rsidRDefault="007B2C50" w:rsidP="007B2C50">
      <w:r>
        <w:rPr>
          <w:rStyle w:val="CommentReference"/>
        </w:rPr>
        <w:annotationRef/>
      </w:r>
      <w:r>
        <w:rPr>
          <w:color w:val="000000"/>
          <w:sz w:val="20"/>
          <w:szCs w:val="20"/>
        </w:rPr>
        <w:t xml:space="preserve">Redactar en tercera persona del singular. </w:t>
      </w:r>
    </w:p>
    <w:p w14:paraId="12627175" w14:textId="77777777" w:rsidR="007B2C50" w:rsidRDefault="007B2C50" w:rsidP="007B2C50"/>
  </w:comment>
  <w:comment w:id="39" w:author="Author" w:initials="A">
    <w:p w14:paraId="3D0EF9BE" w14:textId="77777777" w:rsidR="00E93E6E" w:rsidRDefault="00E93E6E" w:rsidP="00E93E6E">
      <w:r>
        <w:rPr>
          <w:rStyle w:val="CommentReference"/>
        </w:rPr>
        <w:annotationRef/>
      </w:r>
      <w:r>
        <w:rPr>
          <w:color w:val="000000"/>
          <w:sz w:val="20"/>
          <w:szCs w:val="20"/>
        </w:rPr>
        <w:t xml:space="preserve">Revisar el inicio de párrafo, no tiene una referencia inmediata anterior, debido a que existe un subtítulo. </w:t>
      </w:r>
    </w:p>
  </w:comment>
  <w:comment w:id="45" w:author="Author" w:initials="A">
    <w:p w14:paraId="25CF1A71" w14:textId="77777777" w:rsidR="00E93E6E" w:rsidRDefault="00E93E6E" w:rsidP="00E93E6E">
      <w:r>
        <w:rPr>
          <w:rStyle w:val="CommentReference"/>
        </w:rPr>
        <w:annotationRef/>
      </w:r>
      <w:r>
        <w:rPr>
          <w:color w:val="000000"/>
          <w:sz w:val="20"/>
          <w:szCs w:val="20"/>
        </w:rPr>
        <w:t>Revisar formato de cita</w:t>
      </w:r>
    </w:p>
    <w:p w14:paraId="17B782D7" w14:textId="77777777" w:rsidR="00E93E6E" w:rsidRDefault="00E93E6E" w:rsidP="00E93E6E"/>
  </w:comment>
  <w:comment w:id="46" w:author="Author" w:initials="A">
    <w:p w14:paraId="57A89A4B" w14:textId="77777777" w:rsidR="00E93E6E" w:rsidRDefault="00E93E6E" w:rsidP="00E93E6E">
      <w:r>
        <w:rPr>
          <w:rStyle w:val="CommentReference"/>
        </w:rPr>
        <w:annotationRef/>
      </w:r>
      <w:r>
        <w:rPr>
          <w:color w:val="000000"/>
          <w:sz w:val="20"/>
          <w:szCs w:val="20"/>
        </w:rPr>
        <w:t>Se</w:t>
      </w:r>
    </w:p>
  </w:comment>
  <w:comment w:id="47" w:author="Author" w:initials="A">
    <w:p w14:paraId="53143678" w14:textId="77777777" w:rsidR="00E93E6E" w:rsidRDefault="00E93E6E" w:rsidP="00E93E6E">
      <w:r>
        <w:rPr>
          <w:rStyle w:val="CommentReference"/>
        </w:rPr>
        <w:annotationRef/>
      </w:r>
      <w:r>
        <w:rPr>
          <w:color w:val="000000"/>
          <w:sz w:val="20"/>
          <w:szCs w:val="20"/>
        </w:rPr>
        <w:t>…se</w:t>
      </w:r>
    </w:p>
  </w:comment>
  <w:comment w:id="48" w:author="Author" w:initials="A">
    <w:p w14:paraId="421C42FF" w14:textId="77777777" w:rsidR="00E93E6E" w:rsidRDefault="00E93E6E" w:rsidP="00E93E6E">
      <w:r>
        <w:rPr>
          <w:rStyle w:val="CommentReference"/>
        </w:rPr>
        <w:annotationRef/>
      </w:r>
      <w:r>
        <w:rPr>
          <w:color w:val="000000"/>
          <w:sz w:val="20"/>
          <w:szCs w:val="20"/>
        </w:rPr>
        <w:t>Revisar cita</w:t>
      </w:r>
    </w:p>
  </w:comment>
  <w:comment w:id="52" w:author="Author" w:initials="A">
    <w:p w14:paraId="43F9DEE8" w14:textId="77777777" w:rsidR="00277DD5" w:rsidRDefault="00277DD5" w:rsidP="00277DD5">
      <w:r>
        <w:rPr>
          <w:rStyle w:val="CommentReference"/>
        </w:rPr>
        <w:annotationRef/>
      </w:r>
      <w:r>
        <w:rPr>
          <w:sz w:val="20"/>
          <w:szCs w:val="20"/>
        </w:rPr>
        <w:t>Es mejor realizar un esquema</w:t>
      </w:r>
    </w:p>
  </w:comment>
  <w:comment w:id="53" w:author="Author" w:initials="A">
    <w:p w14:paraId="77D880E8" w14:textId="77777777" w:rsidR="00277DD5" w:rsidRDefault="00277DD5" w:rsidP="00277DD5">
      <w:r>
        <w:rPr>
          <w:rStyle w:val="CommentReference"/>
        </w:rPr>
        <w:annotationRef/>
      </w:r>
      <w:r>
        <w:rPr>
          <w:color w:val="000000"/>
          <w:sz w:val="20"/>
          <w:szCs w:val="20"/>
        </w:rPr>
        <w:t>O tabla</w:t>
      </w:r>
    </w:p>
  </w:comment>
  <w:comment w:id="54" w:author="Author" w:initials="A">
    <w:p w14:paraId="75864FFD" w14:textId="77777777" w:rsidR="00277DD5" w:rsidRDefault="00277DD5" w:rsidP="00277DD5">
      <w:r>
        <w:rPr>
          <w:rStyle w:val="CommentReference"/>
        </w:rPr>
        <w:annotationRef/>
      </w:r>
      <w:r>
        <w:rPr>
          <w:color w:val="000000"/>
          <w:sz w:val="20"/>
          <w:szCs w:val="20"/>
        </w:rPr>
        <w:t>Seleccionar pocos ejemplos, pero representativos del asunto general del escrito.</w:t>
      </w:r>
    </w:p>
    <w:p w14:paraId="5F947A57" w14:textId="77777777" w:rsidR="00277DD5" w:rsidRDefault="00277DD5" w:rsidP="00277DD5"/>
  </w:comment>
  <w:comment w:id="61" w:author="Author" w:initials="A">
    <w:p w14:paraId="050C5A00" w14:textId="77777777" w:rsidR="00745FF3" w:rsidRDefault="00745FF3" w:rsidP="00745FF3">
      <w:r>
        <w:rPr>
          <w:rStyle w:val="CommentReference"/>
        </w:rPr>
        <w:annotationRef/>
      </w:r>
      <w:r>
        <w:rPr>
          <w:color w:val="000000"/>
          <w:sz w:val="20"/>
          <w:szCs w:val="20"/>
        </w:rPr>
        <w:t>Consultar bibliografía reciente.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84D0252" w15:done="0"/>
  <w15:commentEx w15:paraId="59711F2F" w15:done="0"/>
  <w15:commentEx w15:paraId="2D0A1D92" w15:done="0"/>
  <w15:commentEx w15:paraId="69F11ACC" w15:done="0"/>
  <w15:commentEx w15:paraId="336909AF" w15:done="0"/>
  <w15:commentEx w15:paraId="1F12C175" w15:done="0"/>
  <w15:commentEx w15:paraId="6EB83100" w15:done="0"/>
  <w15:commentEx w15:paraId="56DF426E" w15:paraIdParent="6EB83100" w15:done="0"/>
  <w15:commentEx w15:paraId="63A61654" w15:done="0"/>
  <w15:commentEx w15:paraId="5A0B9D34" w15:done="0"/>
  <w15:commentEx w15:paraId="3EFE48FB" w15:done="0"/>
  <w15:commentEx w15:paraId="29514ADF" w15:done="0"/>
  <w15:commentEx w15:paraId="4793A3D3" w15:done="0"/>
  <w15:commentEx w15:paraId="12627175" w15:done="0"/>
  <w15:commentEx w15:paraId="3D0EF9BE" w15:done="0"/>
  <w15:commentEx w15:paraId="17B782D7" w15:done="0"/>
  <w15:commentEx w15:paraId="57A89A4B" w15:done="0"/>
  <w15:commentEx w15:paraId="53143678" w15:paraIdParent="57A89A4B" w15:done="0"/>
  <w15:commentEx w15:paraId="421C42FF" w15:done="0"/>
  <w15:commentEx w15:paraId="43F9DEE8" w15:done="0"/>
  <w15:commentEx w15:paraId="77D880E8" w15:paraIdParent="43F9DEE8" w15:done="0"/>
  <w15:commentEx w15:paraId="5F947A57" w15:done="0"/>
  <w15:commentEx w15:paraId="050C5A0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84D0252" w16cid:durableId="35079DBD"/>
  <w16cid:commentId w16cid:paraId="59711F2F" w16cid:durableId="6CCD8938"/>
  <w16cid:commentId w16cid:paraId="2D0A1D92" w16cid:durableId="44C9A942"/>
  <w16cid:commentId w16cid:paraId="69F11ACC" w16cid:durableId="2B298A38"/>
  <w16cid:commentId w16cid:paraId="336909AF" w16cid:durableId="465000F0"/>
  <w16cid:commentId w16cid:paraId="1F12C175" w16cid:durableId="0F5F90F7"/>
  <w16cid:commentId w16cid:paraId="6EB83100" w16cid:durableId="615A804E"/>
  <w16cid:commentId w16cid:paraId="56DF426E" w16cid:durableId="7D9F2282"/>
  <w16cid:commentId w16cid:paraId="63A61654" w16cid:durableId="447F6F12"/>
  <w16cid:commentId w16cid:paraId="5A0B9D34" w16cid:durableId="6846217D"/>
  <w16cid:commentId w16cid:paraId="3EFE48FB" w16cid:durableId="2F316EA9"/>
  <w16cid:commentId w16cid:paraId="29514ADF" w16cid:durableId="66EA9E6C"/>
  <w16cid:commentId w16cid:paraId="4793A3D3" w16cid:durableId="63B91AF2"/>
  <w16cid:commentId w16cid:paraId="12627175" w16cid:durableId="04E2137E"/>
  <w16cid:commentId w16cid:paraId="3D0EF9BE" w16cid:durableId="4D92ECB4"/>
  <w16cid:commentId w16cid:paraId="17B782D7" w16cid:durableId="5CFFBCAC"/>
  <w16cid:commentId w16cid:paraId="57A89A4B" w16cid:durableId="00A4602E"/>
  <w16cid:commentId w16cid:paraId="53143678" w16cid:durableId="68D43530"/>
  <w16cid:commentId w16cid:paraId="421C42FF" w16cid:durableId="4FAEDB35"/>
  <w16cid:commentId w16cid:paraId="43F9DEE8" w16cid:durableId="50A053D5"/>
  <w16cid:commentId w16cid:paraId="77D880E8" w16cid:durableId="1D134AA9"/>
  <w16cid:commentId w16cid:paraId="5F947A57" w16cid:durableId="5F1DC047"/>
  <w16cid:commentId w16cid:paraId="050C5A00" w16cid:durableId="7C592FB2"/>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DIN Next LT Pro">
    <w:altName w:val="Calibri"/>
    <w:panose1 w:val="020B0604020202020204"/>
    <w:charset w:val="00"/>
    <w:family w:val="swiss"/>
    <w:pitch w:val="default"/>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D4548"/>
    <w:multiLevelType w:val="hybridMultilevel"/>
    <w:tmpl w:val="2E421B7E"/>
    <w:lvl w:ilvl="0" w:tplc="C5BE9832">
      <w:numFmt w:val="bullet"/>
      <w:lvlText w:val="-"/>
      <w:lvlJc w:val="left"/>
      <w:pPr>
        <w:ind w:left="720"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31A24EB7"/>
    <w:multiLevelType w:val="hybridMultilevel"/>
    <w:tmpl w:val="19E607A2"/>
    <w:lvl w:ilvl="0" w:tplc="114CE0CA">
      <w:start w:val="1"/>
      <w:numFmt w:val="bullet"/>
      <w:lvlText w:val=""/>
      <w:lvlJc w:val="left"/>
      <w:pPr>
        <w:ind w:left="720" w:hanging="360"/>
      </w:pPr>
      <w:rPr>
        <w:rFonts w:ascii="Symbol" w:hAnsi="Symbol" w:hint="default"/>
        <w:color w:val="auto"/>
        <w:lang w:val="es-MX"/>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9B476BC"/>
    <w:multiLevelType w:val="hybridMultilevel"/>
    <w:tmpl w:val="159E978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 w15:restartNumberingAfterBreak="0">
    <w:nsid w:val="5B9950D3"/>
    <w:multiLevelType w:val="hybridMultilevel"/>
    <w:tmpl w:val="FA121166"/>
    <w:lvl w:ilvl="0" w:tplc="DAB275A6">
      <w:start w:val="1"/>
      <w:numFmt w:val="lowerLetter"/>
      <w:lvlText w:val="%1)"/>
      <w:lvlJc w:val="left"/>
      <w:pPr>
        <w:tabs>
          <w:tab w:val="num" w:pos="720"/>
        </w:tabs>
        <w:ind w:left="720" w:hanging="360"/>
      </w:pPr>
    </w:lvl>
    <w:lvl w:ilvl="1" w:tplc="CB8409A2" w:tentative="1">
      <w:start w:val="1"/>
      <w:numFmt w:val="lowerLetter"/>
      <w:lvlText w:val="%2)"/>
      <w:lvlJc w:val="left"/>
      <w:pPr>
        <w:tabs>
          <w:tab w:val="num" w:pos="1440"/>
        </w:tabs>
        <w:ind w:left="1440" w:hanging="360"/>
      </w:pPr>
    </w:lvl>
    <w:lvl w:ilvl="2" w:tplc="0EC635AE" w:tentative="1">
      <w:start w:val="1"/>
      <w:numFmt w:val="lowerLetter"/>
      <w:lvlText w:val="%3)"/>
      <w:lvlJc w:val="left"/>
      <w:pPr>
        <w:tabs>
          <w:tab w:val="num" w:pos="2160"/>
        </w:tabs>
        <w:ind w:left="2160" w:hanging="360"/>
      </w:pPr>
    </w:lvl>
    <w:lvl w:ilvl="3" w:tplc="C4EC2EA8" w:tentative="1">
      <w:start w:val="1"/>
      <w:numFmt w:val="lowerLetter"/>
      <w:lvlText w:val="%4)"/>
      <w:lvlJc w:val="left"/>
      <w:pPr>
        <w:tabs>
          <w:tab w:val="num" w:pos="2880"/>
        </w:tabs>
        <w:ind w:left="2880" w:hanging="360"/>
      </w:pPr>
    </w:lvl>
    <w:lvl w:ilvl="4" w:tplc="5CDE2B02" w:tentative="1">
      <w:start w:val="1"/>
      <w:numFmt w:val="lowerLetter"/>
      <w:lvlText w:val="%5)"/>
      <w:lvlJc w:val="left"/>
      <w:pPr>
        <w:tabs>
          <w:tab w:val="num" w:pos="3600"/>
        </w:tabs>
        <w:ind w:left="3600" w:hanging="360"/>
      </w:pPr>
    </w:lvl>
    <w:lvl w:ilvl="5" w:tplc="4430771E" w:tentative="1">
      <w:start w:val="1"/>
      <w:numFmt w:val="lowerLetter"/>
      <w:lvlText w:val="%6)"/>
      <w:lvlJc w:val="left"/>
      <w:pPr>
        <w:tabs>
          <w:tab w:val="num" w:pos="4320"/>
        </w:tabs>
        <w:ind w:left="4320" w:hanging="360"/>
      </w:pPr>
    </w:lvl>
    <w:lvl w:ilvl="6" w:tplc="46546EB0" w:tentative="1">
      <w:start w:val="1"/>
      <w:numFmt w:val="lowerLetter"/>
      <w:lvlText w:val="%7)"/>
      <w:lvlJc w:val="left"/>
      <w:pPr>
        <w:tabs>
          <w:tab w:val="num" w:pos="5040"/>
        </w:tabs>
        <w:ind w:left="5040" w:hanging="360"/>
      </w:pPr>
    </w:lvl>
    <w:lvl w:ilvl="7" w:tplc="AE0A35B4" w:tentative="1">
      <w:start w:val="1"/>
      <w:numFmt w:val="lowerLetter"/>
      <w:lvlText w:val="%8)"/>
      <w:lvlJc w:val="left"/>
      <w:pPr>
        <w:tabs>
          <w:tab w:val="num" w:pos="5760"/>
        </w:tabs>
        <w:ind w:left="5760" w:hanging="360"/>
      </w:pPr>
    </w:lvl>
    <w:lvl w:ilvl="8" w:tplc="9080F184" w:tentative="1">
      <w:start w:val="1"/>
      <w:numFmt w:val="lowerLetter"/>
      <w:lvlText w:val="%9)"/>
      <w:lvlJc w:val="left"/>
      <w:pPr>
        <w:tabs>
          <w:tab w:val="num" w:pos="6480"/>
        </w:tabs>
        <w:ind w:left="6480" w:hanging="360"/>
      </w:pPr>
    </w:lvl>
  </w:abstractNum>
  <w:num w:numId="1" w16cid:durableId="1777745905">
    <w:abstractNumId w:val="0"/>
  </w:num>
  <w:num w:numId="2" w16cid:durableId="1466895384">
    <w:abstractNumId w:val="2"/>
  </w:num>
  <w:num w:numId="3" w16cid:durableId="42025776">
    <w:abstractNumId w:val="3"/>
  </w:num>
  <w:num w:numId="4" w16cid:durableId="15311418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0"/>
  <w:removePersonalInformation/>
  <w:removeDateAndTime/>
  <w:proofState w:spelling="clean" w:grammar="clean"/>
  <w:trackRevisions/>
  <w:documentProtection w:edit="trackedChanges" w:enforcement="1"/>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66A"/>
    <w:rsid w:val="00001A2E"/>
    <w:rsid w:val="00013591"/>
    <w:rsid w:val="00020B85"/>
    <w:rsid w:val="00020D8A"/>
    <w:rsid w:val="00021F80"/>
    <w:rsid w:val="00040CCC"/>
    <w:rsid w:val="000562F6"/>
    <w:rsid w:val="0006356D"/>
    <w:rsid w:val="00063CD4"/>
    <w:rsid w:val="00094C6F"/>
    <w:rsid w:val="000B4446"/>
    <w:rsid w:val="000C0CC1"/>
    <w:rsid w:val="000C159F"/>
    <w:rsid w:val="000C4555"/>
    <w:rsid w:val="001107D5"/>
    <w:rsid w:val="00171112"/>
    <w:rsid w:val="00174125"/>
    <w:rsid w:val="0018269B"/>
    <w:rsid w:val="00195D3B"/>
    <w:rsid w:val="001B3E07"/>
    <w:rsid w:val="001C2827"/>
    <w:rsid w:val="002069C1"/>
    <w:rsid w:val="00221E02"/>
    <w:rsid w:val="0023017A"/>
    <w:rsid w:val="00236CA3"/>
    <w:rsid w:val="00266B1B"/>
    <w:rsid w:val="00277DD5"/>
    <w:rsid w:val="00286EC0"/>
    <w:rsid w:val="00294B8A"/>
    <w:rsid w:val="002970AA"/>
    <w:rsid w:val="002C4149"/>
    <w:rsid w:val="002E3161"/>
    <w:rsid w:val="002E593C"/>
    <w:rsid w:val="002F22BC"/>
    <w:rsid w:val="003158EB"/>
    <w:rsid w:val="003342BC"/>
    <w:rsid w:val="00335419"/>
    <w:rsid w:val="003434B9"/>
    <w:rsid w:val="00361489"/>
    <w:rsid w:val="00362998"/>
    <w:rsid w:val="00370CEC"/>
    <w:rsid w:val="00381DD0"/>
    <w:rsid w:val="00382C10"/>
    <w:rsid w:val="00417258"/>
    <w:rsid w:val="00425C70"/>
    <w:rsid w:val="00436920"/>
    <w:rsid w:val="00453EB6"/>
    <w:rsid w:val="00475315"/>
    <w:rsid w:val="004A1AAD"/>
    <w:rsid w:val="004A2CE9"/>
    <w:rsid w:val="004A657B"/>
    <w:rsid w:val="004B12FF"/>
    <w:rsid w:val="004B17FB"/>
    <w:rsid w:val="004B5E20"/>
    <w:rsid w:val="00531D50"/>
    <w:rsid w:val="0055405A"/>
    <w:rsid w:val="00556A72"/>
    <w:rsid w:val="00566E87"/>
    <w:rsid w:val="0057194C"/>
    <w:rsid w:val="005A548D"/>
    <w:rsid w:val="005A59E4"/>
    <w:rsid w:val="005B28E4"/>
    <w:rsid w:val="005D260E"/>
    <w:rsid w:val="005E3467"/>
    <w:rsid w:val="00604D0E"/>
    <w:rsid w:val="00610A00"/>
    <w:rsid w:val="006306E4"/>
    <w:rsid w:val="00632D22"/>
    <w:rsid w:val="00633DAD"/>
    <w:rsid w:val="00642E9C"/>
    <w:rsid w:val="00646CB5"/>
    <w:rsid w:val="00653A6C"/>
    <w:rsid w:val="00674FB9"/>
    <w:rsid w:val="006A60D2"/>
    <w:rsid w:val="006B0F7F"/>
    <w:rsid w:val="006B2257"/>
    <w:rsid w:val="006E5F5B"/>
    <w:rsid w:val="006F4C97"/>
    <w:rsid w:val="00716A14"/>
    <w:rsid w:val="00716E1D"/>
    <w:rsid w:val="00723F4C"/>
    <w:rsid w:val="0073170B"/>
    <w:rsid w:val="0074219E"/>
    <w:rsid w:val="00745FF3"/>
    <w:rsid w:val="00781756"/>
    <w:rsid w:val="007B2C50"/>
    <w:rsid w:val="007D7248"/>
    <w:rsid w:val="00811D77"/>
    <w:rsid w:val="00825D08"/>
    <w:rsid w:val="008401A5"/>
    <w:rsid w:val="00851242"/>
    <w:rsid w:val="008650F3"/>
    <w:rsid w:val="008764B7"/>
    <w:rsid w:val="00880E35"/>
    <w:rsid w:val="008936D6"/>
    <w:rsid w:val="008A0B14"/>
    <w:rsid w:val="008B151C"/>
    <w:rsid w:val="008B7725"/>
    <w:rsid w:val="008C64BC"/>
    <w:rsid w:val="008D2A4C"/>
    <w:rsid w:val="00941298"/>
    <w:rsid w:val="00970F1E"/>
    <w:rsid w:val="0098231D"/>
    <w:rsid w:val="009D3692"/>
    <w:rsid w:val="009E35A6"/>
    <w:rsid w:val="009E7B51"/>
    <w:rsid w:val="00A05593"/>
    <w:rsid w:val="00A21961"/>
    <w:rsid w:val="00A63B1C"/>
    <w:rsid w:val="00A65763"/>
    <w:rsid w:val="00A917A7"/>
    <w:rsid w:val="00AA2B4F"/>
    <w:rsid w:val="00AB3491"/>
    <w:rsid w:val="00AC5DB0"/>
    <w:rsid w:val="00AD21D8"/>
    <w:rsid w:val="00AF725F"/>
    <w:rsid w:val="00B05E2F"/>
    <w:rsid w:val="00B064AE"/>
    <w:rsid w:val="00B2033A"/>
    <w:rsid w:val="00B36493"/>
    <w:rsid w:val="00B43485"/>
    <w:rsid w:val="00BA7C98"/>
    <w:rsid w:val="00BB7864"/>
    <w:rsid w:val="00BD20B0"/>
    <w:rsid w:val="00BD60A3"/>
    <w:rsid w:val="00BF03AE"/>
    <w:rsid w:val="00C04B3C"/>
    <w:rsid w:val="00C07320"/>
    <w:rsid w:val="00C3066A"/>
    <w:rsid w:val="00C40A88"/>
    <w:rsid w:val="00C518DC"/>
    <w:rsid w:val="00C57CC1"/>
    <w:rsid w:val="00C61FF8"/>
    <w:rsid w:val="00C734CD"/>
    <w:rsid w:val="00C75575"/>
    <w:rsid w:val="00C91A5A"/>
    <w:rsid w:val="00CE23CF"/>
    <w:rsid w:val="00CE51E3"/>
    <w:rsid w:val="00D36D87"/>
    <w:rsid w:val="00D45419"/>
    <w:rsid w:val="00D62A62"/>
    <w:rsid w:val="00D77098"/>
    <w:rsid w:val="00D835AF"/>
    <w:rsid w:val="00DA2AF8"/>
    <w:rsid w:val="00DE2F9C"/>
    <w:rsid w:val="00DF0AE5"/>
    <w:rsid w:val="00DF19E5"/>
    <w:rsid w:val="00E24686"/>
    <w:rsid w:val="00E43CFA"/>
    <w:rsid w:val="00E93E6E"/>
    <w:rsid w:val="00EE040C"/>
    <w:rsid w:val="00EF583F"/>
    <w:rsid w:val="00F2633F"/>
    <w:rsid w:val="00F336DD"/>
    <w:rsid w:val="00F46B48"/>
    <w:rsid w:val="00F6390C"/>
    <w:rsid w:val="00F67069"/>
    <w:rsid w:val="00F7081D"/>
    <w:rsid w:val="00F809E8"/>
    <w:rsid w:val="00F91BED"/>
    <w:rsid w:val="00F94D2F"/>
    <w:rsid w:val="00FA0523"/>
    <w:rsid w:val="00FD714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2B8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066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3066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3066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3066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3066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306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06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06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06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3066A"/>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C3066A"/>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C3066A"/>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C3066A"/>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C3066A"/>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C306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306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306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3066A"/>
    <w:rPr>
      <w:rFonts w:eastAsiaTheme="majorEastAsia" w:cstheme="majorBidi"/>
      <w:color w:val="272727" w:themeColor="text1" w:themeTint="D8"/>
    </w:rPr>
  </w:style>
  <w:style w:type="paragraph" w:styleId="Title">
    <w:name w:val="Title"/>
    <w:basedOn w:val="Normal"/>
    <w:next w:val="Normal"/>
    <w:link w:val="TitleChar"/>
    <w:uiPriority w:val="10"/>
    <w:qFormat/>
    <w:rsid w:val="00C306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06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3066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306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066A"/>
    <w:pPr>
      <w:spacing w:before="160"/>
      <w:jc w:val="center"/>
    </w:pPr>
    <w:rPr>
      <w:i/>
      <w:iCs/>
      <w:color w:val="404040" w:themeColor="text1" w:themeTint="BF"/>
    </w:rPr>
  </w:style>
  <w:style w:type="character" w:customStyle="1" w:styleId="QuoteChar">
    <w:name w:val="Quote Char"/>
    <w:basedOn w:val="DefaultParagraphFont"/>
    <w:link w:val="Quote"/>
    <w:uiPriority w:val="29"/>
    <w:rsid w:val="00C3066A"/>
    <w:rPr>
      <w:i/>
      <w:iCs/>
      <w:color w:val="404040" w:themeColor="text1" w:themeTint="BF"/>
    </w:rPr>
  </w:style>
  <w:style w:type="paragraph" w:styleId="ListParagraph">
    <w:name w:val="List Paragraph"/>
    <w:basedOn w:val="Normal"/>
    <w:uiPriority w:val="34"/>
    <w:qFormat/>
    <w:rsid w:val="00C3066A"/>
    <w:pPr>
      <w:ind w:left="720"/>
      <w:contextualSpacing/>
    </w:pPr>
  </w:style>
  <w:style w:type="character" w:styleId="IntenseEmphasis">
    <w:name w:val="Intense Emphasis"/>
    <w:basedOn w:val="DefaultParagraphFont"/>
    <w:uiPriority w:val="21"/>
    <w:qFormat/>
    <w:rsid w:val="00C3066A"/>
    <w:rPr>
      <w:i/>
      <w:iCs/>
      <w:color w:val="2F5496" w:themeColor="accent1" w:themeShade="BF"/>
    </w:rPr>
  </w:style>
  <w:style w:type="paragraph" w:styleId="IntenseQuote">
    <w:name w:val="Intense Quote"/>
    <w:basedOn w:val="Normal"/>
    <w:next w:val="Normal"/>
    <w:link w:val="IntenseQuoteChar"/>
    <w:uiPriority w:val="30"/>
    <w:qFormat/>
    <w:rsid w:val="00C3066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C3066A"/>
    <w:rPr>
      <w:i/>
      <w:iCs/>
      <w:color w:val="2F5496" w:themeColor="accent1" w:themeShade="BF"/>
    </w:rPr>
  </w:style>
  <w:style w:type="character" w:styleId="IntenseReference">
    <w:name w:val="Intense Reference"/>
    <w:basedOn w:val="DefaultParagraphFont"/>
    <w:uiPriority w:val="32"/>
    <w:qFormat/>
    <w:rsid w:val="00C3066A"/>
    <w:rPr>
      <w:b/>
      <w:bCs/>
      <w:smallCaps/>
      <w:color w:val="2F5496" w:themeColor="accent1" w:themeShade="BF"/>
      <w:spacing w:val="5"/>
    </w:rPr>
  </w:style>
  <w:style w:type="paragraph" w:styleId="NormalWeb">
    <w:name w:val="Normal (Web)"/>
    <w:basedOn w:val="Normal"/>
    <w:uiPriority w:val="99"/>
    <w:unhideWhenUsed/>
    <w:rsid w:val="002069C1"/>
    <w:pPr>
      <w:spacing w:before="100" w:beforeAutospacing="1" w:after="100" w:afterAutospacing="1" w:line="240" w:lineRule="auto"/>
    </w:pPr>
    <w:rPr>
      <w:rFonts w:ascii="Times New Roman" w:eastAsia="Times New Roman" w:hAnsi="Times New Roman" w:cs="Times New Roman"/>
      <w:sz w:val="24"/>
      <w:szCs w:val="24"/>
      <w:lang w:val="es-MX" w:eastAsia="es-MX"/>
    </w:rPr>
  </w:style>
  <w:style w:type="paragraph" w:customStyle="1" w:styleId="Default">
    <w:name w:val="Default"/>
    <w:rsid w:val="002069C1"/>
    <w:pPr>
      <w:autoSpaceDE w:val="0"/>
      <w:autoSpaceDN w:val="0"/>
      <w:adjustRightInd w:val="0"/>
      <w:spacing w:after="0" w:line="240" w:lineRule="auto"/>
    </w:pPr>
    <w:rPr>
      <w:rFonts w:ascii="DIN Next LT Pro" w:hAnsi="DIN Next LT Pro" w:cs="DIN Next LT Pro"/>
      <w:color w:val="000000"/>
      <w:sz w:val="24"/>
      <w:szCs w:val="24"/>
      <w:lang w:val="es-MX"/>
    </w:rPr>
  </w:style>
  <w:style w:type="character" w:styleId="Hyperlink">
    <w:name w:val="Hyperlink"/>
    <w:basedOn w:val="DefaultParagraphFont"/>
    <w:uiPriority w:val="99"/>
    <w:unhideWhenUsed/>
    <w:rsid w:val="001B3E07"/>
    <w:rPr>
      <w:color w:val="0563C1" w:themeColor="hyperlink"/>
      <w:u w:val="single"/>
    </w:rPr>
  </w:style>
  <w:style w:type="character" w:styleId="UnresolvedMention">
    <w:name w:val="Unresolved Mention"/>
    <w:basedOn w:val="DefaultParagraphFont"/>
    <w:uiPriority w:val="99"/>
    <w:semiHidden/>
    <w:unhideWhenUsed/>
    <w:rsid w:val="001B3E07"/>
    <w:rPr>
      <w:color w:val="605E5C"/>
      <w:shd w:val="clear" w:color="auto" w:fill="E1DFDD"/>
    </w:rPr>
  </w:style>
  <w:style w:type="paragraph" w:styleId="Revision">
    <w:name w:val="Revision"/>
    <w:hidden/>
    <w:uiPriority w:val="99"/>
    <w:semiHidden/>
    <w:rsid w:val="00171112"/>
    <w:pPr>
      <w:spacing w:after="0" w:line="240" w:lineRule="auto"/>
    </w:pPr>
  </w:style>
  <w:style w:type="character" w:styleId="CommentReference">
    <w:name w:val="annotation reference"/>
    <w:basedOn w:val="DefaultParagraphFont"/>
    <w:uiPriority w:val="99"/>
    <w:semiHidden/>
    <w:unhideWhenUsed/>
    <w:rsid w:val="00633DAD"/>
    <w:rPr>
      <w:sz w:val="16"/>
      <w:szCs w:val="16"/>
    </w:rPr>
  </w:style>
  <w:style w:type="paragraph" w:styleId="CommentText">
    <w:name w:val="annotation text"/>
    <w:basedOn w:val="Normal"/>
    <w:link w:val="CommentTextChar"/>
    <w:uiPriority w:val="99"/>
    <w:semiHidden/>
    <w:unhideWhenUsed/>
    <w:rsid w:val="00633DAD"/>
    <w:pPr>
      <w:spacing w:line="240" w:lineRule="auto"/>
    </w:pPr>
    <w:rPr>
      <w:sz w:val="20"/>
      <w:szCs w:val="20"/>
    </w:rPr>
  </w:style>
  <w:style w:type="character" w:customStyle="1" w:styleId="CommentTextChar">
    <w:name w:val="Comment Text Char"/>
    <w:basedOn w:val="DefaultParagraphFont"/>
    <w:link w:val="CommentText"/>
    <w:uiPriority w:val="99"/>
    <w:semiHidden/>
    <w:rsid w:val="00633DAD"/>
    <w:rPr>
      <w:sz w:val="20"/>
      <w:szCs w:val="20"/>
    </w:rPr>
  </w:style>
  <w:style w:type="paragraph" w:styleId="CommentSubject">
    <w:name w:val="annotation subject"/>
    <w:basedOn w:val="CommentText"/>
    <w:next w:val="CommentText"/>
    <w:link w:val="CommentSubjectChar"/>
    <w:uiPriority w:val="99"/>
    <w:semiHidden/>
    <w:unhideWhenUsed/>
    <w:rsid w:val="00633DAD"/>
    <w:rPr>
      <w:b/>
      <w:bCs/>
    </w:rPr>
  </w:style>
  <w:style w:type="character" w:customStyle="1" w:styleId="CommentSubjectChar">
    <w:name w:val="Comment Subject Char"/>
    <w:basedOn w:val="CommentTextChar"/>
    <w:link w:val="CommentSubject"/>
    <w:uiPriority w:val="99"/>
    <w:semiHidden/>
    <w:rsid w:val="00633DAD"/>
    <w:rPr>
      <w:b/>
      <w:bCs/>
      <w:sz w:val="20"/>
      <w:szCs w:val="20"/>
    </w:rPr>
  </w:style>
  <w:style w:type="table" w:styleId="TableGrid">
    <w:name w:val="Table Grid"/>
    <w:basedOn w:val="TableNormal"/>
    <w:uiPriority w:val="39"/>
    <w:rsid w:val="00F91BE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7693026">
      <w:bodyDiv w:val="1"/>
      <w:marLeft w:val="0"/>
      <w:marRight w:val="0"/>
      <w:marTop w:val="0"/>
      <w:marBottom w:val="0"/>
      <w:divBdr>
        <w:top w:val="none" w:sz="0" w:space="0" w:color="auto"/>
        <w:left w:val="none" w:sz="0" w:space="0" w:color="auto"/>
        <w:bottom w:val="none" w:sz="0" w:space="0" w:color="auto"/>
        <w:right w:val="none" w:sz="0" w:space="0" w:color="auto"/>
      </w:divBdr>
      <w:divsChild>
        <w:div w:id="1425419288">
          <w:marLeft w:val="0"/>
          <w:marRight w:val="0"/>
          <w:marTop w:val="0"/>
          <w:marBottom w:val="0"/>
          <w:divBdr>
            <w:top w:val="none" w:sz="0" w:space="0" w:color="auto"/>
            <w:left w:val="none" w:sz="0" w:space="0" w:color="auto"/>
            <w:bottom w:val="none" w:sz="0" w:space="0" w:color="auto"/>
            <w:right w:val="none" w:sz="0" w:space="0" w:color="auto"/>
          </w:divBdr>
          <w:divsChild>
            <w:div w:id="607733604">
              <w:marLeft w:val="0"/>
              <w:marRight w:val="0"/>
              <w:marTop w:val="0"/>
              <w:marBottom w:val="0"/>
              <w:divBdr>
                <w:top w:val="none" w:sz="0" w:space="0" w:color="auto"/>
                <w:left w:val="none" w:sz="0" w:space="0" w:color="auto"/>
                <w:bottom w:val="none" w:sz="0" w:space="0" w:color="auto"/>
                <w:right w:val="none" w:sz="0" w:space="0" w:color="auto"/>
              </w:divBdr>
              <w:divsChild>
                <w:div w:id="20583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57070">
      <w:bodyDiv w:val="1"/>
      <w:marLeft w:val="0"/>
      <w:marRight w:val="0"/>
      <w:marTop w:val="0"/>
      <w:marBottom w:val="0"/>
      <w:divBdr>
        <w:top w:val="none" w:sz="0" w:space="0" w:color="auto"/>
        <w:left w:val="none" w:sz="0" w:space="0" w:color="auto"/>
        <w:bottom w:val="none" w:sz="0" w:space="0" w:color="auto"/>
        <w:right w:val="none" w:sz="0" w:space="0" w:color="auto"/>
      </w:divBdr>
    </w:div>
    <w:div w:id="1280380186">
      <w:bodyDiv w:val="1"/>
      <w:marLeft w:val="0"/>
      <w:marRight w:val="0"/>
      <w:marTop w:val="0"/>
      <w:marBottom w:val="0"/>
      <w:divBdr>
        <w:top w:val="none" w:sz="0" w:space="0" w:color="auto"/>
        <w:left w:val="none" w:sz="0" w:space="0" w:color="auto"/>
        <w:bottom w:val="none" w:sz="0" w:space="0" w:color="auto"/>
        <w:right w:val="none" w:sz="0" w:space="0" w:color="auto"/>
      </w:divBdr>
    </w:div>
    <w:div w:id="1431047197">
      <w:bodyDiv w:val="1"/>
      <w:marLeft w:val="0"/>
      <w:marRight w:val="0"/>
      <w:marTop w:val="0"/>
      <w:marBottom w:val="0"/>
      <w:divBdr>
        <w:top w:val="none" w:sz="0" w:space="0" w:color="auto"/>
        <w:left w:val="none" w:sz="0" w:space="0" w:color="auto"/>
        <w:bottom w:val="none" w:sz="0" w:space="0" w:color="auto"/>
        <w:right w:val="none" w:sz="0" w:space="0" w:color="auto"/>
      </w:divBdr>
    </w:div>
    <w:div w:id="1454714539">
      <w:bodyDiv w:val="1"/>
      <w:marLeft w:val="0"/>
      <w:marRight w:val="0"/>
      <w:marTop w:val="0"/>
      <w:marBottom w:val="0"/>
      <w:divBdr>
        <w:top w:val="none" w:sz="0" w:space="0" w:color="auto"/>
        <w:left w:val="none" w:sz="0" w:space="0" w:color="auto"/>
        <w:bottom w:val="none" w:sz="0" w:space="0" w:color="auto"/>
        <w:right w:val="none" w:sz="0" w:space="0" w:color="auto"/>
      </w:divBdr>
      <w:divsChild>
        <w:div w:id="1381980114">
          <w:marLeft w:val="547"/>
          <w:marRight w:val="0"/>
          <w:marTop w:val="0"/>
          <w:marBottom w:val="0"/>
          <w:divBdr>
            <w:top w:val="none" w:sz="0" w:space="0" w:color="auto"/>
            <w:left w:val="none" w:sz="0" w:space="0" w:color="auto"/>
            <w:bottom w:val="none" w:sz="0" w:space="0" w:color="auto"/>
            <w:right w:val="none" w:sz="0" w:space="0" w:color="auto"/>
          </w:divBdr>
        </w:div>
        <w:div w:id="1922375787">
          <w:marLeft w:val="547"/>
          <w:marRight w:val="0"/>
          <w:marTop w:val="0"/>
          <w:marBottom w:val="0"/>
          <w:divBdr>
            <w:top w:val="none" w:sz="0" w:space="0" w:color="auto"/>
            <w:left w:val="none" w:sz="0" w:space="0" w:color="auto"/>
            <w:bottom w:val="none" w:sz="0" w:space="0" w:color="auto"/>
            <w:right w:val="none" w:sz="0" w:space="0" w:color="auto"/>
          </w:divBdr>
        </w:div>
        <w:div w:id="1095517992">
          <w:marLeft w:val="547"/>
          <w:marRight w:val="0"/>
          <w:marTop w:val="0"/>
          <w:marBottom w:val="0"/>
          <w:divBdr>
            <w:top w:val="none" w:sz="0" w:space="0" w:color="auto"/>
            <w:left w:val="none" w:sz="0" w:space="0" w:color="auto"/>
            <w:bottom w:val="none" w:sz="0" w:space="0" w:color="auto"/>
            <w:right w:val="none" w:sz="0" w:space="0" w:color="auto"/>
          </w:divBdr>
        </w:div>
      </w:divsChild>
    </w:div>
    <w:div w:id="1872183938">
      <w:bodyDiv w:val="1"/>
      <w:marLeft w:val="0"/>
      <w:marRight w:val="0"/>
      <w:marTop w:val="0"/>
      <w:marBottom w:val="0"/>
      <w:divBdr>
        <w:top w:val="none" w:sz="0" w:space="0" w:color="auto"/>
        <w:left w:val="none" w:sz="0" w:space="0" w:color="auto"/>
        <w:bottom w:val="none" w:sz="0" w:space="0" w:color="auto"/>
        <w:right w:val="none" w:sz="0" w:space="0" w:color="auto"/>
      </w:divBdr>
    </w:div>
    <w:div w:id="1961569904">
      <w:bodyDiv w:val="1"/>
      <w:marLeft w:val="0"/>
      <w:marRight w:val="0"/>
      <w:marTop w:val="0"/>
      <w:marBottom w:val="0"/>
      <w:divBdr>
        <w:top w:val="none" w:sz="0" w:space="0" w:color="auto"/>
        <w:left w:val="none" w:sz="0" w:space="0" w:color="auto"/>
        <w:bottom w:val="none" w:sz="0" w:space="0" w:color="auto"/>
        <w:right w:val="none" w:sz="0" w:space="0" w:color="auto"/>
      </w:divBdr>
      <w:divsChild>
        <w:div w:id="2011250375">
          <w:marLeft w:val="0"/>
          <w:marRight w:val="0"/>
          <w:marTop w:val="0"/>
          <w:marBottom w:val="0"/>
          <w:divBdr>
            <w:top w:val="none" w:sz="0" w:space="0" w:color="auto"/>
            <w:left w:val="none" w:sz="0" w:space="0" w:color="auto"/>
            <w:bottom w:val="none" w:sz="0" w:space="0" w:color="auto"/>
            <w:right w:val="none" w:sz="0" w:space="0" w:color="auto"/>
          </w:divBdr>
          <w:divsChild>
            <w:div w:id="2109541573">
              <w:marLeft w:val="0"/>
              <w:marRight w:val="0"/>
              <w:marTop w:val="0"/>
              <w:marBottom w:val="0"/>
              <w:divBdr>
                <w:top w:val="none" w:sz="0" w:space="0" w:color="auto"/>
                <w:left w:val="none" w:sz="0" w:space="0" w:color="auto"/>
                <w:bottom w:val="none" w:sz="0" w:space="0" w:color="auto"/>
                <w:right w:val="none" w:sz="0" w:space="0" w:color="auto"/>
              </w:divBdr>
              <w:divsChild>
                <w:div w:id="189585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microsoft.com/office/2016/09/relationships/commentsIds" Target="commentsId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microsoft.com/office/2011/relationships/commentsExtended" Target="commentsExtended.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comments" Target="comment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1560</TotalTime>
  <Pages>20</Pages>
  <Words>5877</Words>
  <Characters>33503</Characters>
  <Application>Microsoft Office Word</Application>
  <DocSecurity>0</DocSecurity>
  <Lines>279</Lines>
  <Paragraphs>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39302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19</cp:revision>
  <dcterms:created xsi:type="dcterms:W3CDTF">2024-10-29T18:39:00Z</dcterms:created>
  <dcterms:modified xsi:type="dcterms:W3CDTF">2024-11-28T16:19:00Z</dcterms:modified>
</cp:coreProperties>
</file>