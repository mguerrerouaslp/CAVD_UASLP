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8EBF02" w14:textId="77777777" w:rsidR="00130E76" w:rsidRPr="001D39FF" w:rsidRDefault="00130E76" w:rsidP="00304499">
      <w:pPr>
        <w:spacing w:line="360" w:lineRule="auto"/>
        <w:rPr>
          <w:rFonts w:ascii="Times New Roman" w:hAnsi="Times New Roman" w:cs="Times New Roman"/>
          <w:lang w:val="es-ES"/>
        </w:rPr>
      </w:pPr>
    </w:p>
    <w:p w14:paraId="766245E8" w14:textId="236B8F75" w:rsidR="00401924" w:rsidRPr="00401924" w:rsidRDefault="00401924" w:rsidP="00D96AE5">
      <w:pPr>
        <w:jc w:val="center"/>
        <w:rPr>
          <w:rFonts w:ascii="Times New Roman" w:hAnsi="Times New Roman" w:cs="Times New Roman"/>
          <w:lang w:val="es-ES"/>
        </w:rPr>
      </w:pPr>
      <w:r w:rsidRPr="00401924">
        <w:rPr>
          <w:rFonts w:ascii="Times New Roman" w:hAnsi="Times New Roman" w:cs="Times New Roman"/>
          <w:b/>
          <w:bCs/>
          <w:sz w:val="26"/>
          <w:szCs w:val="26"/>
          <w:lang w:val="es-ES"/>
        </w:rPr>
        <w:t>Mejoramiento de morteros de restauración base cal con aditivos orgánicos de la región</w:t>
      </w:r>
      <w:r>
        <w:rPr>
          <w:rFonts w:ascii="Times New Roman" w:hAnsi="Times New Roman" w:cs="Times New Roman"/>
          <w:b/>
          <w:bCs/>
          <w:sz w:val="26"/>
          <w:szCs w:val="26"/>
          <w:lang w:val="es-ES"/>
        </w:rPr>
        <w:t xml:space="preserve"> Yucatán México</w:t>
      </w:r>
    </w:p>
    <w:p w14:paraId="5DEDC0C4" w14:textId="7EA12A70" w:rsidR="00304499" w:rsidRPr="00401924" w:rsidRDefault="00401924" w:rsidP="00401924">
      <w:pPr>
        <w:spacing w:line="360" w:lineRule="auto"/>
        <w:jc w:val="center"/>
        <w:rPr>
          <w:rFonts w:ascii="Times New Roman" w:hAnsi="Times New Roman" w:cs="Times New Roman"/>
          <w:b/>
          <w:bCs/>
          <w:sz w:val="26"/>
          <w:szCs w:val="26"/>
          <w:lang w:val="en-US"/>
        </w:rPr>
      </w:pPr>
      <w:del w:id="0" w:author="Autor">
        <w:r w:rsidRPr="00C25632" w:rsidDel="00162C2F">
          <w:rPr>
            <w:rFonts w:ascii="Times New Roman" w:hAnsi="Times New Roman" w:cs="Times New Roman"/>
            <w:b/>
            <w:bCs/>
            <w:sz w:val="26"/>
            <w:szCs w:val="26"/>
            <w:lang w:val="en-US"/>
            <w:rPrChange w:id="1" w:author="Autor">
              <w:rPr>
                <w:rFonts w:ascii="Times New Roman" w:hAnsi="Times New Roman" w:cs="Times New Roman"/>
                <w:b/>
                <w:bCs/>
                <w:sz w:val="26"/>
                <w:szCs w:val="26"/>
              </w:rPr>
            </w:rPrChange>
          </w:rPr>
          <w:delText xml:space="preserve"> </w:delText>
        </w:r>
      </w:del>
      <w:r w:rsidR="00304499" w:rsidRPr="00401924">
        <w:rPr>
          <w:rFonts w:ascii="Times New Roman" w:hAnsi="Times New Roman" w:cs="Times New Roman"/>
          <w:b/>
          <w:bCs/>
          <w:sz w:val="26"/>
          <w:szCs w:val="26"/>
          <w:lang w:val="en-US"/>
        </w:rPr>
        <w:t>(</w:t>
      </w:r>
      <w:r w:rsidRPr="00401924">
        <w:rPr>
          <w:rFonts w:ascii="Times New Roman" w:hAnsi="Times New Roman" w:cs="Times New Roman"/>
          <w:b/>
          <w:bCs/>
          <w:sz w:val="26"/>
          <w:szCs w:val="26"/>
          <w:lang w:val="en"/>
        </w:rPr>
        <w:t>Improvement of lime-based restoration mortars with organic additives from Yucatan Mexico</w:t>
      </w:r>
      <w:r w:rsidR="00304499" w:rsidRPr="00401924">
        <w:rPr>
          <w:rFonts w:ascii="Times New Roman" w:hAnsi="Times New Roman" w:cs="Times New Roman"/>
          <w:b/>
          <w:bCs/>
          <w:sz w:val="26"/>
          <w:szCs w:val="26"/>
          <w:lang w:val="en-US"/>
        </w:rPr>
        <w:t>)</w:t>
      </w:r>
    </w:p>
    <w:p w14:paraId="75636F0B" w14:textId="7229947A" w:rsidR="00304499" w:rsidRPr="00EF37CD" w:rsidRDefault="00304499" w:rsidP="00894B3D">
      <w:pPr>
        <w:spacing w:line="360" w:lineRule="auto"/>
        <w:rPr>
          <w:rFonts w:ascii="Times New Roman" w:hAnsi="Times New Roman" w:cs="Times New Roman"/>
          <w:bCs/>
          <w:i/>
          <w:sz w:val="20"/>
          <w:szCs w:val="20"/>
          <w:lang w:val="en-US"/>
        </w:rPr>
      </w:pPr>
    </w:p>
    <w:p w14:paraId="255A7E82" w14:textId="77777777" w:rsidR="00401924" w:rsidRDefault="00304499" w:rsidP="00130E76">
      <w:pPr>
        <w:pStyle w:val="AbstractStyle"/>
        <w:jc w:val="center"/>
        <w:rPr>
          <w:sz w:val="20"/>
          <w:lang w:val="es-ES"/>
        </w:rPr>
      </w:pPr>
      <w:r w:rsidRPr="001D39FF">
        <w:rPr>
          <w:sz w:val="20"/>
          <w:lang w:val="es-ES"/>
        </w:rPr>
        <w:t>Resumen:</w:t>
      </w:r>
    </w:p>
    <w:p w14:paraId="4332BB0F" w14:textId="6FABD8B3" w:rsidR="00A55AB0" w:rsidRPr="00F7342D" w:rsidDel="00872AFC" w:rsidRDefault="00304499" w:rsidP="00130E76">
      <w:pPr>
        <w:pStyle w:val="AbstractStyle"/>
        <w:jc w:val="center"/>
        <w:rPr>
          <w:del w:id="2" w:author="Autor"/>
          <w:sz w:val="20"/>
          <w:lang w:val="es-ES_tradnl"/>
        </w:rPr>
      </w:pPr>
      <w:del w:id="3" w:author="Autor">
        <w:r w:rsidRPr="001D39FF" w:rsidDel="00162C2F">
          <w:rPr>
            <w:sz w:val="20"/>
            <w:lang w:val="es-ES"/>
          </w:rPr>
          <w:delText xml:space="preserve"> </w:delText>
        </w:r>
      </w:del>
      <w:r w:rsidR="00401924" w:rsidRPr="00F7342D">
        <w:rPr>
          <w:sz w:val="20"/>
          <w:lang w:val="es-ES_tradnl"/>
        </w:rPr>
        <w:t xml:space="preserve">En la teoría y en un plano ideal el uso de las técnicas y materiales </w:t>
      </w:r>
      <w:r w:rsidR="00401924" w:rsidRPr="00F7342D">
        <w:rPr>
          <w:iCs/>
          <w:sz w:val="20"/>
          <w:lang w:val="es-ES_tradnl"/>
        </w:rPr>
        <w:t>tradicionales</w:t>
      </w:r>
      <w:r w:rsidR="00401924" w:rsidRPr="00F7342D">
        <w:rPr>
          <w:sz w:val="20"/>
          <w:lang w:val="es-ES_tradnl"/>
        </w:rPr>
        <w:t xml:space="preserve"> son las formas idóneas con la</w:t>
      </w:r>
      <w:ins w:id="4" w:author="Autor">
        <w:r w:rsidR="007942A2">
          <w:rPr>
            <w:sz w:val="20"/>
            <w:lang w:val="es-ES_tradnl"/>
          </w:rPr>
          <w:t>s</w:t>
        </w:r>
      </w:ins>
      <w:r w:rsidR="00401924" w:rsidRPr="00F7342D">
        <w:rPr>
          <w:sz w:val="20"/>
          <w:lang w:val="es-ES_tradnl"/>
        </w:rPr>
        <w:t xml:space="preserve"> cual</w:t>
      </w:r>
      <w:ins w:id="5" w:author="Autor">
        <w:r w:rsidR="007942A2">
          <w:rPr>
            <w:sz w:val="20"/>
            <w:lang w:val="es-ES_tradnl"/>
          </w:rPr>
          <w:t>es</w:t>
        </w:r>
      </w:ins>
      <w:r w:rsidR="00401924" w:rsidRPr="00F7342D">
        <w:rPr>
          <w:sz w:val="20"/>
          <w:lang w:val="es-ES_tradnl"/>
        </w:rPr>
        <w:t xml:space="preserve"> se debe intervenir un edificio histórico, pero la reutilización de las técnicas tradicionales está condicionada a la disponibilidad de la mano de obra calificada para ese trabajo, los materiales y el tiempo disponible para la ejecución, que para la demanda actual es limitado. </w:t>
      </w:r>
    </w:p>
    <w:p w14:paraId="465EF818" w14:textId="7720472F" w:rsidR="00304499" w:rsidRPr="00C12AF5" w:rsidRDefault="00401924" w:rsidP="00872AFC">
      <w:pPr>
        <w:pStyle w:val="AbstractStyle"/>
        <w:jc w:val="center"/>
        <w:rPr>
          <w:sz w:val="20"/>
          <w:lang w:val="es-ES_tradnl"/>
        </w:rPr>
      </w:pPr>
      <w:r w:rsidRPr="00F7342D">
        <w:rPr>
          <w:sz w:val="20"/>
          <w:lang w:val="es-ES_tradnl"/>
        </w:rPr>
        <w:t xml:space="preserve">De igual forma los conocimientos y estudios </w:t>
      </w:r>
      <w:proofErr w:type="gramStart"/>
      <w:r w:rsidRPr="00F7342D">
        <w:rPr>
          <w:sz w:val="20"/>
          <w:lang w:val="es-ES_tradnl"/>
        </w:rPr>
        <w:t>técnico constructivos</w:t>
      </w:r>
      <w:proofErr w:type="gramEnd"/>
      <w:r w:rsidRPr="00F7342D">
        <w:rPr>
          <w:sz w:val="20"/>
          <w:lang w:val="es-ES_tradnl"/>
        </w:rPr>
        <w:t xml:space="preserve"> de las edificaciones, elementos y técnicas que la componen son escasos como para poder replicar las técnicas y materiales tradicionales en las restauraciones. Si bien, el que la restauración se ajuste a las necesidades actuales es parte esencial de esta disciplina, no se puede negar que hay un sin</w:t>
      </w:r>
      <w:del w:id="6" w:author="Autor">
        <w:r w:rsidRPr="00F7342D" w:rsidDel="009B183A">
          <w:rPr>
            <w:sz w:val="20"/>
            <w:lang w:val="es-ES_tradnl"/>
          </w:rPr>
          <w:delText xml:space="preserve"> </w:delText>
        </w:r>
      </w:del>
      <w:r w:rsidRPr="00F7342D">
        <w:rPr>
          <w:sz w:val="20"/>
          <w:lang w:val="es-ES_tradnl"/>
        </w:rPr>
        <w:t>n</w:t>
      </w:r>
      <w:ins w:id="7" w:author="Autor">
        <w:r w:rsidR="009B183A">
          <w:rPr>
            <w:sz w:val="20"/>
            <w:lang w:val="es-ES_tradnl"/>
          </w:rPr>
          <w:t>ú</w:t>
        </w:r>
      </w:ins>
      <w:del w:id="8" w:author="Autor">
        <w:r w:rsidRPr="00F7342D" w:rsidDel="009B183A">
          <w:rPr>
            <w:sz w:val="20"/>
            <w:lang w:val="es-ES_tradnl"/>
          </w:rPr>
          <w:delText>u</w:delText>
        </w:r>
      </w:del>
      <w:r w:rsidRPr="00F7342D">
        <w:rPr>
          <w:sz w:val="20"/>
          <w:lang w:val="es-ES_tradnl"/>
        </w:rPr>
        <w:t xml:space="preserve">mero de trabajos, </w:t>
      </w:r>
      <w:r w:rsidR="00C12AF5" w:rsidRPr="00F7342D">
        <w:rPr>
          <w:sz w:val="20"/>
          <w:lang w:val="es-ES_tradnl"/>
        </w:rPr>
        <w:t xml:space="preserve">que han perdido o </w:t>
      </w:r>
      <w:r w:rsidRPr="00F7342D">
        <w:rPr>
          <w:sz w:val="20"/>
          <w:lang w:val="es-ES_tradnl"/>
        </w:rPr>
        <w:t xml:space="preserve">modificado los valores arquitectónicos de </w:t>
      </w:r>
      <w:r w:rsidR="00C12AF5" w:rsidRPr="00F7342D">
        <w:rPr>
          <w:sz w:val="20"/>
          <w:lang w:val="es-ES_tradnl"/>
        </w:rPr>
        <w:t>edificaciones históricas</w:t>
      </w:r>
      <w:r w:rsidRPr="00F7342D">
        <w:rPr>
          <w:sz w:val="20"/>
          <w:lang w:val="es-ES_tradnl"/>
        </w:rPr>
        <w:t xml:space="preserve">, debido al desconocimiento </w:t>
      </w:r>
      <w:ins w:id="9" w:author="Autor">
        <w:r w:rsidR="007B6177">
          <w:rPr>
            <w:sz w:val="20"/>
            <w:lang w:val="es-ES_tradnl"/>
          </w:rPr>
          <w:t xml:space="preserve">de </w:t>
        </w:r>
      </w:ins>
      <w:r w:rsidR="00C12AF5" w:rsidRPr="00F7342D">
        <w:rPr>
          <w:sz w:val="20"/>
          <w:lang w:val="es-ES_tradnl"/>
        </w:rPr>
        <w:t>sus</w:t>
      </w:r>
      <w:r w:rsidRPr="00F7342D">
        <w:rPr>
          <w:sz w:val="20"/>
          <w:lang w:val="es-ES_tradnl"/>
        </w:rPr>
        <w:t xml:space="preserve"> características</w:t>
      </w:r>
      <w:r w:rsidR="00C12AF5" w:rsidRPr="00F7342D">
        <w:rPr>
          <w:sz w:val="20"/>
          <w:lang w:val="es-ES_tradnl"/>
        </w:rPr>
        <w:t xml:space="preserve"> patrimoniales.</w:t>
      </w:r>
      <w:r w:rsidR="001C4F0B">
        <w:rPr>
          <w:sz w:val="20"/>
          <w:lang w:val="es-ES_tradnl"/>
        </w:rPr>
        <w:t xml:space="preserve"> </w:t>
      </w:r>
      <w:r w:rsidR="00110892" w:rsidRPr="00F7342D">
        <w:rPr>
          <w:bCs/>
          <w:sz w:val="20"/>
          <w:lang w:val="es-ES_tradnl"/>
        </w:rPr>
        <w:t xml:space="preserve">El retorno de los morteros de cal en los trabajos de intervención patrimonial en el estado ha sido </w:t>
      </w:r>
      <w:proofErr w:type="gramStart"/>
      <w:r w:rsidR="00110892" w:rsidRPr="00F7342D">
        <w:rPr>
          <w:bCs/>
          <w:sz w:val="20"/>
          <w:lang w:val="es-ES_tradnl"/>
        </w:rPr>
        <w:t>lento</w:t>
      </w:r>
      <w:proofErr w:type="gramEnd"/>
      <w:r w:rsidR="00110892" w:rsidRPr="00F7342D">
        <w:rPr>
          <w:bCs/>
          <w:sz w:val="20"/>
          <w:lang w:val="es-ES_tradnl"/>
        </w:rPr>
        <w:t xml:space="preserve"> pero ofrece</w:t>
      </w:r>
      <w:del w:id="10" w:author="Autor">
        <w:r w:rsidR="00110892" w:rsidRPr="00F7342D" w:rsidDel="006D507C">
          <w:rPr>
            <w:bCs/>
            <w:sz w:val="20"/>
            <w:lang w:val="es-ES_tradnl"/>
          </w:rPr>
          <w:delText>,</w:delText>
        </w:r>
      </w:del>
      <w:r w:rsidR="00110892" w:rsidRPr="00F7342D">
        <w:rPr>
          <w:bCs/>
          <w:sz w:val="20"/>
          <w:lang w:val="es-ES_tradnl"/>
        </w:rPr>
        <w:t xml:space="preserve"> el camino más seguro y factible para la conservación.</w:t>
      </w:r>
    </w:p>
    <w:p w14:paraId="44608457" w14:textId="77777777" w:rsidR="00304499" w:rsidRPr="001D39FF" w:rsidRDefault="00304499" w:rsidP="00130E76">
      <w:pPr>
        <w:pStyle w:val="KeywordsText"/>
        <w:rPr>
          <w:sz w:val="20"/>
          <w:lang w:val="es-ES"/>
        </w:rPr>
      </w:pPr>
    </w:p>
    <w:p w14:paraId="45C1CC5B" w14:textId="31C03E4A" w:rsidR="00304499" w:rsidRPr="001D39FF" w:rsidRDefault="00304499" w:rsidP="00130E76">
      <w:pPr>
        <w:pStyle w:val="KeywordsText"/>
        <w:rPr>
          <w:sz w:val="20"/>
          <w:lang w:val="es-ES"/>
        </w:rPr>
      </w:pPr>
      <w:r w:rsidRPr="001D39FF">
        <w:rPr>
          <w:sz w:val="20"/>
          <w:lang w:val="es-ES"/>
        </w:rPr>
        <w:t>Palabras clave</w:t>
      </w:r>
      <w:r w:rsidR="00130E76" w:rsidRPr="001D39FF">
        <w:rPr>
          <w:sz w:val="20"/>
          <w:lang w:val="es-ES"/>
        </w:rPr>
        <w:t xml:space="preserve">: </w:t>
      </w:r>
      <w:r w:rsidR="00401924">
        <w:rPr>
          <w:sz w:val="20"/>
          <w:lang w:val="es-ES"/>
        </w:rPr>
        <w:t>mortero, cal, aditivo, restauración.</w:t>
      </w:r>
    </w:p>
    <w:p w14:paraId="36C9953A" w14:textId="77777777" w:rsidR="00304499" w:rsidRPr="001D39FF" w:rsidRDefault="00304499" w:rsidP="00130E76">
      <w:pPr>
        <w:pStyle w:val="KeywordsText"/>
        <w:rPr>
          <w:sz w:val="20"/>
          <w:lang w:val="es-ES"/>
        </w:rPr>
      </w:pPr>
    </w:p>
    <w:p w14:paraId="6BEC2CC7" w14:textId="77777777" w:rsidR="008E5B59" w:rsidRDefault="00304499" w:rsidP="00130E76">
      <w:pPr>
        <w:pStyle w:val="AbstractStyle"/>
        <w:jc w:val="center"/>
        <w:rPr>
          <w:sz w:val="20"/>
        </w:rPr>
      </w:pPr>
      <w:r w:rsidRPr="00401924">
        <w:rPr>
          <w:sz w:val="20"/>
        </w:rPr>
        <w:t xml:space="preserve">Abstract: </w:t>
      </w:r>
      <w:r w:rsidR="00401924" w:rsidRPr="00401924">
        <w:rPr>
          <w:sz w:val="20"/>
        </w:rPr>
        <w:br/>
      </w:r>
    </w:p>
    <w:p w14:paraId="2BA39A0E" w14:textId="00B3FB92" w:rsidR="00334A97" w:rsidRPr="00334A97" w:rsidDel="007B6177" w:rsidRDefault="00334A97" w:rsidP="007B6177">
      <w:pPr>
        <w:pStyle w:val="KeywordsText"/>
        <w:rPr>
          <w:del w:id="11" w:author="Autor"/>
          <w:sz w:val="20"/>
        </w:rPr>
      </w:pPr>
      <w:r w:rsidRPr="00334A97">
        <w:rPr>
          <w:sz w:val="20"/>
        </w:rPr>
        <w:t>In theory and ideally, the correct way we should intervene a historic building is by using the traditional materials and tec</w:t>
      </w:r>
      <w:r w:rsidR="001F66F6">
        <w:rPr>
          <w:sz w:val="20"/>
        </w:rPr>
        <w:t>h</w:t>
      </w:r>
      <w:r w:rsidRPr="00334A97">
        <w:rPr>
          <w:sz w:val="20"/>
        </w:rPr>
        <w:t xml:space="preserve">niques, but these is subject to availability of the qualified and skilled labor workers for the job, the materials and time available to execute the works that for the demand, it is limited. </w:t>
      </w:r>
    </w:p>
    <w:p w14:paraId="3E59E12E" w14:textId="77777777" w:rsidR="00334A97" w:rsidRPr="00334A97" w:rsidRDefault="00334A97" w:rsidP="00C86E4A">
      <w:pPr>
        <w:pStyle w:val="KeywordsText"/>
        <w:rPr>
          <w:sz w:val="20"/>
        </w:rPr>
      </w:pPr>
      <w:r w:rsidRPr="00334A97">
        <w:rPr>
          <w:sz w:val="20"/>
        </w:rPr>
        <w:t>Likewise, the knowledge and technical constructive studies of the buildings and all its components are insufficient to be able to replicate these traditional materials and techniques in the restorations.</w:t>
      </w:r>
    </w:p>
    <w:p w14:paraId="261F22D2" w14:textId="2F5EF6E9" w:rsidR="00304499" w:rsidRDefault="00334A97" w:rsidP="00E63041">
      <w:pPr>
        <w:pStyle w:val="KeywordsText"/>
        <w:tabs>
          <w:tab w:val="left" w:pos="4111"/>
          <w:tab w:val="left" w:pos="6237"/>
        </w:tabs>
        <w:rPr>
          <w:ins w:id="12" w:author="Autor"/>
          <w:sz w:val="20"/>
        </w:rPr>
      </w:pPr>
      <w:r w:rsidRPr="00334A97">
        <w:rPr>
          <w:sz w:val="20"/>
        </w:rPr>
        <w:t>Altho</w:t>
      </w:r>
      <w:ins w:id="13" w:author="Autor">
        <w:r w:rsidR="007B6177">
          <w:rPr>
            <w:sz w:val="20"/>
          </w:rPr>
          <w:t>u</w:t>
        </w:r>
      </w:ins>
      <w:r w:rsidR="009A3DAA">
        <w:rPr>
          <w:sz w:val="20"/>
        </w:rPr>
        <w:t>g</w:t>
      </w:r>
      <w:r w:rsidRPr="00334A97">
        <w:rPr>
          <w:sz w:val="20"/>
        </w:rPr>
        <w:t xml:space="preserve">h, it is essential for these disciplines that the restoration adjusts to current needs, it cannot be denied that </w:t>
      </w:r>
      <w:commentRangeStart w:id="14"/>
      <w:r w:rsidRPr="00334A97">
        <w:rPr>
          <w:sz w:val="20"/>
        </w:rPr>
        <w:t xml:space="preserve">there </w:t>
      </w:r>
      <w:proofErr w:type="gramStart"/>
      <w:r w:rsidRPr="00334A97">
        <w:rPr>
          <w:sz w:val="20"/>
        </w:rPr>
        <w:t>are</w:t>
      </w:r>
      <w:proofErr w:type="gramEnd"/>
      <w:r w:rsidRPr="00334A97">
        <w:rPr>
          <w:sz w:val="20"/>
        </w:rPr>
        <w:t xml:space="preserve"> a countless done works</w:t>
      </w:r>
      <w:commentRangeEnd w:id="14"/>
      <w:r w:rsidR="00885C76">
        <w:rPr>
          <w:rStyle w:val="Refdecomentario"/>
          <w:rFonts w:asciiTheme="minorHAnsi" w:eastAsiaTheme="minorHAnsi" w:hAnsiTheme="minorHAnsi" w:cstheme="minorBidi"/>
          <w:i w:val="0"/>
          <w:lang w:val="es-MX"/>
        </w:rPr>
        <w:commentReference w:id="14"/>
      </w:r>
      <w:r w:rsidRPr="00334A97">
        <w:rPr>
          <w:sz w:val="20"/>
        </w:rPr>
        <w:t xml:space="preserve"> where the architectural values of the intervened buildings have been modified, due to the lack of knowledge of the h</w:t>
      </w:r>
      <w:r w:rsidR="00F7342D">
        <w:rPr>
          <w:sz w:val="20"/>
        </w:rPr>
        <w:t>eritage</w:t>
      </w:r>
      <w:r w:rsidRPr="00334A97">
        <w:rPr>
          <w:sz w:val="20"/>
        </w:rPr>
        <w:t xml:space="preserve"> characteristics,</w:t>
      </w:r>
      <w:r w:rsidR="00F7342D">
        <w:rPr>
          <w:sz w:val="20"/>
        </w:rPr>
        <w:t xml:space="preserve"> </w:t>
      </w:r>
      <w:r w:rsidRPr="00334A97">
        <w:rPr>
          <w:sz w:val="20"/>
        </w:rPr>
        <w:t>The return of the lime mortars in the heritage restoration works has been slow but offers the safest and achievable path for the preservation.</w:t>
      </w:r>
    </w:p>
    <w:p w14:paraId="69330F73" w14:textId="77777777" w:rsidR="00E63041" w:rsidRPr="00401924" w:rsidRDefault="00E63041">
      <w:pPr>
        <w:pStyle w:val="KeywordsText"/>
        <w:tabs>
          <w:tab w:val="left" w:pos="4111"/>
          <w:tab w:val="left" w:pos="6237"/>
        </w:tabs>
        <w:rPr>
          <w:sz w:val="20"/>
        </w:rPr>
        <w:pPrChange w:id="15" w:author="Autor">
          <w:pPr>
            <w:pStyle w:val="KeywordsText"/>
          </w:pPr>
        </w:pPrChange>
      </w:pPr>
    </w:p>
    <w:p w14:paraId="52657364" w14:textId="5A811DD7" w:rsidR="00304499" w:rsidRPr="00401924" w:rsidRDefault="00304499" w:rsidP="00EA2482">
      <w:pPr>
        <w:pStyle w:val="KeywordsText"/>
        <w:rPr>
          <w:sz w:val="20"/>
        </w:rPr>
      </w:pPr>
      <w:r w:rsidRPr="00401924">
        <w:rPr>
          <w:sz w:val="20"/>
        </w:rPr>
        <w:t xml:space="preserve">Keywords: </w:t>
      </w:r>
      <w:r w:rsidR="00EA2482">
        <w:rPr>
          <w:sz w:val="20"/>
        </w:rPr>
        <w:t xml:space="preserve">mortar, limestone, additive, restoration. </w:t>
      </w:r>
    </w:p>
    <w:p w14:paraId="1DEC0D49" w14:textId="26629E18" w:rsidR="00304499" w:rsidRDefault="00304499" w:rsidP="00130E76">
      <w:pPr>
        <w:spacing w:line="360" w:lineRule="auto"/>
        <w:rPr>
          <w:rFonts w:ascii="Times New Roman" w:hAnsi="Times New Roman" w:cs="Times New Roman"/>
          <w:b/>
          <w:i/>
          <w:sz w:val="20"/>
          <w:szCs w:val="20"/>
          <w:lang w:val="en-US"/>
        </w:rPr>
      </w:pPr>
    </w:p>
    <w:p w14:paraId="3057C228" w14:textId="77777777" w:rsidR="00EA2482" w:rsidRPr="00401924" w:rsidRDefault="00EA2482" w:rsidP="00130E76">
      <w:pPr>
        <w:spacing w:line="360" w:lineRule="auto"/>
        <w:rPr>
          <w:rFonts w:ascii="Times New Roman" w:hAnsi="Times New Roman" w:cs="Times New Roman"/>
          <w:b/>
          <w:i/>
          <w:sz w:val="20"/>
          <w:szCs w:val="20"/>
          <w:lang w:val="en-US"/>
        </w:rPr>
      </w:pPr>
    </w:p>
    <w:p w14:paraId="6D0810D0" w14:textId="1D937A8D" w:rsidR="00F82C39" w:rsidRPr="0076699F" w:rsidRDefault="009E3E07" w:rsidP="00130E76">
      <w:pPr>
        <w:spacing w:line="360" w:lineRule="auto"/>
        <w:rPr>
          <w:rFonts w:ascii="Times New Roman" w:hAnsi="Times New Roman" w:cs="Times New Roman"/>
          <w:b/>
        </w:rPr>
      </w:pPr>
      <w:r>
        <w:rPr>
          <w:rFonts w:ascii="Times New Roman" w:hAnsi="Times New Roman" w:cs="Times New Roman"/>
          <w:b/>
        </w:rPr>
        <w:t xml:space="preserve">Introducción </w:t>
      </w:r>
    </w:p>
    <w:p w14:paraId="0C8338C1" w14:textId="77777777" w:rsidR="00F82C39" w:rsidRPr="0076699F" w:rsidRDefault="00F82C39" w:rsidP="00130E76">
      <w:pPr>
        <w:spacing w:line="360" w:lineRule="auto"/>
        <w:rPr>
          <w:rFonts w:ascii="Times New Roman" w:hAnsi="Times New Roman" w:cs="Times New Roman"/>
          <w:b/>
        </w:rPr>
      </w:pPr>
    </w:p>
    <w:p w14:paraId="3C264977" w14:textId="0546A439" w:rsidR="00F82C39" w:rsidRPr="00873F53" w:rsidRDefault="00F82C39" w:rsidP="00F82C39">
      <w:pPr>
        <w:spacing w:line="360" w:lineRule="auto"/>
        <w:jc w:val="both"/>
        <w:rPr>
          <w:rFonts w:ascii="Times New Roman" w:hAnsi="Times New Roman" w:cs="Times New Roman"/>
          <w:bCs/>
          <w:lang w:val="es-ES_tradnl"/>
        </w:rPr>
      </w:pPr>
      <w:r w:rsidRPr="00F82C39">
        <w:rPr>
          <w:rFonts w:ascii="Times New Roman" w:hAnsi="Times New Roman" w:cs="Times New Roman"/>
          <w:bCs/>
          <w:lang w:val="es-ES_tradnl"/>
        </w:rPr>
        <w:t xml:space="preserve">Es una realidad que en nuestros días los edificios que forman parte de nuestro patrimonio edificado están sujetos a una vorágine constructiva, desencadenando la ejecución de un gran número de trabajos de intervención tanto en el centro histórico de la capital como en los municipios al interior del Estado de Yucatán, esto </w:t>
      </w:r>
      <w:r w:rsidR="00F11C3D">
        <w:rPr>
          <w:rFonts w:ascii="Times New Roman" w:hAnsi="Times New Roman" w:cs="Times New Roman"/>
          <w:bCs/>
          <w:lang w:val="es-ES_tradnl"/>
        </w:rPr>
        <w:t xml:space="preserve">no es </w:t>
      </w:r>
      <w:r w:rsidR="00873F53">
        <w:rPr>
          <w:rFonts w:ascii="Times New Roman" w:hAnsi="Times New Roman" w:cs="Times New Roman"/>
          <w:bCs/>
          <w:lang w:val="es-ES_tradnl"/>
        </w:rPr>
        <w:t>exclusivo</w:t>
      </w:r>
      <w:r w:rsidR="00F11C3D">
        <w:rPr>
          <w:rFonts w:ascii="Times New Roman" w:hAnsi="Times New Roman" w:cs="Times New Roman"/>
          <w:bCs/>
          <w:lang w:val="es-ES_tradnl"/>
        </w:rPr>
        <w:t xml:space="preserve"> del</w:t>
      </w:r>
      <w:r w:rsidR="005116D2">
        <w:rPr>
          <w:rFonts w:ascii="Times New Roman" w:hAnsi="Times New Roman" w:cs="Times New Roman"/>
          <w:bCs/>
          <w:lang w:val="es-ES_tradnl"/>
        </w:rPr>
        <w:t xml:space="preserve"> </w:t>
      </w:r>
      <w:r w:rsidR="006639E4">
        <w:rPr>
          <w:rFonts w:ascii="Times New Roman" w:hAnsi="Times New Roman" w:cs="Times New Roman"/>
          <w:bCs/>
          <w:lang w:val="es-ES_tradnl"/>
        </w:rPr>
        <w:t xml:space="preserve">estado, </w:t>
      </w:r>
      <w:r w:rsidR="00F11C3D">
        <w:rPr>
          <w:rFonts w:ascii="Times New Roman" w:hAnsi="Times New Roman" w:cs="Times New Roman"/>
          <w:bCs/>
          <w:lang w:val="es-ES_tradnl"/>
        </w:rPr>
        <w:t xml:space="preserve">sino </w:t>
      </w:r>
      <w:r w:rsidR="00873F53">
        <w:rPr>
          <w:rFonts w:ascii="Times New Roman" w:hAnsi="Times New Roman" w:cs="Times New Roman"/>
          <w:bCs/>
          <w:lang w:val="es-ES_tradnl"/>
        </w:rPr>
        <w:t xml:space="preserve">que </w:t>
      </w:r>
      <w:r w:rsidR="00873F53" w:rsidRPr="00F82C39">
        <w:rPr>
          <w:rFonts w:ascii="Times New Roman" w:hAnsi="Times New Roman" w:cs="Times New Roman"/>
          <w:bCs/>
          <w:lang w:val="es-ES_tradnl"/>
        </w:rPr>
        <w:t>sucede</w:t>
      </w:r>
      <w:r w:rsidR="00FE215F">
        <w:rPr>
          <w:rFonts w:ascii="Times New Roman" w:hAnsi="Times New Roman" w:cs="Times New Roman"/>
          <w:bCs/>
          <w:lang w:val="es-ES_tradnl"/>
        </w:rPr>
        <w:t xml:space="preserve"> </w:t>
      </w:r>
      <w:r w:rsidRPr="00F82C39">
        <w:rPr>
          <w:rFonts w:ascii="Times New Roman" w:hAnsi="Times New Roman" w:cs="Times New Roman"/>
          <w:bCs/>
          <w:lang w:val="es-ES_tradnl"/>
        </w:rPr>
        <w:t xml:space="preserve">en muchos lugares del </w:t>
      </w:r>
      <w:r w:rsidR="00F11C3D">
        <w:rPr>
          <w:rFonts w:ascii="Times New Roman" w:hAnsi="Times New Roman" w:cs="Times New Roman"/>
          <w:bCs/>
          <w:lang w:val="es-ES_tradnl"/>
        </w:rPr>
        <w:t xml:space="preserve">país y del </w:t>
      </w:r>
      <w:r w:rsidRPr="00F82C39">
        <w:rPr>
          <w:rFonts w:ascii="Times New Roman" w:hAnsi="Times New Roman" w:cs="Times New Roman"/>
          <w:bCs/>
          <w:lang w:val="es-ES_tradnl"/>
        </w:rPr>
        <w:t xml:space="preserve">mundo. De esto se puede interpretar que </w:t>
      </w:r>
      <w:r w:rsidR="00F11C3D">
        <w:rPr>
          <w:rFonts w:ascii="Times New Roman" w:hAnsi="Times New Roman" w:cs="Times New Roman"/>
          <w:bCs/>
          <w:lang w:val="es-ES_tradnl"/>
        </w:rPr>
        <w:t>muchos</w:t>
      </w:r>
      <w:r w:rsidRPr="00F82C39">
        <w:rPr>
          <w:rFonts w:ascii="Times New Roman" w:hAnsi="Times New Roman" w:cs="Times New Roman"/>
          <w:bCs/>
          <w:lang w:val="es-ES_tradnl"/>
        </w:rPr>
        <w:t xml:space="preserve"> edificios se han rescatado de sus ruinas, en algunos casos estos rescates han desatado controversias acerca de la forma en la que estos edificios se intervienen, éstas pueden ir desde el uso que se le da a la edificación hasta las técnicas y materiales que se manejan para ejecutar dichos trabajos</w:t>
      </w:r>
      <w:r>
        <w:rPr>
          <w:rFonts w:ascii="Times New Roman" w:hAnsi="Times New Roman" w:cs="Times New Roman"/>
          <w:bCs/>
          <w:lang w:val="es-ES"/>
        </w:rPr>
        <w:t xml:space="preserve">. </w:t>
      </w:r>
      <w:r w:rsidR="00873F53">
        <w:rPr>
          <w:rFonts w:ascii="Times New Roman" w:hAnsi="Times New Roman" w:cs="Times New Roman"/>
          <w:bCs/>
          <w:lang w:val="es-ES"/>
        </w:rPr>
        <w:t xml:space="preserve">Lo anterior </w:t>
      </w:r>
      <w:r w:rsidR="0062444C">
        <w:rPr>
          <w:rFonts w:ascii="Times New Roman" w:hAnsi="Times New Roman" w:cs="Times New Roman"/>
          <w:bCs/>
          <w:lang w:val="es-ES"/>
        </w:rPr>
        <w:t>motivó esta</w:t>
      </w:r>
      <w:r w:rsidR="00873F53">
        <w:rPr>
          <w:rFonts w:ascii="Times New Roman" w:hAnsi="Times New Roman" w:cs="Times New Roman"/>
          <w:bCs/>
          <w:lang w:val="es-ES"/>
        </w:rPr>
        <w:t xml:space="preserve"> investigación, que tiene como objetivo principal</w:t>
      </w:r>
      <w:r w:rsidR="00873F53" w:rsidRPr="00873F53">
        <w:rPr>
          <w:rFonts w:ascii="Times New Roman" w:hAnsi="Times New Roman" w:cs="Times New Roman"/>
          <w:bCs/>
          <w:lang w:val="es-ES_tradnl"/>
        </w:rPr>
        <w:t xml:space="preserve"> </w:t>
      </w:r>
      <w:r w:rsidR="00020C45">
        <w:rPr>
          <w:rFonts w:ascii="Times New Roman" w:hAnsi="Times New Roman" w:cs="Times New Roman"/>
          <w:bCs/>
          <w:lang w:val="es-ES_tradnl"/>
        </w:rPr>
        <w:t>estudiar</w:t>
      </w:r>
      <w:r w:rsidR="00873F53" w:rsidRPr="00873F53">
        <w:rPr>
          <w:rFonts w:ascii="Times New Roman" w:hAnsi="Times New Roman" w:cs="Times New Roman"/>
          <w:bCs/>
          <w:lang w:val="es-ES_tradnl"/>
        </w:rPr>
        <w:t xml:space="preserve"> uso de morteros tradicionales a base de cal</w:t>
      </w:r>
      <w:r w:rsidR="00873F53">
        <w:rPr>
          <w:rFonts w:ascii="Times New Roman" w:hAnsi="Times New Roman" w:cs="Times New Roman"/>
          <w:bCs/>
          <w:lang w:val="es-ES_tradnl"/>
        </w:rPr>
        <w:t xml:space="preserve"> </w:t>
      </w:r>
      <w:r w:rsidR="00873F53" w:rsidRPr="00873F53">
        <w:rPr>
          <w:rFonts w:ascii="Times New Roman" w:hAnsi="Times New Roman" w:cs="Times New Roman"/>
          <w:bCs/>
          <w:lang w:val="es-ES_tradnl"/>
        </w:rPr>
        <w:t>y aditivos naturales obtenidos de extractos de cortezas de Yucatán, realizando un estudio comparativo para el mejoramiento de la calidad técnica y mecánica de morteros de restauración en edificios de piedra caliza de Yucatán</w:t>
      </w:r>
      <w:r w:rsidR="00873F53">
        <w:rPr>
          <w:rFonts w:ascii="Times New Roman" w:hAnsi="Times New Roman" w:cs="Times New Roman"/>
          <w:bCs/>
          <w:lang w:val="es-ES_tradnl"/>
        </w:rPr>
        <w:t xml:space="preserve">, investigación de la cual se desprende el presente articulo. </w:t>
      </w:r>
    </w:p>
    <w:p w14:paraId="28D8D98A" w14:textId="77777777" w:rsidR="00873F53" w:rsidRDefault="00873F53" w:rsidP="00F82C39">
      <w:pPr>
        <w:spacing w:line="360" w:lineRule="auto"/>
        <w:jc w:val="both"/>
        <w:rPr>
          <w:rFonts w:ascii="Times New Roman" w:hAnsi="Times New Roman" w:cs="Times New Roman"/>
          <w:bCs/>
          <w:lang w:val="es-ES_tradnl"/>
        </w:rPr>
      </w:pPr>
    </w:p>
    <w:p w14:paraId="7DD6BCAF" w14:textId="77777777" w:rsidR="00873F53" w:rsidRDefault="00873F53" w:rsidP="00F82C39">
      <w:pPr>
        <w:spacing w:line="360" w:lineRule="auto"/>
        <w:jc w:val="both"/>
        <w:rPr>
          <w:rFonts w:ascii="Times New Roman" w:hAnsi="Times New Roman" w:cs="Times New Roman"/>
          <w:bCs/>
          <w:lang w:val="es-ES_tradnl"/>
        </w:rPr>
      </w:pPr>
    </w:p>
    <w:p w14:paraId="6351CB8A" w14:textId="77777777" w:rsidR="00873F53" w:rsidRPr="005116D2" w:rsidRDefault="00873F53" w:rsidP="00F82C39">
      <w:pPr>
        <w:spacing w:line="360" w:lineRule="auto"/>
        <w:jc w:val="both"/>
        <w:rPr>
          <w:rFonts w:ascii="Times New Roman" w:hAnsi="Times New Roman" w:cs="Times New Roman"/>
          <w:bCs/>
          <w:i/>
          <w:lang w:val="es-ES_tradnl"/>
        </w:rPr>
      </w:pPr>
    </w:p>
    <w:p w14:paraId="755D6827" w14:textId="7E2C7AC9" w:rsidR="00F82C39" w:rsidRDefault="005116D2" w:rsidP="00F82C39">
      <w:pPr>
        <w:spacing w:line="360" w:lineRule="auto"/>
        <w:jc w:val="both"/>
        <w:rPr>
          <w:rFonts w:ascii="Times New Roman" w:hAnsi="Times New Roman" w:cs="Times New Roman"/>
          <w:bCs/>
          <w:lang w:val="es-ES_tradnl"/>
        </w:rPr>
      </w:pPr>
      <w:commentRangeStart w:id="16"/>
      <w:r w:rsidRPr="005116D2">
        <w:rPr>
          <w:rFonts w:ascii="Times New Roman" w:hAnsi="Times New Roman" w:cs="Times New Roman"/>
          <w:bCs/>
          <w:i/>
          <w:lang w:val="es-ES_tradnl"/>
        </w:rPr>
        <w:t xml:space="preserve">“Carlos </w:t>
      </w:r>
      <w:proofErr w:type="spellStart"/>
      <w:r w:rsidRPr="005116D2">
        <w:rPr>
          <w:rFonts w:ascii="Times New Roman" w:hAnsi="Times New Roman" w:cs="Times New Roman"/>
          <w:bCs/>
          <w:i/>
          <w:lang w:val="es-ES_tradnl"/>
        </w:rPr>
        <w:t>Chanfón</w:t>
      </w:r>
      <w:proofErr w:type="spellEnd"/>
      <w:r w:rsidRPr="005116D2">
        <w:rPr>
          <w:rFonts w:ascii="Times New Roman" w:hAnsi="Times New Roman" w:cs="Times New Roman"/>
          <w:bCs/>
          <w:i/>
          <w:lang w:val="es-ES_tradnl"/>
        </w:rPr>
        <w:t xml:space="preserve"> (1996) señala que p</w:t>
      </w:r>
      <w:r w:rsidR="00F82C39" w:rsidRPr="005116D2">
        <w:rPr>
          <w:rFonts w:ascii="Times New Roman" w:hAnsi="Times New Roman" w:cs="Times New Roman"/>
          <w:bCs/>
          <w:i/>
          <w:lang w:val="es-ES_tradnl"/>
        </w:rPr>
        <w:t>ara poder emitir un juicio válido y completo sobre una obra de restauración individual, es necesario conocer el estado previo, el proceso y resultado de la intervención</w:t>
      </w:r>
      <w:r w:rsidRPr="005116D2">
        <w:rPr>
          <w:rFonts w:ascii="Times New Roman" w:hAnsi="Times New Roman" w:cs="Times New Roman"/>
          <w:bCs/>
          <w:i/>
          <w:lang w:val="es-ES_tradnl"/>
        </w:rPr>
        <w:t>”</w:t>
      </w:r>
      <w:commentRangeEnd w:id="16"/>
      <w:r w:rsidR="00503749">
        <w:rPr>
          <w:rStyle w:val="Refdecomentario"/>
        </w:rPr>
        <w:commentReference w:id="16"/>
      </w:r>
      <w:r w:rsidR="00F82C39" w:rsidRPr="00F82C39">
        <w:rPr>
          <w:rFonts w:ascii="Times New Roman" w:hAnsi="Times New Roman" w:cs="Times New Roman"/>
          <w:bCs/>
          <w:lang w:val="es-ES_tradnl"/>
        </w:rPr>
        <w:t>.</w:t>
      </w:r>
      <w:commentRangeStart w:id="17"/>
      <w:r w:rsidR="000D6BA6">
        <w:rPr>
          <w:rStyle w:val="Refdenotaalpie"/>
          <w:rFonts w:ascii="Times New Roman" w:hAnsi="Times New Roman" w:cs="Times New Roman"/>
          <w:bCs/>
          <w:lang w:val="es-ES_tradnl"/>
        </w:rPr>
        <w:footnoteReference w:id="1"/>
      </w:r>
      <w:commentRangeEnd w:id="17"/>
      <w:r w:rsidR="00AA0577">
        <w:rPr>
          <w:rStyle w:val="Refdecomentario"/>
        </w:rPr>
        <w:commentReference w:id="17"/>
      </w:r>
      <w:r w:rsidR="00F82C39" w:rsidRPr="00F82C39">
        <w:rPr>
          <w:rFonts w:ascii="Times New Roman" w:hAnsi="Times New Roman" w:cs="Times New Roman"/>
          <w:bCs/>
          <w:lang w:val="es-ES_tradnl"/>
        </w:rPr>
        <w:t xml:space="preserve"> Siguiendo este señalamiento y con el fin de poder establecer los antecedentes del problema a investigar,</w:t>
      </w:r>
      <w:r w:rsidR="00873F53" w:rsidRPr="00F82C39">
        <w:rPr>
          <w:rFonts w:ascii="Times New Roman" w:hAnsi="Times New Roman" w:cs="Times New Roman"/>
          <w:bCs/>
          <w:lang w:val="es-ES_tradnl"/>
        </w:rPr>
        <w:t xml:space="preserve"> </w:t>
      </w:r>
      <w:r w:rsidR="00F82C39" w:rsidRPr="00F82C39">
        <w:rPr>
          <w:rFonts w:ascii="Times New Roman" w:hAnsi="Times New Roman" w:cs="Times New Roman"/>
          <w:bCs/>
          <w:lang w:val="es-ES_tradnl"/>
        </w:rPr>
        <w:t>se hizo una revisión de los trabajos realizados por el Gobierno del Estado de Yucatán, mismo que cuenta con un registro de las obras realizadas entre los años 2002-2007 en edificios considerados Monumentos o Patrimonio Arquitectónico, a los cuales se tuvo acceso</w:t>
      </w:r>
      <w:r w:rsidR="00873F53">
        <w:rPr>
          <w:rFonts w:ascii="Times New Roman" w:hAnsi="Times New Roman" w:cs="Times New Roman"/>
          <w:bCs/>
          <w:lang w:val="es-ES_tradnl"/>
        </w:rPr>
        <w:t xml:space="preserve">, </w:t>
      </w:r>
      <w:r w:rsidR="00F82C39" w:rsidRPr="00F82C39">
        <w:rPr>
          <w:rFonts w:ascii="Times New Roman" w:hAnsi="Times New Roman" w:cs="Times New Roman"/>
          <w:bCs/>
          <w:lang w:val="es-ES_tradnl"/>
        </w:rPr>
        <w:t>además que se pudo entrevistar a personas que participaron en la supervisión de estos trabajos. Esto con el objetivo de conocer el panorama</w:t>
      </w:r>
      <w:r w:rsidR="00873F53">
        <w:rPr>
          <w:rFonts w:ascii="Times New Roman" w:hAnsi="Times New Roman" w:cs="Times New Roman"/>
          <w:bCs/>
          <w:lang w:val="es-ES_tradnl"/>
        </w:rPr>
        <w:t xml:space="preserve"> general en los que se encuentran</w:t>
      </w:r>
      <w:r>
        <w:rPr>
          <w:rFonts w:ascii="Times New Roman" w:hAnsi="Times New Roman" w:cs="Times New Roman"/>
          <w:bCs/>
          <w:lang w:val="es-ES_tradnl"/>
        </w:rPr>
        <w:t xml:space="preserve"> </w:t>
      </w:r>
      <w:r w:rsidR="00F82C39" w:rsidRPr="00F82C39">
        <w:rPr>
          <w:rFonts w:ascii="Times New Roman" w:hAnsi="Times New Roman" w:cs="Times New Roman"/>
          <w:bCs/>
          <w:lang w:val="es-ES_tradnl"/>
        </w:rPr>
        <w:t>los trabajos de intervenció</w:t>
      </w:r>
      <w:r w:rsidR="00745062">
        <w:rPr>
          <w:rFonts w:ascii="Times New Roman" w:hAnsi="Times New Roman" w:cs="Times New Roman"/>
          <w:bCs/>
          <w:lang w:val="es-ES_tradnl"/>
        </w:rPr>
        <w:t>n.</w:t>
      </w:r>
      <w:r w:rsidR="00F82C39" w:rsidRPr="00F82C39">
        <w:rPr>
          <w:rFonts w:ascii="Times New Roman" w:hAnsi="Times New Roman" w:cs="Times New Roman"/>
          <w:bCs/>
          <w:lang w:val="es-ES_tradnl"/>
        </w:rPr>
        <w:t xml:space="preserve"> </w:t>
      </w:r>
      <w:r w:rsidR="00873F53">
        <w:rPr>
          <w:rFonts w:ascii="Times New Roman" w:hAnsi="Times New Roman" w:cs="Times New Roman"/>
          <w:bCs/>
          <w:lang w:val="es-ES_tradnl"/>
        </w:rPr>
        <w:t>La</w:t>
      </w:r>
      <w:r w:rsidR="00F82C39" w:rsidRPr="00F82C39">
        <w:rPr>
          <w:rFonts w:ascii="Times New Roman" w:hAnsi="Times New Roman" w:cs="Times New Roman"/>
          <w:bCs/>
          <w:lang w:val="es-ES_tradnl"/>
        </w:rPr>
        <w:t>s</w:t>
      </w:r>
      <w:r w:rsidR="00873F53">
        <w:rPr>
          <w:rFonts w:ascii="Times New Roman" w:hAnsi="Times New Roman" w:cs="Times New Roman"/>
          <w:bCs/>
          <w:lang w:val="es-ES_tradnl"/>
        </w:rPr>
        <w:t xml:space="preserve"> intervenciones analizadas </w:t>
      </w:r>
      <w:r w:rsidR="00F82C39" w:rsidRPr="00F82C39">
        <w:rPr>
          <w:rFonts w:ascii="Times New Roman" w:hAnsi="Times New Roman" w:cs="Times New Roman"/>
          <w:bCs/>
          <w:lang w:val="es-ES_tradnl"/>
        </w:rPr>
        <w:t>van desde mantenimientos en aplanados, muros, cubiertas, impermeabilizaciones, refuerzos estructurales, hasta restituciones de cubiertas y trabajos de mayor envergadura.</w:t>
      </w:r>
    </w:p>
    <w:p w14:paraId="3CEA55B2" w14:textId="1E68414B" w:rsidR="006F026C" w:rsidRDefault="00F82C39" w:rsidP="00F82C39">
      <w:pPr>
        <w:spacing w:line="360" w:lineRule="auto"/>
        <w:jc w:val="both"/>
        <w:rPr>
          <w:rFonts w:ascii="Times New Roman" w:hAnsi="Times New Roman" w:cs="Times New Roman"/>
          <w:bCs/>
          <w:lang w:val="es-ES_tradnl"/>
        </w:rPr>
      </w:pPr>
      <w:r w:rsidRPr="00F82C39">
        <w:rPr>
          <w:rFonts w:ascii="Times New Roman" w:hAnsi="Times New Roman" w:cs="Times New Roman"/>
          <w:bCs/>
          <w:lang w:val="es-ES_tradnl"/>
        </w:rPr>
        <w:t xml:space="preserve">Haciendo una revisión de las fichas de registro (104 de intervenciones y 21 de mantenimiento programado), se pudo observar que las intervenciones en las que se tuvieron más complicaciones fueron las </w:t>
      </w:r>
      <w:r w:rsidR="00873F53">
        <w:rPr>
          <w:rFonts w:ascii="Times New Roman" w:hAnsi="Times New Roman" w:cs="Times New Roman"/>
          <w:bCs/>
          <w:lang w:val="es-ES_tradnl"/>
        </w:rPr>
        <w:t>que involucraban elementos estructurales de los edificios tales como cubiertas y refuerzos de muros</w:t>
      </w:r>
      <w:r w:rsidRPr="00F82C39">
        <w:rPr>
          <w:rFonts w:ascii="Times New Roman" w:hAnsi="Times New Roman" w:cs="Times New Roman"/>
          <w:bCs/>
          <w:lang w:val="es-ES_tradnl"/>
        </w:rPr>
        <w:t xml:space="preserve">, además los materiales que se utilizaron para estos trabajos fueron cemento, cal hidratada, polvo de piedra (cuando se trataba de sellar grietas), en los casos de reestructuración prevaleció el uso de cubiertas de viguetas y bovedillas de concreto y/o </w:t>
      </w:r>
      <w:proofErr w:type="spellStart"/>
      <w:r w:rsidRPr="00F82C39">
        <w:rPr>
          <w:rFonts w:ascii="Times New Roman" w:hAnsi="Times New Roman" w:cs="Times New Roman"/>
          <w:bCs/>
          <w:lang w:val="es-ES_tradnl"/>
        </w:rPr>
        <w:t>poliestireno</w:t>
      </w:r>
      <w:proofErr w:type="spellEnd"/>
      <w:r w:rsidRPr="00F82C39">
        <w:rPr>
          <w:rFonts w:ascii="Times New Roman" w:hAnsi="Times New Roman" w:cs="Times New Roman"/>
          <w:bCs/>
          <w:lang w:val="es-ES_tradnl"/>
        </w:rPr>
        <w:t>, piezas prefabricadas de concreto; en algunos casos se intentó replicar el sistema original sin éxito, por lo cu</w:t>
      </w:r>
      <w:r w:rsidR="00745062">
        <w:rPr>
          <w:rFonts w:ascii="Times New Roman" w:hAnsi="Times New Roman" w:cs="Times New Roman"/>
          <w:bCs/>
          <w:lang w:val="es-ES_tradnl"/>
        </w:rPr>
        <w:t>a</w:t>
      </w:r>
      <w:r w:rsidRPr="00F82C39">
        <w:rPr>
          <w:rFonts w:ascii="Times New Roman" w:hAnsi="Times New Roman" w:cs="Times New Roman"/>
          <w:bCs/>
          <w:lang w:val="es-ES_tradnl"/>
        </w:rPr>
        <w:t xml:space="preserve">l se terminaron los trabajos </w:t>
      </w:r>
      <w:r w:rsidR="00873F53">
        <w:rPr>
          <w:rFonts w:ascii="Times New Roman" w:hAnsi="Times New Roman" w:cs="Times New Roman"/>
          <w:bCs/>
          <w:lang w:val="es-ES_tradnl"/>
        </w:rPr>
        <w:t xml:space="preserve">sustituyendo estos elementos con materiales comerciales actuales, como los </w:t>
      </w:r>
      <w:r w:rsidR="00020C45">
        <w:rPr>
          <w:rFonts w:ascii="Times New Roman" w:hAnsi="Times New Roman" w:cs="Times New Roman"/>
          <w:bCs/>
          <w:lang w:val="es-ES_tradnl"/>
        </w:rPr>
        <w:t>s</w:t>
      </w:r>
      <w:r w:rsidR="00873F53">
        <w:rPr>
          <w:rFonts w:ascii="Times New Roman" w:hAnsi="Times New Roman" w:cs="Times New Roman"/>
          <w:bCs/>
          <w:lang w:val="es-ES_tradnl"/>
        </w:rPr>
        <w:t xml:space="preserve">on viguetas y bovedillas, bloques </w:t>
      </w:r>
      <w:proofErr w:type="spellStart"/>
      <w:r w:rsidR="00873F53">
        <w:rPr>
          <w:rFonts w:ascii="Times New Roman" w:hAnsi="Times New Roman" w:cs="Times New Roman"/>
          <w:bCs/>
          <w:lang w:val="es-ES_tradnl"/>
        </w:rPr>
        <w:t>vibroprensados</w:t>
      </w:r>
      <w:proofErr w:type="spellEnd"/>
      <w:ins w:id="18" w:author="Autor">
        <w:r w:rsidR="000C6053">
          <w:rPr>
            <w:rFonts w:ascii="Times New Roman" w:hAnsi="Times New Roman" w:cs="Times New Roman"/>
            <w:bCs/>
            <w:lang w:val="es-ES_tradnl"/>
          </w:rPr>
          <w:t>,</w:t>
        </w:r>
      </w:ins>
      <w:r w:rsidR="00873F53">
        <w:rPr>
          <w:rFonts w:ascii="Times New Roman" w:hAnsi="Times New Roman" w:cs="Times New Roman"/>
          <w:bCs/>
          <w:lang w:val="es-ES_tradnl"/>
        </w:rPr>
        <w:t xml:space="preserve"> entre otros</w:t>
      </w:r>
      <w:r w:rsidRPr="00F82C39">
        <w:rPr>
          <w:rFonts w:ascii="Times New Roman" w:hAnsi="Times New Roman" w:cs="Times New Roman"/>
          <w:bCs/>
          <w:lang w:val="es-ES_tradnl"/>
        </w:rPr>
        <w:t xml:space="preserve">. </w:t>
      </w:r>
      <w:r w:rsidR="006F026C" w:rsidRPr="006F026C">
        <w:rPr>
          <w:rFonts w:ascii="Times New Roman" w:hAnsi="Times New Roman" w:cs="Times New Roman"/>
          <w:bCs/>
          <w:lang w:val="es-ES_tradnl"/>
        </w:rPr>
        <w:t>Si bien, el que la restauración se ajuste a las necesidades actuales es parte esencial de esta disciplina, no se puede negar que hay un sinn</w:t>
      </w:r>
      <w:r w:rsidR="00020C45">
        <w:rPr>
          <w:rFonts w:ascii="Times New Roman" w:hAnsi="Times New Roman" w:cs="Times New Roman"/>
          <w:bCs/>
          <w:lang w:val="es-ES_tradnl"/>
        </w:rPr>
        <w:t>ú</w:t>
      </w:r>
      <w:r w:rsidR="006F026C" w:rsidRPr="006F026C">
        <w:rPr>
          <w:rFonts w:ascii="Times New Roman" w:hAnsi="Times New Roman" w:cs="Times New Roman"/>
          <w:bCs/>
          <w:lang w:val="es-ES_tradnl"/>
        </w:rPr>
        <w:t xml:space="preserve">mero de trabajos, en donde se han modificado los valores arquitectónicos de inmuebles intervenidos, </w:t>
      </w:r>
      <w:r w:rsidR="00020C45">
        <w:rPr>
          <w:rFonts w:ascii="Times New Roman" w:hAnsi="Times New Roman" w:cs="Times New Roman"/>
          <w:bCs/>
          <w:lang w:val="es-ES_tradnl"/>
        </w:rPr>
        <w:t>esto puede ser por</w:t>
      </w:r>
      <w:r w:rsidR="006F026C" w:rsidRPr="006F026C">
        <w:rPr>
          <w:rFonts w:ascii="Times New Roman" w:hAnsi="Times New Roman" w:cs="Times New Roman"/>
          <w:bCs/>
          <w:lang w:val="es-ES_tradnl"/>
        </w:rPr>
        <w:t xml:space="preserve"> </w:t>
      </w:r>
      <w:r w:rsidR="00020C45">
        <w:rPr>
          <w:rFonts w:ascii="Times New Roman" w:hAnsi="Times New Roman" w:cs="Times New Roman"/>
          <w:bCs/>
          <w:lang w:val="es-ES_tradnl"/>
        </w:rPr>
        <w:t>el</w:t>
      </w:r>
      <w:r w:rsidR="006F026C" w:rsidRPr="006F026C">
        <w:rPr>
          <w:rFonts w:ascii="Times New Roman" w:hAnsi="Times New Roman" w:cs="Times New Roman"/>
          <w:bCs/>
          <w:lang w:val="es-ES_tradnl"/>
        </w:rPr>
        <w:t xml:space="preserve"> desconocimiento de las características históricas, arquitectónicas y materiales de los edificios</w:t>
      </w:r>
      <w:r w:rsidR="00020C45">
        <w:rPr>
          <w:rFonts w:ascii="Times New Roman" w:hAnsi="Times New Roman" w:cs="Times New Roman"/>
          <w:bCs/>
          <w:lang w:val="es-ES_tradnl"/>
        </w:rPr>
        <w:t>, o a</w:t>
      </w:r>
      <w:r w:rsidR="006F026C" w:rsidRPr="006F026C">
        <w:rPr>
          <w:rFonts w:ascii="Times New Roman" w:hAnsi="Times New Roman" w:cs="Times New Roman"/>
          <w:bCs/>
          <w:lang w:val="es-ES_tradnl"/>
        </w:rPr>
        <w:t xml:space="preserve"> la incomprensión de la normatividad vigente</w:t>
      </w:r>
      <w:r w:rsidR="006F026C">
        <w:rPr>
          <w:rFonts w:ascii="Times New Roman" w:hAnsi="Times New Roman" w:cs="Times New Roman"/>
          <w:bCs/>
          <w:lang w:val="es-ES_tradnl"/>
        </w:rPr>
        <w:t xml:space="preserve">. </w:t>
      </w:r>
    </w:p>
    <w:p w14:paraId="1241129C" w14:textId="77777777" w:rsidR="006F026C" w:rsidRDefault="006F026C" w:rsidP="00F82C39">
      <w:pPr>
        <w:spacing w:line="360" w:lineRule="auto"/>
        <w:jc w:val="both"/>
        <w:rPr>
          <w:rFonts w:ascii="Times New Roman" w:hAnsi="Times New Roman" w:cs="Times New Roman"/>
          <w:bCs/>
          <w:lang w:val="es-ES_tradnl"/>
        </w:rPr>
      </w:pPr>
    </w:p>
    <w:p w14:paraId="11AEB801" w14:textId="2BC67F2F" w:rsidR="00F82C39" w:rsidRDefault="00F82C39" w:rsidP="00F82C39">
      <w:pPr>
        <w:spacing w:line="360" w:lineRule="auto"/>
        <w:jc w:val="both"/>
        <w:rPr>
          <w:rFonts w:ascii="Times New Roman" w:hAnsi="Times New Roman" w:cs="Times New Roman"/>
          <w:bCs/>
          <w:lang w:val="es-ES_tradnl"/>
        </w:rPr>
      </w:pPr>
      <w:r w:rsidRPr="00F82C39">
        <w:rPr>
          <w:rFonts w:ascii="Times New Roman" w:hAnsi="Times New Roman" w:cs="Times New Roman"/>
          <w:bCs/>
          <w:lang w:val="es-ES_tradnl"/>
        </w:rPr>
        <w:t xml:space="preserve">De lo anterior surge la pregunta ¿Cómo se debe restaurar?, </w:t>
      </w:r>
      <w:r w:rsidR="006C1FB3">
        <w:rPr>
          <w:rFonts w:ascii="Times New Roman" w:hAnsi="Times New Roman" w:cs="Times New Roman"/>
          <w:bCs/>
          <w:lang w:val="es-ES_tradnl"/>
        </w:rPr>
        <w:t>la palabra restauración es muy amplia</w:t>
      </w:r>
      <w:r w:rsidRPr="00F82C39">
        <w:rPr>
          <w:rFonts w:ascii="Times New Roman" w:hAnsi="Times New Roman" w:cs="Times New Roman"/>
          <w:bCs/>
          <w:lang w:val="es-ES_tradnl"/>
        </w:rPr>
        <w:t xml:space="preserve"> involucra sistemas, métodos </w:t>
      </w:r>
      <w:r w:rsidR="006C1FB3">
        <w:rPr>
          <w:rFonts w:ascii="Times New Roman" w:hAnsi="Times New Roman" w:cs="Times New Roman"/>
          <w:bCs/>
          <w:lang w:val="es-ES_tradnl"/>
        </w:rPr>
        <w:t>utilizados por el profesional/</w:t>
      </w:r>
      <w:r w:rsidRPr="00F82C39">
        <w:rPr>
          <w:rFonts w:ascii="Times New Roman" w:hAnsi="Times New Roman" w:cs="Times New Roman"/>
          <w:bCs/>
          <w:lang w:val="es-ES_tradnl"/>
        </w:rPr>
        <w:t xml:space="preserve">restaurador, </w:t>
      </w:r>
      <w:r w:rsidR="006C1FB3">
        <w:rPr>
          <w:rFonts w:ascii="Times New Roman" w:hAnsi="Times New Roman" w:cs="Times New Roman"/>
          <w:bCs/>
          <w:lang w:val="es-ES_tradnl"/>
        </w:rPr>
        <w:t xml:space="preserve">que tiene la responsabilidad de utilizar su </w:t>
      </w:r>
      <w:proofErr w:type="gramStart"/>
      <w:r w:rsidR="006C1FB3">
        <w:rPr>
          <w:rFonts w:ascii="Times New Roman" w:hAnsi="Times New Roman" w:cs="Times New Roman"/>
          <w:bCs/>
          <w:lang w:val="es-ES_tradnl"/>
        </w:rPr>
        <w:t>experiencia</w:t>
      </w:r>
      <w:proofErr w:type="gramEnd"/>
      <w:r w:rsidR="006C1FB3">
        <w:rPr>
          <w:rFonts w:ascii="Times New Roman" w:hAnsi="Times New Roman" w:cs="Times New Roman"/>
          <w:bCs/>
          <w:lang w:val="es-ES_tradnl"/>
        </w:rPr>
        <w:t xml:space="preserve"> pero de igual forma hacer uso racional de </w:t>
      </w:r>
      <w:r w:rsidRPr="00F82C39">
        <w:rPr>
          <w:rFonts w:ascii="Times New Roman" w:hAnsi="Times New Roman" w:cs="Times New Roman"/>
          <w:bCs/>
          <w:lang w:val="es-ES_tradnl"/>
        </w:rPr>
        <w:t xml:space="preserve">todos los avances científicos y tecnológicos contemporáneos, lo cual exige programas de investigación y experimentación de alto nivel. Por lo </w:t>
      </w:r>
      <w:r w:rsidR="007F7CC1" w:rsidRPr="00F82C39">
        <w:rPr>
          <w:rFonts w:ascii="Times New Roman" w:hAnsi="Times New Roman" w:cs="Times New Roman"/>
          <w:bCs/>
          <w:lang w:val="es-ES_tradnl"/>
        </w:rPr>
        <w:t>tanto,</w:t>
      </w:r>
      <w:r w:rsidRPr="00F82C39">
        <w:rPr>
          <w:rFonts w:ascii="Times New Roman" w:hAnsi="Times New Roman" w:cs="Times New Roman"/>
          <w:bCs/>
          <w:lang w:val="es-ES_tradnl"/>
        </w:rPr>
        <w:t xml:space="preserve"> las técnicas de restauración</w:t>
      </w:r>
      <w:del w:id="19" w:author="Autor">
        <w:r w:rsidRPr="00F82C39" w:rsidDel="006C38BE">
          <w:rPr>
            <w:rFonts w:ascii="Times New Roman" w:hAnsi="Times New Roman" w:cs="Times New Roman"/>
            <w:bCs/>
            <w:lang w:val="es-ES_tradnl"/>
          </w:rPr>
          <w:delText>,</w:delText>
        </w:r>
      </w:del>
      <w:r w:rsidRPr="00F82C39">
        <w:rPr>
          <w:rFonts w:ascii="Times New Roman" w:hAnsi="Times New Roman" w:cs="Times New Roman"/>
          <w:bCs/>
          <w:lang w:val="es-ES_tradnl"/>
        </w:rPr>
        <w:t xml:space="preserve"> siempre son perfectibles </w:t>
      </w:r>
      <w:r w:rsidR="00020C45" w:rsidRPr="00F82C39">
        <w:rPr>
          <w:rFonts w:ascii="Times New Roman" w:hAnsi="Times New Roman" w:cs="Times New Roman"/>
          <w:bCs/>
          <w:lang w:val="es-ES_tradnl"/>
        </w:rPr>
        <w:t>y están</w:t>
      </w:r>
      <w:r w:rsidRPr="00F82C39">
        <w:rPr>
          <w:rFonts w:ascii="Times New Roman" w:hAnsi="Times New Roman" w:cs="Times New Roman"/>
          <w:bCs/>
          <w:lang w:val="es-ES_tradnl"/>
        </w:rPr>
        <w:t xml:space="preserve"> sujetas permanentemente a revisión.</w:t>
      </w:r>
      <w:commentRangeStart w:id="20"/>
      <w:r w:rsidR="00430345">
        <w:rPr>
          <w:rStyle w:val="Refdenotaalpie"/>
          <w:rFonts w:ascii="Times New Roman" w:hAnsi="Times New Roman" w:cs="Times New Roman"/>
          <w:bCs/>
          <w:lang w:val="es-ES_tradnl"/>
        </w:rPr>
        <w:footnoteReference w:id="2"/>
      </w:r>
      <w:commentRangeEnd w:id="20"/>
      <w:r w:rsidR="00341403">
        <w:rPr>
          <w:rStyle w:val="Refdecomentario"/>
        </w:rPr>
        <w:commentReference w:id="20"/>
      </w:r>
    </w:p>
    <w:p w14:paraId="568B4DF0" w14:textId="77777777" w:rsidR="009C5B5B" w:rsidRDefault="009C5B5B" w:rsidP="00F82C39">
      <w:pPr>
        <w:spacing w:line="360" w:lineRule="auto"/>
        <w:jc w:val="both"/>
        <w:rPr>
          <w:rFonts w:ascii="Times New Roman" w:hAnsi="Times New Roman" w:cs="Times New Roman"/>
          <w:bCs/>
          <w:lang w:val="es-ES_tradnl"/>
        </w:rPr>
      </w:pPr>
    </w:p>
    <w:p w14:paraId="48775281" w14:textId="094E7AA0" w:rsidR="009C5B5B" w:rsidRDefault="009C5B5B" w:rsidP="00F82C39">
      <w:pPr>
        <w:spacing w:line="360" w:lineRule="auto"/>
        <w:jc w:val="both"/>
        <w:rPr>
          <w:rFonts w:ascii="Times New Roman" w:hAnsi="Times New Roman" w:cs="Times New Roman"/>
          <w:bCs/>
          <w:lang w:val="es-ES_tradnl"/>
        </w:rPr>
      </w:pPr>
      <w:r w:rsidRPr="009C5B5B">
        <w:rPr>
          <w:rFonts w:ascii="Times New Roman" w:hAnsi="Times New Roman" w:cs="Times New Roman"/>
          <w:bCs/>
          <w:lang w:val="es-ES_tradnl"/>
        </w:rPr>
        <w:lastRenderedPageBreak/>
        <w:t xml:space="preserve">La arquitectura histórica y tradicional que ha llegado a nuestros </w:t>
      </w:r>
      <w:proofErr w:type="gramStart"/>
      <w:r w:rsidRPr="009C5B5B">
        <w:rPr>
          <w:rFonts w:ascii="Times New Roman" w:hAnsi="Times New Roman" w:cs="Times New Roman"/>
          <w:bCs/>
          <w:lang w:val="es-ES_tradnl"/>
        </w:rPr>
        <w:t>días,</w:t>
      </w:r>
      <w:proofErr w:type="gramEnd"/>
      <w:r w:rsidRPr="009C5B5B">
        <w:rPr>
          <w:rFonts w:ascii="Times New Roman" w:hAnsi="Times New Roman" w:cs="Times New Roman"/>
          <w:bCs/>
          <w:lang w:val="es-ES_tradnl"/>
        </w:rPr>
        <w:t xml:space="preserve"> </w:t>
      </w:r>
      <w:r w:rsidR="00020C45">
        <w:rPr>
          <w:rFonts w:ascii="Times New Roman" w:hAnsi="Times New Roman" w:cs="Times New Roman"/>
          <w:bCs/>
          <w:lang w:val="es-ES_tradnl"/>
        </w:rPr>
        <w:t xml:space="preserve">es </w:t>
      </w:r>
      <w:r w:rsidR="00020C45" w:rsidRPr="009C5B5B">
        <w:rPr>
          <w:rFonts w:ascii="Times New Roman" w:hAnsi="Times New Roman" w:cs="Times New Roman"/>
          <w:bCs/>
          <w:lang w:val="es-ES_tradnl"/>
        </w:rPr>
        <w:t>evidenc</w:t>
      </w:r>
      <w:r w:rsidR="00020C45">
        <w:rPr>
          <w:rFonts w:ascii="Times New Roman" w:hAnsi="Times New Roman" w:cs="Times New Roman"/>
          <w:bCs/>
          <w:lang w:val="es-ES_tradnl"/>
        </w:rPr>
        <w:t>ia</w:t>
      </w:r>
      <w:r w:rsidRPr="009C5B5B">
        <w:rPr>
          <w:rFonts w:ascii="Times New Roman" w:hAnsi="Times New Roman" w:cs="Times New Roman"/>
          <w:bCs/>
          <w:lang w:val="es-ES_tradnl"/>
        </w:rPr>
        <w:t xml:space="preserve"> </w:t>
      </w:r>
      <w:r w:rsidR="00020C45">
        <w:rPr>
          <w:rFonts w:ascii="Times New Roman" w:hAnsi="Times New Roman" w:cs="Times New Roman"/>
          <w:bCs/>
          <w:lang w:val="es-ES_tradnl"/>
        </w:rPr>
        <w:t>d</w:t>
      </w:r>
      <w:r w:rsidRPr="009C5B5B">
        <w:rPr>
          <w:rFonts w:ascii="Times New Roman" w:hAnsi="Times New Roman" w:cs="Times New Roman"/>
          <w:bCs/>
          <w:lang w:val="es-ES_tradnl"/>
        </w:rPr>
        <w:t>el empeño de las sociedades de adaptarse al entorno natural a sus diversas necesidades individuales y colectivas. El desarrollo de las culturas constructivas resulta sorprendente por los avances alcanzados y por la conservación de muchos edificios, que a pesar de que las sociedades que los crearon han desaparecido. Parte de esta permanencia es el desarrollo de materiales constructivos específicos que, a pesar del tiempo transcurrido, siguen actuando como parte de los sistemas estructurales para los que fueron diseñados</w:t>
      </w:r>
      <w:commentRangeStart w:id="22"/>
      <w:r w:rsidRPr="009C5B5B">
        <w:rPr>
          <w:rFonts w:ascii="Times New Roman" w:hAnsi="Times New Roman" w:cs="Times New Roman"/>
          <w:bCs/>
          <w:lang w:val="es-ES_tradnl"/>
        </w:rPr>
        <w:t>. Las diferentes influencias culturales y los procesos de transferencia de tecnologías implantadas de diversas regiones, enseñadas mediante recetas y aplicadas sin demasiada reflexión</w:t>
      </w:r>
      <w:commentRangeEnd w:id="22"/>
      <w:r w:rsidR="00E926B1">
        <w:rPr>
          <w:rStyle w:val="Refdecomentario"/>
        </w:rPr>
        <w:commentReference w:id="22"/>
      </w:r>
      <w:r w:rsidRPr="009C5B5B">
        <w:rPr>
          <w:rFonts w:ascii="Times New Roman" w:hAnsi="Times New Roman" w:cs="Times New Roman"/>
          <w:bCs/>
          <w:lang w:val="es-ES_tradnl"/>
        </w:rPr>
        <w:t>. Es fundamental la comprensión de la razón de ser de las diferentes soluciones de diseño</w:t>
      </w:r>
      <w:r w:rsidR="00020C45">
        <w:rPr>
          <w:rFonts w:ascii="Times New Roman" w:hAnsi="Times New Roman" w:cs="Times New Roman"/>
          <w:bCs/>
          <w:lang w:val="es-ES_tradnl"/>
        </w:rPr>
        <w:t>, l</w:t>
      </w:r>
      <w:r w:rsidRPr="009C5B5B">
        <w:rPr>
          <w:rFonts w:ascii="Times New Roman" w:hAnsi="Times New Roman" w:cs="Times New Roman"/>
          <w:bCs/>
          <w:lang w:val="es-ES_tradnl"/>
        </w:rPr>
        <w:t xml:space="preserve">a conservación del patrimonio y el impulso al uso </w:t>
      </w:r>
      <w:r w:rsidR="00020C45">
        <w:rPr>
          <w:rFonts w:ascii="Times New Roman" w:hAnsi="Times New Roman" w:cs="Times New Roman"/>
          <w:bCs/>
          <w:lang w:val="es-ES_tradnl"/>
        </w:rPr>
        <w:t>de los materiales tradicionales de</w:t>
      </w:r>
      <w:r w:rsidRPr="009C5B5B">
        <w:rPr>
          <w:rFonts w:ascii="Times New Roman" w:hAnsi="Times New Roman" w:cs="Times New Roman"/>
          <w:bCs/>
          <w:lang w:val="es-ES_tradnl"/>
        </w:rPr>
        <w:t xml:space="preserve"> los sistemas constructivos permite mantener viva una tradición histórica que ha probado su eficacia de forma contundente, sino que puede incidir directamente en la calidad de vida de la sociedad al permitir la configuración de espacios con mejores condiciones de confort y durabilidad.</w:t>
      </w:r>
      <w:commentRangeStart w:id="23"/>
      <w:r>
        <w:rPr>
          <w:rStyle w:val="Refdenotaalpie"/>
          <w:rFonts w:ascii="Times New Roman" w:hAnsi="Times New Roman" w:cs="Times New Roman"/>
          <w:bCs/>
          <w:lang w:val="es-ES_tradnl"/>
        </w:rPr>
        <w:footnoteReference w:id="3"/>
      </w:r>
      <w:commentRangeEnd w:id="23"/>
      <w:r w:rsidR="00215320">
        <w:rPr>
          <w:rStyle w:val="Refdecomentario"/>
        </w:rPr>
        <w:commentReference w:id="23"/>
      </w:r>
    </w:p>
    <w:p w14:paraId="6066FBC0" w14:textId="0F781D96" w:rsidR="009C5B5B" w:rsidRPr="00F82C39" w:rsidRDefault="009C5B5B" w:rsidP="00F82C39">
      <w:pPr>
        <w:spacing w:line="360" w:lineRule="auto"/>
        <w:jc w:val="both"/>
        <w:rPr>
          <w:rFonts w:ascii="Times New Roman" w:hAnsi="Times New Roman" w:cs="Times New Roman"/>
          <w:bCs/>
          <w:lang w:val="es-ES_tradnl"/>
        </w:rPr>
      </w:pPr>
      <w:r w:rsidRPr="009C5B5B">
        <w:rPr>
          <w:rFonts w:ascii="Times New Roman" w:hAnsi="Times New Roman" w:cs="Times New Roman"/>
          <w:bCs/>
          <w:lang w:val="es-ES_tradnl"/>
        </w:rPr>
        <w:t xml:space="preserve">El retorno de la cal </w:t>
      </w:r>
      <w:r w:rsidR="00020C45">
        <w:rPr>
          <w:rFonts w:ascii="Times New Roman" w:hAnsi="Times New Roman" w:cs="Times New Roman"/>
          <w:bCs/>
          <w:lang w:val="es-ES_tradnl"/>
        </w:rPr>
        <w:t xml:space="preserve">en los trabajos de intervención patrimonial en el estado </w:t>
      </w:r>
      <w:r w:rsidRPr="009C5B5B">
        <w:rPr>
          <w:rFonts w:ascii="Times New Roman" w:hAnsi="Times New Roman" w:cs="Times New Roman"/>
          <w:bCs/>
          <w:lang w:val="es-ES_tradnl"/>
        </w:rPr>
        <w:t>ha sido lento</w:t>
      </w:r>
      <w:ins w:id="24" w:author="Autor">
        <w:r w:rsidR="00F8568E">
          <w:rPr>
            <w:rFonts w:ascii="Times New Roman" w:hAnsi="Times New Roman" w:cs="Times New Roman"/>
            <w:bCs/>
            <w:lang w:val="es-ES_tradnl"/>
          </w:rPr>
          <w:t>,</w:t>
        </w:r>
      </w:ins>
      <w:r w:rsidRPr="009C5B5B">
        <w:rPr>
          <w:rFonts w:ascii="Times New Roman" w:hAnsi="Times New Roman" w:cs="Times New Roman"/>
          <w:bCs/>
          <w:lang w:val="es-ES_tradnl"/>
        </w:rPr>
        <w:t xml:space="preserve"> pero ofrece</w:t>
      </w:r>
      <w:del w:id="25" w:author="Autor">
        <w:r w:rsidRPr="009C5B5B" w:rsidDel="00F8568E">
          <w:rPr>
            <w:rFonts w:ascii="Times New Roman" w:hAnsi="Times New Roman" w:cs="Times New Roman"/>
            <w:bCs/>
            <w:lang w:val="es-ES_tradnl"/>
          </w:rPr>
          <w:delText>,</w:delText>
        </w:r>
      </w:del>
      <w:r w:rsidRPr="009C5B5B">
        <w:rPr>
          <w:rFonts w:ascii="Times New Roman" w:hAnsi="Times New Roman" w:cs="Times New Roman"/>
          <w:bCs/>
          <w:lang w:val="es-ES_tradnl"/>
        </w:rPr>
        <w:t xml:space="preserve"> el camino más seguro y viable para la conservación de estructuras y elementos decorativos, y como resultado</w:t>
      </w:r>
      <w:ins w:id="26" w:author="Autor">
        <w:r w:rsidR="00B01429">
          <w:rPr>
            <w:rFonts w:ascii="Times New Roman" w:hAnsi="Times New Roman" w:cs="Times New Roman"/>
            <w:bCs/>
            <w:lang w:val="es-ES_tradnl"/>
          </w:rPr>
          <w:t>,</w:t>
        </w:r>
      </w:ins>
      <w:r w:rsidRPr="009C5B5B">
        <w:rPr>
          <w:rFonts w:ascii="Times New Roman" w:hAnsi="Times New Roman" w:cs="Times New Roman"/>
          <w:bCs/>
          <w:lang w:val="es-ES_tradnl"/>
        </w:rPr>
        <w:t xml:space="preserve"> la transmisión de los mensajes de estos a futuras generaciones</w:t>
      </w:r>
      <w:ins w:id="27" w:author="Autor">
        <w:r w:rsidR="00B01429">
          <w:rPr>
            <w:rFonts w:ascii="Times New Roman" w:hAnsi="Times New Roman" w:cs="Times New Roman"/>
            <w:bCs/>
            <w:lang w:val="es-ES_tradnl"/>
          </w:rPr>
          <w:t>.</w:t>
        </w:r>
      </w:ins>
      <w:del w:id="28" w:author="Autor">
        <w:r w:rsidR="00020C45" w:rsidDel="00B01429">
          <w:rPr>
            <w:rFonts w:ascii="Times New Roman" w:hAnsi="Times New Roman" w:cs="Times New Roman"/>
            <w:bCs/>
            <w:lang w:val="es-ES_tradnl"/>
          </w:rPr>
          <w:delText>,</w:delText>
        </w:r>
      </w:del>
      <w:r w:rsidR="00020C45">
        <w:rPr>
          <w:rFonts w:ascii="Times New Roman" w:hAnsi="Times New Roman" w:cs="Times New Roman"/>
          <w:bCs/>
          <w:lang w:val="es-ES_tradnl"/>
        </w:rPr>
        <w:t xml:space="preserve"> </w:t>
      </w:r>
      <w:ins w:id="29" w:author="Autor">
        <w:r w:rsidR="00B01429">
          <w:rPr>
            <w:rFonts w:ascii="Times New Roman" w:hAnsi="Times New Roman" w:cs="Times New Roman"/>
            <w:bCs/>
            <w:lang w:val="es-ES_tradnl"/>
          </w:rPr>
          <w:t>S</w:t>
        </w:r>
      </w:ins>
      <w:del w:id="30" w:author="Autor">
        <w:r w:rsidRPr="009C5B5B" w:rsidDel="00B01429">
          <w:rPr>
            <w:rFonts w:ascii="Times New Roman" w:hAnsi="Times New Roman" w:cs="Times New Roman"/>
            <w:bCs/>
            <w:lang w:val="es-ES_tradnl"/>
          </w:rPr>
          <w:delText>s</w:delText>
        </w:r>
      </w:del>
      <w:r w:rsidRPr="009C5B5B">
        <w:rPr>
          <w:rFonts w:ascii="Times New Roman" w:hAnsi="Times New Roman" w:cs="Times New Roman"/>
          <w:bCs/>
          <w:lang w:val="es-ES_tradnl"/>
        </w:rPr>
        <w:t>e busca así tener cada vez más morteros a base de cal</w:t>
      </w:r>
      <w:del w:id="31" w:author="Autor">
        <w:r w:rsidRPr="009C5B5B" w:rsidDel="00A56B87">
          <w:rPr>
            <w:rFonts w:ascii="Times New Roman" w:hAnsi="Times New Roman" w:cs="Times New Roman"/>
            <w:bCs/>
            <w:lang w:val="es-ES_tradnl"/>
          </w:rPr>
          <w:delText>,</w:delText>
        </w:r>
      </w:del>
      <w:r w:rsidRPr="009C5B5B">
        <w:rPr>
          <w:rFonts w:ascii="Times New Roman" w:hAnsi="Times New Roman" w:cs="Times New Roman"/>
          <w:bCs/>
          <w:lang w:val="es-ES_tradnl"/>
        </w:rPr>
        <w:t xml:space="preserve"> que permitan una continuidad en el comportamiento de los materiales originales</w:t>
      </w:r>
      <w:ins w:id="32" w:author="Autor">
        <w:r w:rsidR="00A56B87">
          <w:rPr>
            <w:rFonts w:ascii="Times New Roman" w:hAnsi="Times New Roman" w:cs="Times New Roman"/>
            <w:bCs/>
            <w:lang w:val="es-ES_tradnl"/>
          </w:rPr>
          <w:t>.</w:t>
        </w:r>
      </w:ins>
      <w:del w:id="33" w:author="Autor">
        <w:r w:rsidDel="00A56B87">
          <w:rPr>
            <w:rFonts w:ascii="Times New Roman" w:hAnsi="Times New Roman" w:cs="Times New Roman"/>
            <w:bCs/>
            <w:lang w:val="es-ES_tradnl"/>
          </w:rPr>
          <w:delText>,</w:delText>
        </w:r>
      </w:del>
      <w:r>
        <w:rPr>
          <w:rFonts w:ascii="Times New Roman" w:hAnsi="Times New Roman" w:cs="Times New Roman"/>
          <w:bCs/>
          <w:lang w:val="es-ES_tradnl"/>
        </w:rPr>
        <w:t xml:space="preserve"> </w:t>
      </w:r>
      <w:ins w:id="34" w:author="Autor">
        <w:r w:rsidR="00A56B87">
          <w:rPr>
            <w:rFonts w:ascii="Times New Roman" w:hAnsi="Times New Roman" w:cs="Times New Roman"/>
            <w:bCs/>
            <w:lang w:val="es-ES_tradnl"/>
          </w:rPr>
          <w:t>E</w:t>
        </w:r>
      </w:ins>
      <w:del w:id="35" w:author="Autor">
        <w:r w:rsidDel="00A56B87">
          <w:rPr>
            <w:rFonts w:ascii="Times New Roman" w:hAnsi="Times New Roman" w:cs="Times New Roman"/>
            <w:bCs/>
            <w:lang w:val="es-ES_tradnl"/>
          </w:rPr>
          <w:delText>e</w:delText>
        </w:r>
      </w:del>
      <w:r>
        <w:rPr>
          <w:rFonts w:ascii="Times New Roman" w:hAnsi="Times New Roman" w:cs="Times New Roman"/>
          <w:bCs/>
          <w:lang w:val="es-ES_tradnl"/>
        </w:rPr>
        <w:t>n el siguiente apartado del art</w:t>
      </w:r>
      <w:ins w:id="36" w:author="Autor">
        <w:r w:rsidR="00A56B87">
          <w:rPr>
            <w:rFonts w:ascii="Times New Roman" w:hAnsi="Times New Roman" w:cs="Times New Roman"/>
            <w:bCs/>
            <w:lang w:val="es-ES_tradnl"/>
          </w:rPr>
          <w:t>í</w:t>
        </w:r>
      </w:ins>
      <w:del w:id="37" w:author="Autor">
        <w:r w:rsidDel="00A56B87">
          <w:rPr>
            <w:rFonts w:ascii="Times New Roman" w:hAnsi="Times New Roman" w:cs="Times New Roman"/>
            <w:bCs/>
            <w:lang w:val="es-ES_tradnl"/>
          </w:rPr>
          <w:delText>i</w:delText>
        </w:r>
      </w:del>
      <w:r>
        <w:rPr>
          <w:rFonts w:ascii="Times New Roman" w:hAnsi="Times New Roman" w:cs="Times New Roman"/>
          <w:bCs/>
          <w:lang w:val="es-ES_tradnl"/>
        </w:rPr>
        <w:t xml:space="preserve">culo vamos a presentar las experiencias de trabajo de algunos profesionales del tema. </w:t>
      </w:r>
    </w:p>
    <w:p w14:paraId="1B8A156B" w14:textId="77777777" w:rsidR="009E3E07" w:rsidRDefault="009E3E07" w:rsidP="00130E76">
      <w:pPr>
        <w:spacing w:line="360" w:lineRule="auto"/>
        <w:rPr>
          <w:rFonts w:ascii="Times New Roman" w:hAnsi="Times New Roman" w:cs="Times New Roman"/>
          <w:b/>
          <w:i/>
          <w:iCs/>
          <w:sz w:val="22"/>
          <w:szCs w:val="22"/>
          <w:lang w:val="es-ES"/>
        </w:rPr>
      </w:pPr>
    </w:p>
    <w:p w14:paraId="0B5A0AE0" w14:textId="4F92ED28" w:rsidR="00130E76" w:rsidRPr="001D39FF" w:rsidRDefault="00CB198B" w:rsidP="00130E76">
      <w:pPr>
        <w:spacing w:line="360" w:lineRule="auto"/>
        <w:rPr>
          <w:rFonts w:ascii="Times New Roman" w:hAnsi="Times New Roman" w:cs="Times New Roman"/>
          <w:b/>
          <w:i/>
          <w:iCs/>
          <w:sz w:val="22"/>
          <w:szCs w:val="22"/>
          <w:lang w:val="es-ES"/>
        </w:rPr>
      </w:pPr>
      <w:r>
        <w:rPr>
          <w:rFonts w:ascii="Times New Roman" w:hAnsi="Times New Roman" w:cs="Times New Roman"/>
          <w:b/>
          <w:i/>
          <w:iCs/>
          <w:sz w:val="22"/>
          <w:szCs w:val="22"/>
          <w:lang w:val="es-ES"/>
        </w:rPr>
        <w:t>Experiencias en m</w:t>
      </w:r>
      <w:r w:rsidR="001641CB">
        <w:rPr>
          <w:rFonts w:ascii="Times New Roman" w:hAnsi="Times New Roman" w:cs="Times New Roman"/>
          <w:b/>
          <w:i/>
          <w:iCs/>
          <w:sz w:val="22"/>
          <w:szCs w:val="22"/>
          <w:lang w:val="es-ES"/>
        </w:rPr>
        <w:t>orteros base cal</w:t>
      </w:r>
      <w:r w:rsidR="00324BD4">
        <w:rPr>
          <w:rFonts w:ascii="Times New Roman" w:hAnsi="Times New Roman" w:cs="Times New Roman"/>
          <w:b/>
          <w:i/>
          <w:iCs/>
          <w:sz w:val="22"/>
          <w:szCs w:val="22"/>
          <w:lang w:val="es-ES"/>
        </w:rPr>
        <w:t xml:space="preserve"> y aditivos orgánicos</w:t>
      </w:r>
      <w:r w:rsidR="001641CB">
        <w:rPr>
          <w:rFonts w:ascii="Times New Roman" w:hAnsi="Times New Roman" w:cs="Times New Roman"/>
          <w:b/>
          <w:i/>
          <w:iCs/>
          <w:sz w:val="22"/>
          <w:szCs w:val="22"/>
          <w:lang w:val="es-ES"/>
        </w:rPr>
        <w:t xml:space="preserve"> en </w:t>
      </w:r>
      <w:r w:rsidR="00324BD4">
        <w:rPr>
          <w:rFonts w:ascii="Times New Roman" w:hAnsi="Times New Roman" w:cs="Times New Roman"/>
          <w:b/>
          <w:i/>
          <w:iCs/>
          <w:sz w:val="22"/>
          <w:szCs w:val="22"/>
          <w:lang w:val="es-ES"/>
        </w:rPr>
        <w:t xml:space="preserve">la </w:t>
      </w:r>
      <w:r w:rsidR="001641CB">
        <w:rPr>
          <w:rFonts w:ascii="Times New Roman" w:hAnsi="Times New Roman" w:cs="Times New Roman"/>
          <w:b/>
          <w:i/>
          <w:iCs/>
          <w:sz w:val="22"/>
          <w:szCs w:val="22"/>
          <w:lang w:val="es-ES"/>
        </w:rPr>
        <w:t>restauración</w:t>
      </w:r>
      <w:r w:rsidR="003C37EA">
        <w:rPr>
          <w:rFonts w:ascii="Times New Roman" w:hAnsi="Times New Roman" w:cs="Times New Roman"/>
          <w:b/>
          <w:i/>
          <w:iCs/>
          <w:sz w:val="22"/>
          <w:szCs w:val="22"/>
          <w:lang w:val="es-ES"/>
        </w:rPr>
        <w:t xml:space="preserve"> </w:t>
      </w:r>
    </w:p>
    <w:p w14:paraId="1A74425E" w14:textId="77777777" w:rsidR="00324BD4" w:rsidRDefault="00324BD4" w:rsidP="00E76F3F">
      <w:pPr>
        <w:spacing w:line="360" w:lineRule="auto"/>
        <w:jc w:val="both"/>
        <w:rPr>
          <w:rFonts w:ascii="Times New Roman" w:hAnsi="Times New Roman" w:cs="Times New Roman"/>
          <w:bCs/>
          <w:lang w:val="es-ES_tradnl"/>
        </w:rPr>
      </w:pPr>
    </w:p>
    <w:p w14:paraId="2DE288FF" w14:textId="7F638A48" w:rsidR="009C5B5B" w:rsidRDefault="00CB198B" w:rsidP="00BA4603">
      <w:pPr>
        <w:spacing w:line="360" w:lineRule="auto"/>
        <w:jc w:val="both"/>
        <w:rPr>
          <w:rFonts w:ascii="Times New Roman" w:hAnsi="Times New Roman" w:cs="Times New Roman"/>
          <w:bCs/>
          <w:lang w:val="es-ES_tradnl"/>
        </w:rPr>
      </w:pPr>
      <w:r>
        <w:rPr>
          <w:rFonts w:ascii="Times New Roman" w:hAnsi="Times New Roman" w:cs="Times New Roman"/>
          <w:bCs/>
          <w:lang w:val="es-ES_tradnl"/>
        </w:rPr>
        <w:t>Para comenzar, e</w:t>
      </w:r>
      <w:r w:rsidR="00D96AE5" w:rsidRPr="00D96AE5">
        <w:rPr>
          <w:rFonts w:ascii="Times New Roman" w:hAnsi="Times New Roman" w:cs="Times New Roman"/>
          <w:bCs/>
          <w:lang w:val="es-ES_tradnl"/>
        </w:rPr>
        <w:t xml:space="preserve">l termino genérico de mortero se define como la mezcla de aglomerante inorgánico (cal, cemento, yeso, arcillas), áridos y agua; a veces el mortero puede contener componentes orgánicos y/o inorgánicos que mejoran sus propiedades (aditivos). Todos estos componentes se mezclan en tales proporciones que permiten que la masa resultante sea trabajable, con propiedades físico mecánicas aceptables (resistencia a la rotura, </w:t>
      </w:r>
      <w:proofErr w:type="spellStart"/>
      <w:r w:rsidR="00D96AE5" w:rsidRPr="00D96AE5">
        <w:rPr>
          <w:rFonts w:ascii="Times New Roman" w:hAnsi="Times New Roman" w:cs="Times New Roman"/>
          <w:bCs/>
          <w:lang w:val="es-ES_tradnl"/>
        </w:rPr>
        <w:t>deformabilidad</w:t>
      </w:r>
      <w:proofErr w:type="spellEnd"/>
      <w:r w:rsidR="00D96AE5" w:rsidRPr="00D96AE5">
        <w:rPr>
          <w:rFonts w:ascii="Times New Roman" w:hAnsi="Times New Roman" w:cs="Times New Roman"/>
          <w:bCs/>
          <w:lang w:val="es-ES_tradnl"/>
        </w:rPr>
        <w:t xml:space="preserve">, adherencia, porosidad y permeabilidad al agua) y que tenga resistencia al </w:t>
      </w:r>
      <w:r w:rsidR="00D96AE5" w:rsidRPr="00295014">
        <w:rPr>
          <w:rFonts w:ascii="Times New Roman" w:hAnsi="Times New Roman" w:cs="Times New Roman"/>
          <w:bCs/>
          <w:lang w:val="es-ES_tradnl"/>
        </w:rPr>
        <w:t>endurecerse.</w:t>
      </w:r>
      <w:commentRangeStart w:id="38"/>
      <w:r w:rsidR="00295014" w:rsidRPr="00295014">
        <w:rPr>
          <w:rStyle w:val="Refdenotaalpie"/>
          <w:rFonts w:ascii="Times New Roman" w:hAnsi="Times New Roman" w:cs="Times New Roman"/>
          <w:bCs/>
          <w:lang w:val="es-ES_tradnl"/>
        </w:rPr>
        <w:footnoteReference w:id="4"/>
      </w:r>
      <w:commentRangeEnd w:id="38"/>
      <w:r w:rsidR="005A71BA">
        <w:rPr>
          <w:rStyle w:val="Refdecomentario"/>
        </w:rPr>
        <w:commentReference w:id="38"/>
      </w:r>
      <w:r w:rsidR="00C12AF5">
        <w:rPr>
          <w:rFonts w:ascii="Times New Roman" w:hAnsi="Times New Roman" w:cs="Times New Roman"/>
          <w:bCs/>
          <w:lang w:val="es-ES_tradnl"/>
        </w:rPr>
        <w:t xml:space="preserve"> </w:t>
      </w:r>
      <w:r w:rsidR="00D96AE5" w:rsidRPr="00D96AE5">
        <w:rPr>
          <w:rFonts w:ascii="Times New Roman" w:hAnsi="Times New Roman" w:cs="Times New Roman"/>
          <w:bCs/>
          <w:lang w:val="es-ES_tradnl"/>
        </w:rPr>
        <w:t xml:space="preserve">La definición de </w:t>
      </w:r>
      <w:r w:rsidR="00C12AF5">
        <w:rPr>
          <w:rFonts w:ascii="Times New Roman" w:hAnsi="Times New Roman" w:cs="Times New Roman"/>
          <w:bCs/>
          <w:lang w:val="es-ES_tradnl"/>
        </w:rPr>
        <w:t>general de mortero</w:t>
      </w:r>
      <w:r w:rsidR="00D96AE5" w:rsidRPr="00D96AE5">
        <w:rPr>
          <w:rFonts w:ascii="Times New Roman" w:hAnsi="Times New Roman" w:cs="Times New Roman"/>
          <w:bCs/>
          <w:lang w:val="es-ES_tradnl"/>
        </w:rPr>
        <w:t xml:space="preserve"> es</w:t>
      </w:r>
      <w:r w:rsidR="00C12AF5">
        <w:rPr>
          <w:rFonts w:ascii="Times New Roman" w:hAnsi="Times New Roman" w:cs="Times New Roman"/>
          <w:bCs/>
          <w:lang w:val="es-ES_tradnl"/>
        </w:rPr>
        <w:t xml:space="preserve"> conglomerado o masa constituida por arena, conglomerante y agua, pero puede contener demás algún aditivo.</w:t>
      </w:r>
      <w:commentRangeStart w:id="39"/>
      <w:r w:rsidR="00C12AF5">
        <w:rPr>
          <w:rStyle w:val="Refdenotaalpie"/>
          <w:rFonts w:ascii="Times New Roman" w:hAnsi="Times New Roman" w:cs="Times New Roman"/>
          <w:bCs/>
          <w:lang w:val="es-ES_tradnl"/>
        </w:rPr>
        <w:footnoteReference w:id="5"/>
      </w:r>
      <w:commentRangeEnd w:id="39"/>
      <w:r w:rsidR="005A71BA">
        <w:rPr>
          <w:rStyle w:val="Refdecomentario"/>
        </w:rPr>
        <w:commentReference w:id="39"/>
      </w:r>
      <w:r w:rsidR="00D96AE5" w:rsidRPr="00D96AE5">
        <w:rPr>
          <w:rFonts w:ascii="Times New Roman" w:hAnsi="Times New Roman" w:cs="Times New Roman"/>
          <w:bCs/>
          <w:lang w:val="es-ES_tradnl"/>
        </w:rPr>
        <w:t xml:space="preserve"> Los morteros que no contemplan un árido en la composición se llaman </w:t>
      </w:r>
      <w:r w:rsidR="00D96AE5" w:rsidRPr="00D96AE5">
        <w:rPr>
          <w:rFonts w:ascii="Times New Roman" w:hAnsi="Times New Roman" w:cs="Times New Roman"/>
          <w:bCs/>
          <w:i/>
          <w:iCs/>
          <w:lang w:val="es-ES_tradnl"/>
        </w:rPr>
        <w:t>morteros simples</w:t>
      </w:r>
      <w:r w:rsidR="00D96AE5" w:rsidRPr="00D96AE5">
        <w:rPr>
          <w:rFonts w:ascii="Times New Roman" w:hAnsi="Times New Roman" w:cs="Times New Roman"/>
          <w:bCs/>
          <w:lang w:val="es-ES_tradnl"/>
        </w:rPr>
        <w:t>, por ejemplo morteros de tierra, una mezcla arcillosa donde no existe una reacción de maduración, si no que se produce una evaporación del agua, los morteros que incluyen un árido son</w:t>
      </w:r>
      <w:r w:rsidR="00D96AE5" w:rsidRPr="00D96AE5">
        <w:rPr>
          <w:rFonts w:ascii="Times New Roman" w:hAnsi="Times New Roman" w:cs="Times New Roman"/>
          <w:bCs/>
          <w:i/>
          <w:iCs/>
          <w:lang w:val="es-ES_tradnl"/>
        </w:rPr>
        <w:t xml:space="preserve"> morteros compuestos</w:t>
      </w:r>
      <w:r w:rsidR="00D96AE5" w:rsidRPr="00D96AE5">
        <w:rPr>
          <w:rFonts w:ascii="Times New Roman" w:hAnsi="Times New Roman" w:cs="Times New Roman"/>
          <w:bCs/>
          <w:lang w:val="es-ES_tradnl"/>
        </w:rPr>
        <w:t>.</w:t>
      </w:r>
      <w:commentRangeStart w:id="40"/>
      <w:r w:rsidR="00430345">
        <w:rPr>
          <w:rStyle w:val="Refdenotaalpie"/>
          <w:rFonts w:ascii="Times New Roman" w:hAnsi="Times New Roman" w:cs="Times New Roman"/>
          <w:bCs/>
          <w:lang w:val="es-ES_tradnl"/>
        </w:rPr>
        <w:footnoteReference w:id="6"/>
      </w:r>
      <w:commentRangeEnd w:id="40"/>
      <w:r w:rsidR="000F5478">
        <w:rPr>
          <w:rStyle w:val="Refdecomentario"/>
        </w:rPr>
        <w:commentReference w:id="40"/>
      </w:r>
      <w:del w:id="41" w:author="Autor">
        <w:r w:rsidR="00D96AE5" w:rsidDel="000F5478">
          <w:rPr>
            <w:rFonts w:ascii="Times New Roman" w:hAnsi="Times New Roman" w:cs="Times New Roman"/>
            <w:bCs/>
            <w:lang w:val="es-ES_tradnl"/>
          </w:rPr>
          <w:delText xml:space="preserve"> </w:delText>
        </w:r>
      </w:del>
    </w:p>
    <w:p w14:paraId="7AC4521E" w14:textId="10C7FE6C" w:rsidR="00087A5B" w:rsidRPr="00087A5B" w:rsidRDefault="00087A5B" w:rsidP="00087A5B">
      <w:p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lastRenderedPageBreak/>
        <w:t xml:space="preserve">Los </w:t>
      </w:r>
      <w:r w:rsidR="0032563C">
        <w:rPr>
          <w:rFonts w:ascii="Times New Roman" w:hAnsi="Times New Roman" w:cs="Times New Roman"/>
          <w:bCs/>
          <w:lang w:val="es-ES_tradnl"/>
        </w:rPr>
        <w:t>a</w:t>
      </w:r>
      <w:r w:rsidRPr="00087A5B">
        <w:rPr>
          <w:rFonts w:ascii="Times New Roman" w:hAnsi="Times New Roman" w:cs="Times New Roman"/>
          <w:bCs/>
          <w:lang w:val="es-ES_tradnl"/>
        </w:rPr>
        <w:t xml:space="preserve">ditivos son aquellas sustancias o productos </w:t>
      </w:r>
      <w:proofErr w:type="gramStart"/>
      <w:r w:rsidRPr="00087A5B">
        <w:rPr>
          <w:rFonts w:ascii="Times New Roman" w:hAnsi="Times New Roman" w:cs="Times New Roman"/>
          <w:bCs/>
          <w:lang w:val="es-ES_tradnl"/>
        </w:rPr>
        <w:t>que</w:t>
      </w:r>
      <w:proofErr w:type="gramEnd"/>
      <w:r w:rsidRPr="00087A5B">
        <w:rPr>
          <w:rFonts w:ascii="Times New Roman" w:hAnsi="Times New Roman" w:cs="Times New Roman"/>
          <w:bCs/>
          <w:lang w:val="es-ES_tradnl"/>
        </w:rPr>
        <w:t xml:space="preserve"> incorporados al hormigón, mortero o pasta, antes o durante el amasado, en proporción no superior al 5%, producen una modificación deseada, siempre favorable de alguna de sus características, propiedades habituales o de su comportamiento. </w:t>
      </w:r>
    </w:p>
    <w:p w14:paraId="588F2FA0" w14:textId="77777777" w:rsidR="00087A5B" w:rsidRPr="00087A5B" w:rsidRDefault="00087A5B" w:rsidP="00087A5B">
      <w:p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Los aditivos se han usado a través de la historia, de diferentes tipos: </w:t>
      </w:r>
    </w:p>
    <w:p w14:paraId="0822E82B" w14:textId="5987CA81"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Orgánicos, son sustancias que están en estado natural e inalterado antes de combinarse con otros materiales del </w:t>
      </w:r>
      <w:proofErr w:type="gramStart"/>
      <w:r w:rsidRPr="00087A5B">
        <w:rPr>
          <w:rFonts w:ascii="Times New Roman" w:hAnsi="Times New Roman" w:cs="Times New Roman"/>
          <w:bCs/>
          <w:lang w:val="es-ES_tradnl"/>
        </w:rPr>
        <w:t>mortero</w:t>
      </w:r>
      <w:proofErr w:type="gramEnd"/>
      <w:r w:rsidRPr="00087A5B">
        <w:rPr>
          <w:rFonts w:ascii="Times New Roman" w:hAnsi="Times New Roman" w:cs="Times New Roman"/>
          <w:bCs/>
          <w:lang w:val="es-ES_tradnl"/>
        </w:rPr>
        <w:t xml:space="preserve"> por ejemplo: clara de huevo, case</w:t>
      </w:r>
      <w:r w:rsidR="0032563C">
        <w:rPr>
          <w:rFonts w:ascii="Times New Roman" w:hAnsi="Times New Roman" w:cs="Times New Roman"/>
          <w:bCs/>
          <w:lang w:val="es-ES_tradnl"/>
        </w:rPr>
        <w:t>í</w:t>
      </w:r>
      <w:r w:rsidRPr="00087A5B">
        <w:rPr>
          <w:rFonts w:ascii="Times New Roman" w:hAnsi="Times New Roman" w:cs="Times New Roman"/>
          <w:bCs/>
          <w:lang w:val="es-ES_tradnl"/>
        </w:rPr>
        <w:t xml:space="preserve">nas, albúmina. </w:t>
      </w:r>
    </w:p>
    <w:p w14:paraId="3E316155" w14:textId="77777777"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Inorgánico, se dividen en inertes o no activos y activos </w:t>
      </w:r>
    </w:p>
    <w:p w14:paraId="076FDE10" w14:textId="77777777"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Los inertes confieren propiedades especiales, como plasticidad, color adherencia, pero sin alterar el fraguado por ejemplo los </w:t>
      </w:r>
      <w:proofErr w:type="spellStart"/>
      <w:r w:rsidRPr="0032563C">
        <w:rPr>
          <w:rFonts w:ascii="Times New Roman" w:hAnsi="Times New Roman" w:cs="Times New Roman"/>
          <w:bCs/>
          <w:i/>
          <w:lang w:val="es-ES_tradnl"/>
        </w:rPr>
        <w:t>fillers</w:t>
      </w:r>
      <w:proofErr w:type="spellEnd"/>
      <w:r w:rsidRPr="00087A5B">
        <w:rPr>
          <w:rFonts w:ascii="Times New Roman" w:hAnsi="Times New Roman" w:cs="Times New Roman"/>
          <w:bCs/>
          <w:lang w:val="es-ES_tradnl"/>
        </w:rPr>
        <w:t xml:space="preserve"> calizos. </w:t>
      </w:r>
    </w:p>
    <w:p w14:paraId="69A6B9AB" w14:textId="77777777"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 xml:space="preserve">Activos, son materiales naturales o artificiales que confieren propiedades hidráulicas, ya que pueden dotar a los materiales de la capacidad de endurecer en presencia de agua o de humedad, características </w:t>
      </w:r>
      <w:proofErr w:type="spellStart"/>
      <w:r w:rsidRPr="00087A5B">
        <w:rPr>
          <w:rFonts w:ascii="Times New Roman" w:hAnsi="Times New Roman" w:cs="Times New Roman"/>
          <w:bCs/>
          <w:lang w:val="es-ES_tradnl"/>
        </w:rPr>
        <w:t>puzolánicas</w:t>
      </w:r>
      <w:proofErr w:type="spellEnd"/>
      <w:r w:rsidRPr="00087A5B">
        <w:rPr>
          <w:rFonts w:ascii="Times New Roman" w:hAnsi="Times New Roman" w:cs="Times New Roman"/>
          <w:bCs/>
          <w:lang w:val="es-ES_tradnl"/>
        </w:rPr>
        <w:t xml:space="preserve">. </w:t>
      </w:r>
    </w:p>
    <w:p w14:paraId="09F4F5C6" w14:textId="3C2DB541" w:rsidR="00087A5B" w:rsidRPr="00087A5B" w:rsidRDefault="00087A5B" w:rsidP="00087A5B">
      <w:pPr>
        <w:pStyle w:val="Prrafodelista"/>
        <w:numPr>
          <w:ilvl w:val="0"/>
          <w:numId w:val="7"/>
        </w:numPr>
        <w:spacing w:line="360" w:lineRule="auto"/>
        <w:jc w:val="both"/>
        <w:rPr>
          <w:rFonts w:ascii="Times New Roman" w:hAnsi="Times New Roman" w:cs="Times New Roman"/>
          <w:bCs/>
          <w:lang w:val="es-ES_tradnl"/>
        </w:rPr>
      </w:pPr>
      <w:r w:rsidRPr="00087A5B">
        <w:rPr>
          <w:rFonts w:ascii="Times New Roman" w:hAnsi="Times New Roman" w:cs="Times New Roman"/>
          <w:bCs/>
          <w:lang w:val="es-ES_tradnl"/>
        </w:rPr>
        <w:t>Aditivos sintéticos, son los elaborados por el hombre o bien materiales naturales modificados como lo son resinas, polímeros acrílicos, siliconas etc.</w:t>
      </w:r>
    </w:p>
    <w:p w14:paraId="7224B510" w14:textId="77777777" w:rsidR="00BD4130" w:rsidRPr="003B78D3" w:rsidRDefault="00BD4130" w:rsidP="00BD4130">
      <w:pPr>
        <w:spacing w:line="360" w:lineRule="auto"/>
        <w:jc w:val="both"/>
        <w:rPr>
          <w:rFonts w:ascii="Times New Roman" w:hAnsi="Times New Roman" w:cs="Times New Roman"/>
          <w:bCs/>
          <w:lang w:val="es-ES_tradnl"/>
        </w:rPr>
      </w:pPr>
      <w:r>
        <w:rPr>
          <w:rFonts w:ascii="Times New Roman" w:hAnsi="Times New Roman" w:cs="Times New Roman"/>
          <w:bCs/>
          <w:lang w:val="es-ES_tradnl"/>
        </w:rPr>
        <w:t>A</w:t>
      </w:r>
      <w:r w:rsidRPr="003B78D3">
        <w:rPr>
          <w:rFonts w:ascii="Times New Roman" w:hAnsi="Times New Roman" w:cs="Times New Roman"/>
          <w:bCs/>
          <w:lang w:val="es-ES_tradnl"/>
        </w:rPr>
        <w:t xml:space="preserve">hora bien, hablar de morteros de restauración implica que además de las características comunes de los morteros, estos deben cumplir con características especificas como lo son: </w:t>
      </w:r>
    </w:p>
    <w:p w14:paraId="054326F2"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Buena </w:t>
      </w:r>
      <w:proofErr w:type="spellStart"/>
      <w:r w:rsidRPr="003B78D3">
        <w:rPr>
          <w:rFonts w:ascii="Times New Roman" w:hAnsi="Times New Roman" w:cs="Times New Roman"/>
          <w:bCs/>
          <w:lang w:val="es-ES_tradnl"/>
        </w:rPr>
        <w:t>trabajabilidad</w:t>
      </w:r>
      <w:proofErr w:type="spellEnd"/>
    </w:p>
    <w:p w14:paraId="7C39B667"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Textura y color similar a la piedra</w:t>
      </w:r>
    </w:p>
    <w:p w14:paraId="4D1778DD"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Poca retracción al fraguar</w:t>
      </w:r>
    </w:p>
    <w:p w14:paraId="1884A269"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Impermeabilidad al agua </w:t>
      </w:r>
    </w:p>
    <w:p w14:paraId="33574DBE"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Permitir respirar para evitar humedad </w:t>
      </w:r>
    </w:p>
    <w:p w14:paraId="374E4352"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Absorber posibles movimientos de dilatación y contracción </w:t>
      </w:r>
    </w:p>
    <w:p w14:paraId="50797DB3"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Resistencia frente agentes atmosféricos</w:t>
      </w:r>
    </w:p>
    <w:p w14:paraId="5FD81EDB" w14:textId="77777777" w:rsidR="00BD4130" w:rsidRPr="003B78D3" w:rsidRDefault="00BD4130" w:rsidP="00BD4130">
      <w:pPr>
        <w:pStyle w:val="Prrafodelista"/>
        <w:numPr>
          <w:ilvl w:val="0"/>
          <w:numId w:val="6"/>
        </w:numPr>
        <w:jc w:val="both"/>
        <w:rPr>
          <w:rFonts w:ascii="Times New Roman" w:hAnsi="Times New Roman" w:cs="Times New Roman"/>
          <w:bCs/>
          <w:lang w:val="es-ES_tradnl"/>
        </w:rPr>
      </w:pPr>
      <w:r w:rsidRPr="003B78D3">
        <w:rPr>
          <w:rFonts w:ascii="Times New Roman" w:hAnsi="Times New Roman" w:cs="Times New Roman"/>
          <w:bCs/>
          <w:lang w:val="es-ES_tradnl"/>
        </w:rPr>
        <w:t xml:space="preserve">Mínimo contenido de sales </w:t>
      </w:r>
    </w:p>
    <w:p w14:paraId="0124A7CE" w14:textId="77777777" w:rsidR="00BD4130" w:rsidRPr="003B78D3" w:rsidRDefault="00BD4130" w:rsidP="00BD4130">
      <w:pPr>
        <w:pStyle w:val="Prrafodelista"/>
        <w:numPr>
          <w:ilvl w:val="0"/>
          <w:numId w:val="6"/>
        </w:numPr>
        <w:jc w:val="both"/>
        <w:rPr>
          <w:rFonts w:ascii="Times New Roman" w:hAnsi="Times New Roman" w:cs="Times New Roman"/>
          <w:b/>
          <w:lang w:val="es-ES"/>
        </w:rPr>
      </w:pPr>
      <w:r w:rsidRPr="003B78D3">
        <w:rPr>
          <w:rFonts w:ascii="Times New Roman" w:hAnsi="Times New Roman" w:cs="Times New Roman"/>
          <w:bCs/>
          <w:lang w:val="es-ES_tradnl"/>
        </w:rPr>
        <w:t>Resistencia similar al elemento portante</w:t>
      </w:r>
      <w:r>
        <w:rPr>
          <w:rStyle w:val="Refdenotaalpie"/>
          <w:rFonts w:ascii="Times New Roman" w:hAnsi="Times New Roman" w:cs="Times New Roman"/>
          <w:bCs/>
          <w:lang w:val="es-ES_tradnl"/>
        </w:rPr>
        <w:footnoteReference w:id="7"/>
      </w:r>
    </w:p>
    <w:p w14:paraId="43C18554" w14:textId="77777777" w:rsidR="00BD4130" w:rsidRDefault="00BD4130" w:rsidP="00BA4603">
      <w:pPr>
        <w:spacing w:line="360" w:lineRule="auto"/>
        <w:jc w:val="both"/>
        <w:rPr>
          <w:rFonts w:ascii="Times New Roman" w:hAnsi="Times New Roman" w:cs="Times New Roman"/>
          <w:bCs/>
          <w:lang w:val="es-ES_tradnl"/>
        </w:rPr>
      </w:pPr>
    </w:p>
    <w:p w14:paraId="0D47C394" w14:textId="7BA35359" w:rsidR="00DD2A3E" w:rsidRDefault="00DD2A3E" w:rsidP="00BA4603">
      <w:pPr>
        <w:spacing w:line="360" w:lineRule="auto"/>
        <w:jc w:val="both"/>
        <w:rPr>
          <w:rFonts w:ascii="Times New Roman" w:hAnsi="Times New Roman" w:cs="Times New Roman"/>
          <w:bCs/>
          <w:lang w:val="es-ES_tradnl"/>
        </w:rPr>
      </w:pPr>
      <w:r>
        <w:rPr>
          <w:rFonts w:ascii="Times New Roman" w:hAnsi="Times New Roman" w:cs="Times New Roman"/>
          <w:bCs/>
          <w:lang w:val="es-ES_tradnl"/>
        </w:rPr>
        <w:t>E</w:t>
      </w:r>
      <w:r w:rsidRPr="00E76F3F">
        <w:rPr>
          <w:rFonts w:ascii="Times New Roman" w:hAnsi="Times New Roman" w:cs="Times New Roman"/>
          <w:bCs/>
          <w:lang w:val="es-ES_tradnl"/>
        </w:rPr>
        <w:t>l uso de la cal en la construcción se ha dado a lo largo de la historia, en partes menos visibles pero fundamentales, ya que una de sus principales funciones es unir piedras como mortero para dar cohesión y resistencia a las estructuras. Cabe mencionar que fueron los mayas quienes lograron excelencia en el manejo y técnicas de manufacturas de los estucos y acabados arquitectónicos desde épocas tempranas y hasta muy tarde en su desarrollo cultural</w:t>
      </w:r>
      <w:r>
        <w:rPr>
          <w:rFonts w:ascii="Times New Roman" w:hAnsi="Times New Roman" w:cs="Times New Roman"/>
          <w:bCs/>
          <w:lang w:val="es-ES_tradnl"/>
        </w:rPr>
        <w:t xml:space="preserve">. </w:t>
      </w:r>
    </w:p>
    <w:p w14:paraId="0E227B62" w14:textId="3BA5A30C" w:rsidR="00BA4603" w:rsidRPr="00BA4603" w:rsidRDefault="00BA4603" w:rsidP="00BA4603">
      <w:pPr>
        <w:spacing w:line="360" w:lineRule="auto"/>
        <w:jc w:val="both"/>
        <w:rPr>
          <w:rFonts w:ascii="Times New Roman" w:hAnsi="Times New Roman" w:cs="Times New Roman"/>
          <w:bCs/>
          <w:lang w:val="es-ES_tradnl"/>
        </w:rPr>
      </w:pPr>
      <w:r w:rsidRPr="00BA4603">
        <w:rPr>
          <w:rFonts w:ascii="Times New Roman" w:hAnsi="Times New Roman" w:cs="Times New Roman"/>
          <w:bCs/>
          <w:lang w:val="es-ES_tradnl"/>
        </w:rPr>
        <w:t xml:space="preserve">De unos años a la fecha se </w:t>
      </w:r>
      <w:r w:rsidR="0032563C">
        <w:rPr>
          <w:rFonts w:ascii="Times New Roman" w:hAnsi="Times New Roman" w:cs="Times New Roman"/>
          <w:bCs/>
          <w:lang w:val="es-ES_tradnl"/>
        </w:rPr>
        <w:t xml:space="preserve">ha </w:t>
      </w:r>
      <w:r w:rsidRPr="00BA4603">
        <w:rPr>
          <w:rFonts w:ascii="Times New Roman" w:hAnsi="Times New Roman" w:cs="Times New Roman"/>
          <w:bCs/>
          <w:lang w:val="es-ES_tradnl"/>
        </w:rPr>
        <w:t>reforzado la necesidad de utilizar la cal en los procesos de restauración de obras de interés histórico, el ICOMOS o ICCROM que son centros internacionales dedicados a la restauración del patrimonio han recomendado el uso de morteros de cal en los rejuntados conocido com</w:t>
      </w:r>
      <w:r w:rsidR="00E0079B">
        <w:rPr>
          <w:rFonts w:ascii="Times New Roman" w:hAnsi="Times New Roman" w:cs="Times New Roman"/>
          <w:bCs/>
          <w:lang w:val="es-ES_tradnl"/>
        </w:rPr>
        <w:t>o</w:t>
      </w:r>
      <w:r w:rsidRPr="00BA4603">
        <w:rPr>
          <w:rFonts w:ascii="Times New Roman" w:hAnsi="Times New Roman" w:cs="Times New Roman"/>
          <w:bCs/>
          <w:lang w:val="es-ES_tradnl"/>
        </w:rPr>
        <w:t xml:space="preserve"> “</w:t>
      </w:r>
      <w:proofErr w:type="spellStart"/>
      <w:r w:rsidRPr="00CB198B">
        <w:rPr>
          <w:rFonts w:ascii="Times New Roman" w:hAnsi="Times New Roman" w:cs="Times New Roman"/>
          <w:bCs/>
          <w:i/>
          <w:lang w:val="es-ES_tradnl"/>
        </w:rPr>
        <w:t>repair</w:t>
      </w:r>
      <w:proofErr w:type="spellEnd"/>
      <w:r w:rsidRPr="00CB198B">
        <w:rPr>
          <w:rFonts w:ascii="Times New Roman" w:hAnsi="Times New Roman" w:cs="Times New Roman"/>
          <w:bCs/>
          <w:i/>
          <w:lang w:val="es-ES_tradnl"/>
        </w:rPr>
        <w:t xml:space="preserve"> </w:t>
      </w:r>
      <w:proofErr w:type="spellStart"/>
      <w:r w:rsidRPr="00CB198B">
        <w:rPr>
          <w:rFonts w:ascii="Times New Roman" w:hAnsi="Times New Roman" w:cs="Times New Roman"/>
          <w:bCs/>
          <w:i/>
          <w:lang w:val="es-ES_tradnl"/>
        </w:rPr>
        <w:t>mortars</w:t>
      </w:r>
      <w:proofErr w:type="spellEnd"/>
      <w:r w:rsidRPr="00BA4603">
        <w:rPr>
          <w:rFonts w:ascii="Times New Roman" w:hAnsi="Times New Roman" w:cs="Times New Roman"/>
          <w:bCs/>
          <w:lang w:val="es-ES_tradnl"/>
        </w:rPr>
        <w:t xml:space="preserve">”, estos son morteros basados fundamentalmente en la cal, esto debido a las similitudes en composición y </w:t>
      </w:r>
      <w:r w:rsidRPr="00BA4603">
        <w:rPr>
          <w:rFonts w:ascii="Times New Roman" w:hAnsi="Times New Roman" w:cs="Times New Roman"/>
          <w:bCs/>
          <w:lang w:val="es-ES_tradnl"/>
        </w:rPr>
        <w:lastRenderedPageBreak/>
        <w:t>propiedades con los materiales originales.</w:t>
      </w:r>
      <w:r>
        <w:rPr>
          <w:rStyle w:val="Refdenotaalpie"/>
          <w:rFonts w:ascii="Times New Roman" w:hAnsi="Times New Roman" w:cs="Times New Roman"/>
          <w:bCs/>
          <w:lang w:val="es-ES_tradnl"/>
        </w:rPr>
        <w:footnoteReference w:id="8"/>
      </w:r>
      <w:r w:rsidRPr="00BA4603">
        <w:rPr>
          <w:rFonts w:ascii="Times New Roman" w:hAnsi="Times New Roman" w:cs="Times New Roman"/>
          <w:bCs/>
          <w:lang w:val="es-ES_tradnl"/>
        </w:rPr>
        <w:t xml:space="preserve"> Entre las ventajas que ofrece el uso de morteros de cal en la restauración de edificaciones históricas se pueden mencionar: </w:t>
      </w:r>
    </w:p>
    <w:p w14:paraId="5BE40FAE" w14:textId="77777777" w:rsidR="00BA4603" w:rsidRPr="00BA4603" w:rsidRDefault="00BA4603" w:rsidP="00BA4603">
      <w:pPr>
        <w:pStyle w:val="Prrafodelista"/>
        <w:numPr>
          <w:ilvl w:val="0"/>
          <w:numId w:val="5"/>
        </w:numPr>
        <w:spacing w:line="360" w:lineRule="auto"/>
        <w:jc w:val="both"/>
        <w:rPr>
          <w:rFonts w:ascii="Times New Roman" w:hAnsi="Times New Roman" w:cs="Times New Roman"/>
          <w:bCs/>
          <w:lang w:val="es-ES_tradnl"/>
        </w:rPr>
      </w:pPr>
      <w:r w:rsidRPr="00BA4603">
        <w:rPr>
          <w:rFonts w:ascii="Times New Roman" w:hAnsi="Times New Roman" w:cs="Times New Roman"/>
          <w:bCs/>
          <w:lang w:val="es-ES_tradnl"/>
        </w:rPr>
        <w:t xml:space="preserve">La cantidad de sales solubles que aporta un mortero de cal es mucho menor a la aportada por el cemento Portland, esta diferencia evita daños en conjunto de piedra-mortero que pudieran darse por la cristalización de sales. </w:t>
      </w:r>
    </w:p>
    <w:p w14:paraId="573A5F13" w14:textId="5A681A4D" w:rsidR="00BA4603" w:rsidRPr="00BA4603" w:rsidRDefault="00BA4603" w:rsidP="00BA4603">
      <w:pPr>
        <w:pStyle w:val="Prrafodelista"/>
        <w:numPr>
          <w:ilvl w:val="0"/>
          <w:numId w:val="5"/>
        </w:numPr>
        <w:spacing w:line="360" w:lineRule="auto"/>
        <w:jc w:val="both"/>
        <w:rPr>
          <w:rFonts w:ascii="Times New Roman" w:hAnsi="Times New Roman" w:cs="Times New Roman"/>
          <w:bCs/>
          <w:lang w:val="es-ES_tradnl"/>
        </w:rPr>
      </w:pPr>
      <w:r w:rsidRPr="00782BC2">
        <w:rPr>
          <w:rFonts w:ascii="Times New Roman" w:hAnsi="Times New Roman" w:cs="Times New Roman"/>
          <w:bCs/>
          <w:lang w:val="es-ES_tradnl"/>
        </w:rPr>
        <w:t xml:space="preserve">Los morteros </w:t>
      </w:r>
      <w:r w:rsidR="00782BC2" w:rsidRPr="00782BC2">
        <w:rPr>
          <w:rFonts w:ascii="Times New Roman" w:hAnsi="Times New Roman" w:cs="Times New Roman"/>
          <w:bCs/>
          <w:lang w:val="es-ES_tradnl"/>
        </w:rPr>
        <w:t>base</w:t>
      </w:r>
      <w:r w:rsidRPr="00782BC2">
        <w:rPr>
          <w:rFonts w:ascii="Times New Roman" w:hAnsi="Times New Roman" w:cs="Times New Roman"/>
          <w:bCs/>
          <w:lang w:val="es-ES_tradnl"/>
        </w:rPr>
        <w:t xml:space="preserve"> cal son más </w:t>
      </w:r>
      <w:r w:rsidR="00782BC2" w:rsidRPr="00782BC2">
        <w:rPr>
          <w:rFonts w:ascii="Times New Roman" w:hAnsi="Times New Roman" w:cs="Times New Roman"/>
          <w:bCs/>
          <w:lang w:val="es-ES_tradnl"/>
        </w:rPr>
        <w:t>adecuados para la restauración, porque resultan más compatibles</w:t>
      </w:r>
      <w:r w:rsidRPr="00782BC2">
        <w:rPr>
          <w:rFonts w:ascii="Times New Roman" w:hAnsi="Times New Roman" w:cs="Times New Roman"/>
          <w:bCs/>
          <w:lang w:val="es-ES_tradnl"/>
        </w:rPr>
        <w:t xml:space="preserve"> con l</w:t>
      </w:r>
      <w:r w:rsidR="00782BC2" w:rsidRPr="00782BC2">
        <w:rPr>
          <w:rFonts w:ascii="Times New Roman" w:hAnsi="Times New Roman" w:cs="Times New Roman"/>
          <w:bCs/>
          <w:lang w:val="es-ES_tradnl"/>
        </w:rPr>
        <w:t xml:space="preserve">as técnicas constructivas </w:t>
      </w:r>
      <w:r w:rsidRPr="00782BC2">
        <w:rPr>
          <w:rFonts w:ascii="Times New Roman" w:hAnsi="Times New Roman" w:cs="Times New Roman"/>
          <w:bCs/>
          <w:lang w:val="es-ES_tradnl"/>
        </w:rPr>
        <w:t>y materiales</w:t>
      </w:r>
      <w:r w:rsidR="00782BC2" w:rsidRPr="00782BC2">
        <w:rPr>
          <w:rFonts w:ascii="Times New Roman" w:hAnsi="Times New Roman" w:cs="Times New Roman"/>
          <w:bCs/>
          <w:lang w:val="es-ES_tradnl"/>
        </w:rPr>
        <w:t xml:space="preserve"> tradicionale</w:t>
      </w:r>
      <w:r w:rsidRPr="00782BC2">
        <w:rPr>
          <w:rFonts w:ascii="Times New Roman" w:hAnsi="Times New Roman" w:cs="Times New Roman"/>
          <w:bCs/>
          <w:lang w:val="es-ES_tradnl"/>
        </w:rPr>
        <w:t>s</w:t>
      </w:r>
      <w:r w:rsidR="00782BC2">
        <w:rPr>
          <w:rFonts w:ascii="Times New Roman" w:hAnsi="Times New Roman" w:cs="Times New Roman"/>
          <w:bCs/>
          <w:lang w:val="es-ES_tradnl"/>
        </w:rPr>
        <w:t xml:space="preserve"> esto</w:t>
      </w:r>
      <w:r w:rsidR="00782BC2" w:rsidRPr="00782BC2">
        <w:rPr>
          <w:rFonts w:ascii="Times New Roman" w:hAnsi="Times New Roman" w:cs="Times New Roman"/>
          <w:bCs/>
          <w:lang w:val="es-ES_tradnl"/>
        </w:rPr>
        <w:t xml:space="preserve"> </w:t>
      </w:r>
      <w:proofErr w:type="gramStart"/>
      <w:r w:rsidRPr="00782BC2">
        <w:rPr>
          <w:rFonts w:ascii="Times New Roman" w:hAnsi="Times New Roman" w:cs="Times New Roman"/>
          <w:bCs/>
          <w:lang w:val="es-ES_tradnl"/>
        </w:rPr>
        <w:t>de</w:t>
      </w:r>
      <w:r w:rsidR="00131A19">
        <w:rPr>
          <w:rFonts w:ascii="Times New Roman" w:hAnsi="Times New Roman" w:cs="Times New Roman"/>
          <w:bCs/>
          <w:lang w:val="es-ES_tradnl"/>
        </w:rPr>
        <w:t xml:space="preserve"> </w:t>
      </w:r>
      <w:r w:rsidRPr="00BA4603">
        <w:rPr>
          <w:rFonts w:ascii="Times New Roman" w:hAnsi="Times New Roman" w:cs="Times New Roman"/>
          <w:bCs/>
          <w:lang w:val="es-ES_tradnl"/>
        </w:rPr>
        <w:t>acuerdo a</w:t>
      </w:r>
      <w:proofErr w:type="gramEnd"/>
      <w:r w:rsidRPr="00BA4603">
        <w:rPr>
          <w:rFonts w:ascii="Times New Roman" w:hAnsi="Times New Roman" w:cs="Times New Roman"/>
          <w:bCs/>
          <w:lang w:val="es-ES_tradnl"/>
        </w:rPr>
        <w:t xml:space="preserve"> su comportamiento químico</w:t>
      </w:r>
      <w:r w:rsidR="00782BC2">
        <w:rPr>
          <w:rFonts w:ascii="Times New Roman" w:hAnsi="Times New Roman" w:cs="Times New Roman"/>
          <w:bCs/>
          <w:lang w:val="es-ES_tradnl"/>
        </w:rPr>
        <w:t xml:space="preserve"> </w:t>
      </w:r>
      <w:r w:rsidRPr="00BA4603">
        <w:rPr>
          <w:rFonts w:ascii="Times New Roman" w:hAnsi="Times New Roman" w:cs="Times New Roman"/>
          <w:bCs/>
          <w:lang w:val="es-ES_tradnl"/>
        </w:rPr>
        <w:t xml:space="preserve">y </w:t>
      </w:r>
      <w:r w:rsidR="00782BC2">
        <w:rPr>
          <w:rFonts w:ascii="Times New Roman" w:hAnsi="Times New Roman" w:cs="Times New Roman"/>
          <w:bCs/>
          <w:lang w:val="es-ES_tradnl"/>
        </w:rPr>
        <w:t xml:space="preserve">físico - </w:t>
      </w:r>
      <w:r w:rsidRPr="00BA4603">
        <w:rPr>
          <w:rFonts w:ascii="Times New Roman" w:hAnsi="Times New Roman" w:cs="Times New Roman"/>
          <w:bCs/>
          <w:lang w:val="es-ES_tradnl"/>
        </w:rPr>
        <w:t>mecánico.</w:t>
      </w:r>
      <w:r w:rsidR="007D00CF">
        <w:rPr>
          <w:rStyle w:val="Refdenotaalpie"/>
          <w:rFonts w:ascii="Times New Roman" w:hAnsi="Times New Roman" w:cs="Times New Roman"/>
          <w:bCs/>
          <w:lang w:val="es-ES_tradnl"/>
        </w:rPr>
        <w:footnoteReference w:id="9"/>
      </w:r>
      <w:r w:rsidRPr="00BA4603">
        <w:rPr>
          <w:rFonts w:ascii="Times New Roman" w:hAnsi="Times New Roman" w:cs="Times New Roman"/>
          <w:bCs/>
          <w:lang w:val="es-ES_tradnl"/>
        </w:rPr>
        <w:t xml:space="preserve"> </w:t>
      </w:r>
    </w:p>
    <w:p w14:paraId="633A6005" w14:textId="74F34804" w:rsidR="00BD4130" w:rsidRPr="008B49D3" w:rsidRDefault="00BA4603" w:rsidP="00BD4130">
      <w:pPr>
        <w:pStyle w:val="Prrafodelista"/>
        <w:numPr>
          <w:ilvl w:val="0"/>
          <w:numId w:val="5"/>
        </w:numPr>
        <w:spacing w:line="360" w:lineRule="auto"/>
        <w:jc w:val="both"/>
        <w:rPr>
          <w:rFonts w:ascii="Times New Roman" w:hAnsi="Times New Roman" w:cs="Times New Roman"/>
          <w:bCs/>
          <w:lang w:val="es-ES_tradnl"/>
        </w:rPr>
      </w:pPr>
      <w:r w:rsidRPr="008B49D3">
        <w:rPr>
          <w:rFonts w:ascii="Times New Roman" w:hAnsi="Times New Roman" w:cs="Times New Roman"/>
          <w:bCs/>
          <w:lang w:val="es-ES_tradnl"/>
        </w:rPr>
        <w:t xml:space="preserve">Los morteros de </w:t>
      </w:r>
      <w:r w:rsidR="007D00CF" w:rsidRPr="008B49D3">
        <w:rPr>
          <w:rFonts w:ascii="Times New Roman" w:hAnsi="Times New Roman" w:cs="Times New Roman"/>
          <w:bCs/>
          <w:lang w:val="es-ES_tradnl"/>
        </w:rPr>
        <w:t>albañilería base</w:t>
      </w:r>
      <w:r w:rsidRPr="008B49D3">
        <w:rPr>
          <w:rFonts w:ascii="Times New Roman" w:hAnsi="Times New Roman" w:cs="Times New Roman"/>
          <w:bCs/>
          <w:lang w:val="es-ES_tradnl"/>
        </w:rPr>
        <w:t xml:space="preserve"> cal tienen la capacidad de </w:t>
      </w:r>
      <w:r w:rsidR="007D00CF" w:rsidRPr="008B49D3">
        <w:rPr>
          <w:rFonts w:ascii="Times New Roman" w:hAnsi="Times New Roman" w:cs="Times New Roman"/>
          <w:bCs/>
          <w:lang w:val="es-ES_tradnl"/>
        </w:rPr>
        <w:t>conservar durante</w:t>
      </w:r>
      <w:r w:rsidRPr="008B49D3">
        <w:rPr>
          <w:rFonts w:ascii="Times New Roman" w:hAnsi="Times New Roman" w:cs="Times New Roman"/>
          <w:bCs/>
          <w:lang w:val="es-ES_tradnl"/>
        </w:rPr>
        <w:t xml:space="preserve"> </w:t>
      </w:r>
      <w:r w:rsidR="007D00CF" w:rsidRPr="008B49D3">
        <w:rPr>
          <w:rFonts w:ascii="Times New Roman" w:hAnsi="Times New Roman" w:cs="Times New Roman"/>
          <w:bCs/>
          <w:lang w:val="es-ES_tradnl"/>
        </w:rPr>
        <w:t>mayor tiempo</w:t>
      </w:r>
      <w:r w:rsidRPr="008B49D3">
        <w:rPr>
          <w:rFonts w:ascii="Times New Roman" w:hAnsi="Times New Roman" w:cs="Times New Roman"/>
          <w:bCs/>
          <w:lang w:val="es-ES_tradnl"/>
        </w:rPr>
        <w:t xml:space="preserve"> la estabilidad </w:t>
      </w:r>
      <w:r w:rsidR="007D00CF" w:rsidRPr="008B49D3">
        <w:rPr>
          <w:rFonts w:ascii="Times New Roman" w:hAnsi="Times New Roman" w:cs="Times New Roman"/>
          <w:bCs/>
          <w:lang w:val="es-ES_tradnl"/>
        </w:rPr>
        <w:t>del sistema constructivo de una edificación</w:t>
      </w:r>
      <w:r w:rsidRPr="008B49D3">
        <w:rPr>
          <w:rFonts w:ascii="Times New Roman" w:hAnsi="Times New Roman" w:cs="Times New Roman"/>
          <w:bCs/>
          <w:lang w:val="es-ES_tradnl"/>
        </w:rPr>
        <w:t xml:space="preserve">, pues </w:t>
      </w:r>
      <w:r w:rsidR="007D00CF" w:rsidRPr="008B49D3">
        <w:rPr>
          <w:rFonts w:ascii="Times New Roman" w:hAnsi="Times New Roman" w:cs="Times New Roman"/>
          <w:bCs/>
          <w:lang w:val="es-ES_tradnl"/>
        </w:rPr>
        <w:t xml:space="preserve">si llegan a presentarse </w:t>
      </w:r>
      <w:r w:rsidRPr="008B49D3">
        <w:rPr>
          <w:rFonts w:ascii="Times New Roman" w:hAnsi="Times New Roman" w:cs="Times New Roman"/>
          <w:bCs/>
          <w:lang w:val="es-ES_tradnl"/>
        </w:rPr>
        <w:t xml:space="preserve">fracturas en el mortero éstas pueden </w:t>
      </w:r>
      <w:r w:rsidR="007D00CF" w:rsidRPr="008B49D3">
        <w:rPr>
          <w:rFonts w:ascii="Times New Roman" w:hAnsi="Times New Roman" w:cs="Times New Roman"/>
          <w:bCs/>
          <w:lang w:val="es-ES_tradnl"/>
        </w:rPr>
        <w:t xml:space="preserve">corregirse a </w:t>
      </w:r>
      <w:r w:rsidR="008B49D3" w:rsidRPr="008B49D3">
        <w:rPr>
          <w:rFonts w:ascii="Times New Roman" w:hAnsi="Times New Roman" w:cs="Times New Roman"/>
          <w:bCs/>
          <w:lang w:val="es-ES_tradnl"/>
        </w:rPr>
        <w:t xml:space="preserve">través de ciclos de disolución y precipitación </w:t>
      </w:r>
      <w:r w:rsidRPr="008B49D3">
        <w:rPr>
          <w:rFonts w:ascii="Times New Roman" w:hAnsi="Times New Roman" w:cs="Times New Roman"/>
          <w:bCs/>
          <w:lang w:val="es-ES_tradnl"/>
        </w:rPr>
        <w:t>de la calcita</w:t>
      </w:r>
      <w:r w:rsidR="008B49D3" w:rsidRPr="008B49D3">
        <w:rPr>
          <w:rFonts w:ascii="Times New Roman" w:hAnsi="Times New Roman" w:cs="Times New Roman"/>
          <w:bCs/>
          <w:lang w:val="es-ES_tradnl"/>
        </w:rPr>
        <w:t>, con los que las fisuras se auto</w:t>
      </w:r>
      <w:r w:rsidR="008B49D3">
        <w:rPr>
          <w:rFonts w:ascii="Times New Roman" w:hAnsi="Times New Roman" w:cs="Times New Roman"/>
          <w:bCs/>
          <w:lang w:val="es-ES_tradnl"/>
        </w:rPr>
        <w:t xml:space="preserve"> </w:t>
      </w:r>
      <w:r w:rsidR="008B49D3" w:rsidRPr="008B49D3">
        <w:rPr>
          <w:rFonts w:ascii="Times New Roman" w:hAnsi="Times New Roman" w:cs="Times New Roman"/>
          <w:bCs/>
          <w:lang w:val="es-ES_tradnl"/>
        </w:rPr>
        <w:t>sellan</w:t>
      </w:r>
      <w:r w:rsidRPr="008B49D3">
        <w:rPr>
          <w:rFonts w:ascii="Times New Roman" w:hAnsi="Times New Roman" w:cs="Times New Roman"/>
          <w:bCs/>
          <w:lang w:val="es-ES_tradnl"/>
        </w:rPr>
        <w:t>.</w:t>
      </w:r>
      <w:r w:rsidR="007D00CF" w:rsidRPr="008B49D3">
        <w:rPr>
          <w:rStyle w:val="Refdenotaalpie"/>
          <w:rFonts w:ascii="Times New Roman" w:hAnsi="Times New Roman" w:cs="Times New Roman"/>
          <w:bCs/>
          <w:lang w:val="es-ES_tradnl"/>
        </w:rPr>
        <w:footnoteReference w:id="10"/>
      </w:r>
    </w:p>
    <w:p w14:paraId="0FD2AFDD" w14:textId="77777777" w:rsidR="00BD4130" w:rsidRDefault="00BD4130" w:rsidP="006D1FCF">
      <w:pPr>
        <w:spacing w:line="360" w:lineRule="auto"/>
        <w:jc w:val="both"/>
        <w:rPr>
          <w:rFonts w:ascii="Times New Roman" w:hAnsi="Times New Roman" w:cs="Times New Roman"/>
          <w:bCs/>
          <w:lang w:val="es-ES_tradnl"/>
        </w:rPr>
      </w:pPr>
    </w:p>
    <w:p w14:paraId="565D61D0" w14:textId="7FC35068" w:rsidR="00E0079B" w:rsidRDefault="006D1FCF" w:rsidP="006D1FCF">
      <w:p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Los aditivos de origen orgánico se han combinado con morteros de</w:t>
      </w:r>
      <w:r w:rsidR="000D6BA6">
        <w:rPr>
          <w:rFonts w:ascii="Times New Roman" w:hAnsi="Times New Roman" w:cs="Times New Roman"/>
          <w:bCs/>
          <w:lang w:val="es-ES_tradnl"/>
        </w:rPr>
        <w:t xml:space="preserve"> </w:t>
      </w:r>
      <w:r w:rsidRPr="006D1FCF">
        <w:rPr>
          <w:rFonts w:ascii="Times New Roman" w:hAnsi="Times New Roman" w:cs="Times New Roman"/>
          <w:bCs/>
          <w:lang w:val="es-ES_tradnl"/>
        </w:rPr>
        <w:t>cal en diversas culturas y épocas, la identificación de extractos vegetales en recubrimientos o elementos modelados en relieve en la arquitectura prehispánica confirma el interés de sus constructores de innovar con materia prima accesible. Actualmente se sigue dando un uso variado a los extractos de las cortezas en las comunidades mayas</w:t>
      </w:r>
      <w:r w:rsidR="00E0079B">
        <w:rPr>
          <w:rFonts w:ascii="Times New Roman" w:hAnsi="Times New Roman" w:cs="Times New Roman"/>
          <w:bCs/>
          <w:lang w:val="es-ES_tradnl"/>
        </w:rPr>
        <w:t xml:space="preserve"> y </w:t>
      </w:r>
      <w:r w:rsidRPr="006D1FCF">
        <w:rPr>
          <w:rFonts w:ascii="Times New Roman" w:hAnsi="Times New Roman" w:cs="Times New Roman"/>
          <w:bCs/>
          <w:lang w:val="es-ES_tradnl"/>
        </w:rPr>
        <w:t>se ha extendido a la conservación arqueológica, para mantenimiento de acabados de estuco, sustituyendo a los aditivos sintéticos</w:t>
      </w:r>
      <w:r w:rsidR="00E0079B">
        <w:rPr>
          <w:rFonts w:ascii="Times New Roman" w:hAnsi="Times New Roman" w:cs="Times New Roman"/>
          <w:bCs/>
          <w:lang w:val="es-ES_tradnl"/>
        </w:rPr>
        <w:t>, l</w:t>
      </w:r>
      <w:r w:rsidRPr="006D1FCF">
        <w:rPr>
          <w:rFonts w:ascii="Times New Roman" w:hAnsi="Times New Roman" w:cs="Times New Roman"/>
          <w:bCs/>
          <w:lang w:val="es-ES_tradnl"/>
        </w:rPr>
        <w:t xml:space="preserve">a compatibilidad de estas técnicas tradicionales ha permitido generalizar el uso de la cal y sus derivados. </w:t>
      </w:r>
    </w:p>
    <w:p w14:paraId="02F0AED4" w14:textId="77777777" w:rsidR="00BD4130" w:rsidRDefault="00BD4130" w:rsidP="006D1FCF">
      <w:pPr>
        <w:spacing w:line="360" w:lineRule="auto"/>
        <w:jc w:val="both"/>
        <w:rPr>
          <w:rFonts w:ascii="Times New Roman" w:hAnsi="Times New Roman" w:cs="Times New Roman"/>
          <w:bCs/>
          <w:lang w:val="es-ES_tradnl"/>
        </w:rPr>
      </w:pPr>
    </w:p>
    <w:p w14:paraId="260F13D8" w14:textId="0A083D35" w:rsidR="006D1FCF" w:rsidRPr="006D1FCF" w:rsidRDefault="00E0079B" w:rsidP="006D1FCF">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De acuerdo a </w:t>
      </w:r>
      <w:r w:rsidR="00DD2A3E">
        <w:rPr>
          <w:rFonts w:ascii="Times New Roman" w:hAnsi="Times New Roman" w:cs="Times New Roman"/>
          <w:bCs/>
          <w:lang w:val="es-ES_tradnl"/>
        </w:rPr>
        <w:t>los trabajos</w:t>
      </w:r>
      <w:r>
        <w:rPr>
          <w:rFonts w:ascii="Times New Roman" w:hAnsi="Times New Roman" w:cs="Times New Roman"/>
          <w:bCs/>
          <w:lang w:val="es-ES_tradnl"/>
        </w:rPr>
        <w:t xml:space="preserve"> de </w:t>
      </w:r>
      <w:proofErr w:type="spellStart"/>
      <w:r>
        <w:rPr>
          <w:rFonts w:ascii="Times New Roman" w:hAnsi="Times New Roman" w:cs="Times New Roman"/>
          <w:bCs/>
          <w:lang w:val="es-ES_tradnl"/>
        </w:rPr>
        <w:t>Jaidar</w:t>
      </w:r>
      <w:proofErr w:type="spellEnd"/>
      <w:r>
        <w:rPr>
          <w:rFonts w:ascii="Times New Roman" w:hAnsi="Times New Roman" w:cs="Times New Roman"/>
          <w:bCs/>
          <w:lang w:val="es-ES_tradnl"/>
        </w:rPr>
        <w:t>, Ruiz y Mendoza, e</w:t>
      </w:r>
      <w:r w:rsidR="006D1FCF" w:rsidRPr="006D1FCF">
        <w:rPr>
          <w:rFonts w:ascii="Times New Roman" w:hAnsi="Times New Roman" w:cs="Times New Roman"/>
          <w:bCs/>
          <w:lang w:val="es-ES_tradnl"/>
        </w:rPr>
        <w:t xml:space="preserve">n el área maya son diversos los aditivos que los habitantes debieron usar, sin </w:t>
      </w:r>
      <w:proofErr w:type="gramStart"/>
      <w:r w:rsidR="006D1FCF" w:rsidRPr="006D1FCF">
        <w:rPr>
          <w:rFonts w:ascii="Times New Roman" w:hAnsi="Times New Roman" w:cs="Times New Roman"/>
          <w:bCs/>
          <w:lang w:val="es-ES_tradnl"/>
        </w:rPr>
        <w:t>embargo</w:t>
      </w:r>
      <w:proofErr w:type="gramEnd"/>
      <w:r w:rsidR="006D1FCF" w:rsidRPr="006D1FCF">
        <w:rPr>
          <w:rFonts w:ascii="Times New Roman" w:hAnsi="Times New Roman" w:cs="Times New Roman"/>
          <w:bCs/>
          <w:lang w:val="es-ES_tradnl"/>
        </w:rPr>
        <w:t xml:space="preserve"> se han encontrado estudios que señalan la presencia de varias especies de </w:t>
      </w:r>
      <w:r w:rsidR="002C4AAB">
        <w:rPr>
          <w:rFonts w:ascii="Times New Roman" w:hAnsi="Times New Roman" w:cs="Times New Roman"/>
          <w:bCs/>
          <w:lang w:val="es-ES_tradnl"/>
        </w:rPr>
        <w:t>á</w:t>
      </w:r>
      <w:r w:rsidR="006D1FCF" w:rsidRPr="006D1FCF">
        <w:rPr>
          <w:rFonts w:ascii="Times New Roman" w:hAnsi="Times New Roman" w:cs="Times New Roman"/>
          <w:bCs/>
          <w:lang w:val="es-ES_tradnl"/>
        </w:rPr>
        <w:t xml:space="preserve">rboles que tienen la cualidad de proveer sustancias glutinosas a partir de la maceración de sus cortezas. Los aditivos y/o extractos que más se han empleado son el </w:t>
      </w:r>
      <w:proofErr w:type="spellStart"/>
      <w:r w:rsidR="006D1FCF" w:rsidRPr="006D1FCF">
        <w:rPr>
          <w:rFonts w:ascii="Times New Roman" w:hAnsi="Times New Roman" w:cs="Times New Roman"/>
          <w:bCs/>
          <w:i/>
          <w:iCs/>
          <w:lang w:val="es-ES_tradnl"/>
        </w:rPr>
        <w:t>chukum</w:t>
      </w:r>
      <w:proofErr w:type="spellEnd"/>
      <w:r w:rsidR="006D1FCF" w:rsidRPr="006D1FCF">
        <w:rPr>
          <w:rFonts w:ascii="Times New Roman" w:hAnsi="Times New Roman" w:cs="Times New Roman"/>
          <w:bCs/>
          <w:i/>
          <w:iCs/>
          <w:lang w:val="es-ES_tradnl"/>
        </w:rPr>
        <w:t xml:space="preserve"> y </w:t>
      </w:r>
      <w:proofErr w:type="spellStart"/>
      <w:r w:rsidR="006D1FCF" w:rsidRPr="006D1FCF">
        <w:rPr>
          <w:rFonts w:ascii="Times New Roman" w:hAnsi="Times New Roman" w:cs="Times New Roman"/>
          <w:bCs/>
          <w:i/>
          <w:iCs/>
          <w:lang w:val="es-ES_tradnl"/>
        </w:rPr>
        <w:t>pixoy</w:t>
      </w:r>
      <w:proofErr w:type="spellEnd"/>
      <w:r w:rsidR="006D1FCF" w:rsidRPr="006D1FCF">
        <w:rPr>
          <w:rFonts w:ascii="Times New Roman" w:hAnsi="Times New Roman" w:cs="Times New Roman"/>
          <w:bCs/>
          <w:i/>
          <w:iCs/>
          <w:lang w:val="es-ES_tradnl"/>
        </w:rPr>
        <w:t>,</w:t>
      </w:r>
      <w:r w:rsidR="006D1FCF" w:rsidRPr="006D1FCF">
        <w:rPr>
          <w:rFonts w:ascii="Times New Roman" w:hAnsi="Times New Roman" w:cs="Times New Roman"/>
          <w:bCs/>
          <w:lang w:val="es-ES_tradnl"/>
        </w:rPr>
        <w:t xml:space="preserve"> mismos que se han utilizados en diversos sitios arqueológicos del área maya como </w:t>
      </w:r>
      <w:proofErr w:type="spellStart"/>
      <w:r w:rsidR="006D1FCF" w:rsidRPr="006D1FCF">
        <w:rPr>
          <w:rFonts w:ascii="Times New Roman" w:hAnsi="Times New Roman" w:cs="Times New Roman"/>
          <w:bCs/>
          <w:lang w:val="es-ES_tradnl"/>
        </w:rPr>
        <w:t>Balamkú</w:t>
      </w:r>
      <w:proofErr w:type="spellEnd"/>
      <w:r w:rsidR="006D1FCF" w:rsidRPr="006D1FCF">
        <w:rPr>
          <w:rFonts w:ascii="Times New Roman" w:hAnsi="Times New Roman" w:cs="Times New Roman"/>
          <w:bCs/>
          <w:lang w:val="es-ES_tradnl"/>
        </w:rPr>
        <w:t xml:space="preserve">, </w:t>
      </w:r>
      <w:proofErr w:type="spellStart"/>
      <w:r w:rsidR="006D1FCF" w:rsidRPr="006D1FCF">
        <w:rPr>
          <w:rFonts w:ascii="Times New Roman" w:hAnsi="Times New Roman" w:cs="Times New Roman"/>
          <w:bCs/>
          <w:lang w:val="es-ES_tradnl"/>
        </w:rPr>
        <w:t>Becán</w:t>
      </w:r>
      <w:proofErr w:type="spellEnd"/>
      <w:r w:rsidR="006D1FCF" w:rsidRPr="006D1FCF">
        <w:rPr>
          <w:rFonts w:ascii="Times New Roman" w:hAnsi="Times New Roman" w:cs="Times New Roman"/>
          <w:bCs/>
          <w:lang w:val="es-ES_tradnl"/>
        </w:rPr>
        <w:t xml:space="preserve">, </w:t>
      </w:r>
      <w:proofErr w:type="spellStart"/>
      <w:r w:rsidR="006D1FCF" w:rsidRPr="006D1FCF">
        <w:rPr>
          <w:rFonts w:ascii="Times New Roman" w:hAnsi="Times New Roman" w:cs="Times New Roman"/>
          <w:bCs/>
          <w:lang w:val="es-ES_tradnl"/>
        </w:rPr>
        <w:t>Calakmul</w:t>
      </w:r>
      <w:proofErr w:type="spellEnd"/>
      <w:r w:rsidR="006D1FCF" w:rsidRPr="006D1FCF">
        <w:rPr>
          <w:rFonts w:ascii="Times New Roman" w:hAnsi="Times New Roman" w:cs="Times New Roman"/>
          <w:bCs/>
          <w:lang w:val="es-ES_tradnl"/>
        </w:rPr>
        <w:t xml:space="preserve">, </w:t>
      </w:r>
      <w:proofErr w:type="spellStart"/>
      <w:r w:rsidR="006D1FCF" w:rsidRPr="006D1FCF">
        <w:rPr>
          <w:rFonts w:ascii="Times New Roman" w:hAnsi="Times New Roman" w:cs="Times New Roman"/>
          <w:bCs/>
          <w:lang w:val="es-ES_tradnl"/>
        </w:rPr>
        <w:t>Chicaná</w:t>
      </w:r>
      <w:proofErr w:type="spellEnd"/>
      <w:r w:rsidR="006D1FCF" w:rsidRPr="006D1FCF">
        <w:rPr>
          <w:rFonts w:ascii="Times New Roman" w:hAnsi="Times New Roman" w:cs="Times New Roman"/>
          <w:bCs/>
          <w:lang w:val="es-ES_tradnl"/>
        </w:rPr>
        <w:t xml:space="preserve">, en Campeche, </w:t>
      </w:r>
      <w:proofErr w:type="spellStart"/>
      <w:r w:rsidR="006D1FCF" w:rsidRPr="006D1FCF">
        <w:rPr>
          <w:rFonts w:ascii="Times New Roman" w:hAnsi="Times New Roman" w:cs="Times New Roman"/>
          <w:bCs/>
          <w:lang w:val="es-ES_tradnl"/>
        </w:rPr>
        <w:t>Chacmultun</w:t>
      </w:r>
      <w:proofErr w:type="spellEnd"/>
      <w:r w:rsidR="006D1FCF" w:rsidRPr="006D1FCF">
        <w:rPr>
          <w:rFonts w:ascii="Times New Roman" w:hAnsi="Times New Roman" w:cs="Times New Roman"/>
          <w:bCs/>
          <w:lang w:val="es-ES_tradnl"/>
        </w:rPr>
        <w:t xml:space="preserve">, Chichen Itzá, </w:t>
      </w:r>
      <w:proofErr w:type="spellStart"/>
      <w:r w:rsidR="00A64B55" w:rsidRPr="006D1FCF">
        <w:rPr>
          <w:rFonts w:ascii="Times New Roman" w:hAnsi="Times New Roman" w:cs="Times New Roman"/>
          <w:bCs/>
          <w:lang w:val="es-ES_tradnl"/>
        </w:rPr>
        <w:t>Ekbalam</w:t>
      </w:r>
      <w:proofErr w:type="spellEnd"/>
      <w:r w:rsidR="00A64B55" w:rsidRPr="006D1FCF">
        <w:rPr>
          <w:rFonts w:ascii="Times New Roman" w:hAnsi="Times New Roman" w:cs="Times New Roman"/>
          <w:bCs/>
          <w:lang w:val="es-ES_tradnl"/>
        </w:rPr>
        <w:t xml:space="preserve"> en</w:t>
      </w:r>
      <w:r w:rsidR="006D1FCF" w:rsidRPr="006D1FCF">
        <w:rPr>
          <w:rFonts w:ascii="Times New Roman" w:hAnsi="Times New Roman" w:cs="Times New Roman"/>
          <w:bCs/>
          <w:lang w:val="es-ES_tradnl"/>
        </w:rPr>
        <w:t xml:space="preserve"> Yucatán y </w:t>
      </w:r>
      <w:proofErr w:type="spellStart"/>
      <w:r w:rsidR="006D1FCF" w:rsidRPr="006D1FCF">
        <w:rPr>
          <w:rFonts w:ascii="Times New Roman" w:hAnsi="Times New Roman" w:cs="Times New Roman"/>
          <w:bCs/>
          <w:lang w:val="es-ES_tradnl"/>
        </w:rPr>
        <w:t>Kohunlinch</w:t>
      </w:r>
      <w:proofErr w:type="spellEnd"/>
      <w:r w:rsidR="006D1FCF" w:rsidRPr="006D1FCF">
        <w:rPr>
          <w:rFonts w:ascii="Times New Roman" w:hAnsi="Times New Roman" w:cs="Times New Roman"/>
          <w:bCs/>
          <w:lang w:val="es-ES_tradnl"/>
        </w:rPr>
        <w:t xml:space="preserve"> en Quintana Roo, pero se han utilizado igual el </w:t>
      </w:r>
      <w:proofErr w:type="spellStart"/>
      <w:r w:rsidR="006D1FCF" w:rsidRPr="006D1FCF">
        <w:rPr>
          <w:rFonts w:ascii="Times New Roman" w:hAnsi="Times New Roman" w:cs="Times New Roman"/>
          <w:bCs/>
          <w:i/>
          <w:iCs/>
          <w:lang w:val="es-ES_tradnl"/>
        </w:rPr>
        <w:t>Chaka</w:t>
      </w:r>
      <w:proofErr w:type="spellEnd"/>
      <w:r w:rsidR="006D1FCF" w:rsidRPr="006D1FCF">
        <w:rPr>
          <w:rFonts w:ascii="Times New Roman" w:hAnsi="Times New Roman" w:cs="Times New Roman"/>
          <w:bCs/>
          <w:i/>
          <w:iCs/>
          <w:lang w:val="es-ES_tradnl"/>
        </w:rPr>
        <w:t xml:space="preserve"> y el </w:t>
      </w:r>
      <w:proofErr w:type="spellStart"/>
      <w:r w:rsidR="006D1FCF" w:rsidRPr="006D1FCF">
        <w:rPr>
          <w:rFonts w:ascii="Times New Roman" w:hAnsi="Times New Roman" w:cs="Times New Roman"/>
          <w:bCs/>
          <w:i/>
          <w:iCs/>
          <w:lang w:val="es-ES_tradnl"/>
        </w:rPr>
        <w:t>Jol</w:t>
      </w:r>
      <w:r>
        <w:rPr>
          <w:rFonts w:ascii="Times New Roman" w:hAnsi="Times New Roman" w:cs="Times New Roman"/>
          <w:bCs/>
          <w:i/>
          <w:iCs/>
          <w:lang w:val="es-ES_tradnl"/>
        </w:rPr>
        <w:t>ol</w:t>
      </w:r>
      <w:proofErr w:type="spellEnd"/>
      <w:r w:rsidR="006D1FCF" w:rsidRPr="006D1FCF">
        <w:rPr>
          <w:rFonts w:ascii="Times New Roman" w:hAnsi="Times New Roman" w:cs="Times New Roman"/>
          <w:bCs/>
          <w:lang w:val="es-ES_tradnl"/>
        </w:rPr>
        <w:t>.</w:t>
      </w:r>
    </w:p>
    <w:p w14:paraId="0C45B9E2" w14:textId="77777777" w:rsidR="00087A5B" w:rsidRDefault="006D1FCF" w:rsidP="00BC242B">
      <w:p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 xml:space="preserve"> </w:t>
      </w:r>
    </w:p>
    <w:p w14:paraId="2B791066" w14:textId="3777DC28" w:rsidR="006D1FCF" w:rsidRPr="006D1FCF" w:rsidRDefault="006D1FCF" w:rsidP="00BC242B">
      <w:p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 xml:space="preserve">De las ventajas que generan estos morteros son: </w:t>
      </w:r>
    </w:p>
    <w:p w14:paraId="5E76E51B" w14:textId="77777777" w:rsidR="006D1FCF" w:rsidRPr="006D1FCF" w:rsidRDefault="006D1FCF" w:rsidP="006D1FCF">
      <w:pPr>
        <w:numPr>
          <w:ilvl w:val="0"/>
          <w:numId w:val="4"/>
        </w:num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lastRenderedPageBreak/>
        <w:t xml:space="preserve">La plasticidad, que favorece la manipulación de la mezcla para más tiempo durante el fraguado, lo que benefició la aplicación de recubrimientos y formas volumétricas en frisos y elementos de la arquitectura prehispánica. </w:t>
      </w:r>
    </w:p>
    <w:p w14:paraId="01DE8C6E" w14:textId="66360B2A" w:rsidR="0025662F" w:rsidRPr="003B78D3" w:rsidRDefault="006D1FCF" w:rsidP="00A64B55">
      <w:pPr>
        <w:numPr>
          <w:ilvl w:val="0"/>
          <w:numId w:val="4"/>
        </w:numPr>
        <w:spacing w:line="360" w:lineRule="auto"/>
        <w:jc w:val="both"/>
        <w:rPr>
          <w:rFonts w:ascii="Times New Roman" w:hAnsi="Times New Roman" w:cs="Times New Roman"/>
          <w:bCs/>
          <w:lang w:val="es-ES_tradnl"/>
        </w:rPr>
      </w:pPr>
      <w:r w:rsidRPr="006D1FCF">
        <w:rPr>
          <w:rFonts w:ascii="Times New Roman" w:hAnsi="Times New Roman" w:cs="Times New Roman"/>
          <w:bCs/>
          <w:lang w:val="es-ES_tradnl"/>
        </w:rPr>
        <w:t>Incremento de dureza, que debe ser considerado en resanes y reintegraciones en pintura mural o elementos modelados de estuco</w:t>
      </w:r>
      <w:r w:rsidR="00430345">
        <w:rPr>
          <w:rStyle w:val="Refdenotaalpie"/>
          <w:rFonts w:ascii="Times New Roman" w:hAnsi="Times New Roman" w:cs="Times New Roman"/>
          <w:bCs/>
          <w:lang w:val="es-ES_tradnl"/>
        </w:rPr>
        <w:footnoteReference w:id="11"/>
      </w:r>
      <w:r w:rsidRPr="006D1FCF">
        <w:rPr>
          <w:rFonts w:ascii="Times New Roman" w:hAnsi="Times New Roman" w:cs="Times New Roman"/>
          <w:bCs/>
          <w:lang w:val="es-ES_tradnl"/>
        </w:rPr>
        <w:t xml:space="preserve">. </w:t>
      </w:r>
    </w:p>
    <w:p w14:paraId="10CC8AE9" w14:textId="77777777" w:rsidR="009C5B5B" w:rsidRDefault="009C5B5B" w:rsidP="00A64B55">
      <w:pPr>
        <w:spacing w:line="360" w:lineRule="auto"/>
        <w:jc w:val="both"/>
        <w:rPr>
          <w:rFonts w:ascii="Times New Roman" w:hAnsi="Times New Roman" w:cs="Times New Roman"/>
          <w:bCs/>
          <w:lang w:val="es-ES_tradnl"/>
        </w:rPr>
      </w:pPr>
    </w:p>
    <w:p w14:paraId="774D6823" w14:textId="7CBA76FF" w:rsidR="00070F1B" w:rsidRDefault="00070F1B" w:rsidP="00A64B55">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Existen otros estudios como el de </w:t>
      </w:r>
      <w:proofErr w:type="spellStart"/>
      <w:r>
        <w:rPr>
          <w:rFonts w:ascii="Times New Roman" w:hAnsi="Times New Roman" w:cs="Times New Roman"/>
          <w:bCs/>
          <w:lang w:val="es-ES_tradnl"/>
        </w:rPr>
        <w:t>Victor</w:t>
      </w:r>
      <w:proofErr w:type="spellEnd"/>
      <w:r>
        <w:rPr>
          <w:rFonts w:ascii="Times New Roman" w:hAnsi="Times New Roman" w:cs="Times New Roman"/>
          <w:bCs/>
          <w:lang w:val="es-ES_tradnl"/>
        </w:rPr>
        <w:t xml:space="preserve"> Ley</w:t>
      </w:r>
      <w:r w:rsidR="009C5B5B">
        <w:rPr>
          <w:rFonts w:ascii="Times New Roman" w:hAnsi="Times New Roman" w:cs="Times New Roman"/>
          <w:bCs/>
          <w:lang w:val="es-ES_tradnl"/>
        </w:rPr>
        <w:t>,</w:t>
      </w:r>
      <w:r>
        <w:rPr>
          <w:rFonts w:ascii="Times New Roman" w:hAnsi="Times New Roman" w:cs="Times New Roman"/>
          <w:bCs/>
          <w:lang w:val="es-ES_tradnl"/>
        </w:rPr>
        <w:t xml:space="preserve"> que en su investigación co</w:t>
      </w:r>
      <w:r w:rsidR="001E0D4D">
        <w:rPr>
          <w:rFonts w:ascii="Times New Roman" w:hAnsi="Times New Roman" w:cs="Times New Roman"/>
          <w:bCs/>
          <w:lang w:val="es-ES_tradnl"/>
        </w:rPr>
        <w:t>incide</w:t>
      </w:r>
      <w:r>
        <w:rPr>
          <w:rFonts w:ascii="Times New Roman" w:hAnsi="Times New Roman" w:cs="Times New Roman"/>
          <w:bCs/>
          <w:lang w:val="es-ES_tradnl"/>
        </w:rPr>
        <w:t xml:space="preserve"> con</w:t>
      </w:r>
      <w:r w:rsidR="00E0079B">
        <w:rPr>
          <w:rFonts w:ascii="Times New Roman" w:hAnsi="Times New Roman" w:cs="Times New Roman"/>
          <w:bCs/>
          <w:lang w:val="es-ES_tradnl"/>
        </w:rPr>
        <w:t xml:space="preserve"> esta información, </w:t>
      </w:r>
      <w:r w:rsidRPr="00070F1B">
        <w:rPr>
          <w:rFonts w:ascii="Times New Roman" w:hAnsi="Times New Roman" w:cs="Times New Roman"/>
          <w:bCs/>
          <w:lang w:val="es-ES_tradnl"/>
        </w:rPr>
        <w:t xml:space="preserve">donde </w:t>
      </w:r>
      <w:r w:rsidR="00E0079B">
        <w:rPr>
          <w:rFonts w:ascii="Times New Roman" w:hAnsi="Times New Roman" w:cs="Times New Roman"/>
          <w:bCs/>
          <w:lang w:val="es-ES_tradnl"/>
        </w:rPr>
        <w:t xml:space="preserve">en los análisis que realizaron en el sitio arqueológico de </w:t>
      </w:r>
      <w:proofErr w:type="spellStart"/>
      <w:r w:rsidR="00E0079B" w:rsidRPr="0025662F">
        <w:rPr>
          <w:rFonts w:ascii="Times New Roman" w:hAnsi="Times New Roman" w:cs="Times New Roman"/>
          <w:bCs/>
          <w:i/>
          <w:lang w:val="es-ES_tradnl"/>
        </w:rPr>
        <w:t>Witzina</w:t>
      </w:r>
      <w:proofErr w:type="spellEnd"/>
      <w:r w:rsidR="00E0079B">
        <w:rPr>
          <w:rFonts w:ascii="Times New Roman" w:hAnsi="Times New Roman" w:cs="Times New Roman"/>
          <w:bCs/>
          <w:lang w:val="es-ES_tradnl"/>
        </w:rPr>
        <w:t xml:space="preserve">, </w:t>
      </w:r>
      <w:r w:rsidRPr="00070F1B">
        <w:rPr>
          <w:rFonts w:ascii="Times New Roman" w:hAnsi="Times New Roman" w:cs="Times New Roman"/>
          <w:bCs/>
          <w:lang w:val="es-ES_tradnl"/>
        </w:rPr>
        <w:t>concuerdan 9 de 11 elementos químicos, los cuales sugieren la utilización de dich</w:t>
      </w:r>
      <w:r w:rsidR="002C4AAB">
        <w:rPr>
          <w:rFonts w:ascii="Times New Roman" w:hAnsi="Times New Roman" w:cs="Times New Roman"/>
          <w:bCs/>
          <w:lang w:val="es-ES_tradnl"/>
        </w:rPr>
        <w:t>o</w:t>
      </w:r>
      <w:r w:rsidRPr="00070F1B">
        <w:rPr>
          <w:rFonts w:ascii="Times New Roman" w:hAnsi="Times New Roman" w:cs="Times New Roman"/>
          <w:bCs/>
          <w:lang w:val="es-ES_tradnl"/>
        </w:rPr>
        <w:t>s extrac</w:t>
      </w:r>
      <w:r w:rsidR="001E0D4D">
        <w:rPr>
          <w:rFonts w:ascii="Times New Roman" w:hAnsi="Times New Roman" w:cs="Times New Roman"/>
          <w:bCs/>
          <w:lang w:val="es-ES_tradnl"/>
        </w:rPr>
        <w:t>tos</w:t>
      </w:r>
      <w:r w:rsidRPr="00070F1B">
        <w:rPr>
          <w:rFonts w:ascii="Times New Roman" w:hAnsi="Times New Roman" w:cs="Times New Roman"/>
          <w:bCs/>
          <w:lang w:val="es-ES_tradnl"/>
        </w:rPr>
        <w:t xml:space="preserve"> de </w:t>
      </w:r>
      <w:del w:id="43" w:author="Autor">
        <w:r w:rsidR="009C5B5B" w:rsidDel="00AA1B7B">
          <w:rPr>
            <w:rFonts w:ascii="Times New Roman" w:hAnsi="Times New Roman" w:cs="Times New Roman"/>
            <w:bCs/>
            <w:lang w:val="es-ES_tradnl"/>
          </w:rPr>
          <w:delText xml:space="preserve"> </w:delText>
        </w:r>
      </w:del>
      <w:r w:rsidRPr="00070F1B">
        <w:rPr>
          <w:rFonts w:ascii="Times New Roman" w:hAnsi="Times New Roman" w:cs="Times New Roman"/>
          <w:bCs/>
          <w:lang w:val="es-ES_tradnl"/>
        </w:rPr>
        <w:t xml:space="preserve">árboles </w:t>
      </w:r>
      <w:r w:rsidR="009C5B5B">
        <w:rPr>
          <w:rFonts w:ascii="Times New Roman" w:hAnsi="Times New Roman" w:cs="Times New Roman"/>
          <w:bCs/>
          <w:lang w:val="es-ES_tradnl"/>
        </w:rPr>
        <w:t>(</w:t>
      </w:r>
      <w:proofErr w:type="spellStart"/>
      <w:r w:rsidR="009C5B5B" w:rsidRPr="009C5B5B">
        <w:rPr>
          <w:rFonts w:ascii="Times New Roman" w:hAnsi="Times New Roman" w:cs="Times New Roman"/>
          <w:bCs/>
          <w:i/>
          <w:lang w:val="es-ES_tradnl"/>
        </w:rPr>
        <w:t>chukum</w:t>
      </w:r>
      <w:proofErr w:type="spellEnd"/>
      <w:r w:rsidR="009C5B5B" w:rsidRPr="009C5B5B">
        <w:rPr>
          <w:rFonts w:ascii="Times New Roman" w:hAnsi="Times New Roman" w:cs="Times New Roman"/>
          <w:bCs/>
          <w:i/>
          <w:lang w:val="es-ES_tradnl"/>
        </w:rPr>
        <w:t xml:space="preserve">, </w:t>
      </w:r>
      <w:proofErr w:type="spellStart"/>
      <w:r w:rsidR="009C5B5B" w:rsidRPr="009C5B5B">
        <w:rPr>
          <w:rFonts w:ascii="Times New Roman" w:hAnsi="Times New Roman" w:cs="Times New Roman"/>
          <w:bCs/>
          <w:i/>
          <w:lang w:val="es-ES_tradnl"/>
        </w:rPr>
        <w:t>pixoy</w:t>
      </w:r>
      <w:proofErr w:type="spellEnd"/>
      <w:r w:rsidR="009C5B5B" w:rsidRPr="009C5B5B">
        <w:rPr>
          <w:rFonts w:ascii="Times New Roman" w:hAnsi="Times New Roman" w:cs="Times New Roman"/>
          <w:bCs/>
          <w:i/>
          <w:lang w:val="es-ES_tradnl"/>
        </w:rPr>
        <w:t xml:space="preserve">, </w:t>
      </w:r>
      <w:proofErr w:type="spellStart"/>
      <w:r w:rsidR="009C5B5B" w:rsidRPr="009C5B5B">
        <w:rPr>
          <w:rFonts w:ascii="Times New Roman" w:hAnsi="Times New Roman" w:cs="Times New Roman"/>
          <w:bCs/>
          <w:i/>
          <w:lang w:val="es-ES_tradnl"/>
        </w:rPr>
        <w:t>jolol</w:t>
      </w:r>
      <w:proofErr w:type="spellEnd"/>
      <w:r w:rsidR="009C5B5B" w:rsidRPr="009C5B5B">
        <w:rPr>
          <w:rFonts w:ascii="Times New Roman" w:hAnsi="Times New Roman" w:cs="Times New Roman"/>
          <w:bCs/>
          <w:i/>
          <w:lang w:val="es-ES_tradnl"/>
        </w:rPr>
        <w:t xml:space="preserve"> y </w:t>
      </w:r>
      <w:proofErr w:type="spellStart"/>
      <w:r w:rsidR="009C5B5B" w:rsidRPr="009C5B5B">
        <w:rPr>
          <w:rFonts w:ascii="Times New Roman" w:hAnsi="Times New Roman" w:cs="Times New Roman"/>
          <w:bCs/>
          <w:i/>
          <w:lang w:val="es-ES_tradnl"/>
        </w:rPr>
        <w:t>chaká</w:t>
      </w:r>
      <w:proofErr w:type="spellEnd"/>
      <w:r w:rsidR="009C5B5B">
        <w:rPr>
          <w:rFonts w:ascii="Times New Roman" w:hAnsi="Times New Roman" w:cs="Times New Roman"/>
          <w:bCs/>
          <w:lang w:val="es-ES_tradnl"/>
        </w:rPr>
        <w:t xml:space="preserve">) </w:t>
      </w:r>
      <w:r w:rsidRPr="00070F1B">
        <w:rPr>
          <w:rFonts w:ascii="Times New Roman" w:hAnsi="Times New Roman" w:cs="Times New Roman"/>
          <w:bCs/>
          <w:lang w:val="es-ES_tradnl"/>
        </w:rPr>
        <w:t>para la adhesión de las partículas de polvo de los morteros analizados.</w:t>
      </w:r>
      <w:r>
        <w:rPr>
          <w:rStyle w:val="Refdenotaalpie"/>
          <w:rFonts w:ascii="Times New Roman" w:hAnsi="Times New Roman" w:cs="Times New Roman"/>
          <w:bCs/>
          <w:lang w:val="es-ES_tradnl"/>
        </w:rPr>
        <w:footnoteReference w:id="12"/>
      </w:r>
    </w:p>
    <w:p w14:paraId="742197D1" w14:textId="77777777" w:rsidR="009C5B5B" w:rsidRDefault="009C5B5B" w:rsidP="00AA63B4">
      <w:pPr>
        <w:spacing w:line="360" w:lineRule="auto"/>
        <w:jc w:val="both"/>
        <w:rPr>
          <w:rFonts w:ascii="Times New Roman" w:hAnsi="Times New Roman" w:cs="Times New Roman"/>
          <w:bCs/>
          <w:lang w:val="es-ES_tradnl"/>
        </w:rPr>
      </w:pPr>
    </w:p>
    <w:p w14:paraId="0E1BB257" w14:textId="3911F58F" w:rsidR="00FF3955" w:rsidRDefault="00945F08" w:rsidP="00AA63B4">
      <w:pPr>
        <w:spacing w:line="360" w:lineRule="auto"/>
        <w:jc w:val="both"/>
        <w:rPr>
          <w:rFonts w:ascii="Times New Roman" w:hAnsi="Times New Roman" w:cs="Times New Roman"/>
          <w:bCs/>
          <w:lang w:val="es-ES_tradnl"/>
        </w:rPr>
      </w:pPr>
      <w:r w:rsidRPr="00945F08">
        <w:rPr>
          <w:rFonts w:ascii="Times New Roman" w:hAnsi="Times New Roman" w:cs="Times New Roman"/>
          <w:bCs/>
          <w:lang w:val="es-ES_tradnl"/>
        </w:rPr>
        <w:t>El uso de estos morteros</w:t>
      </w:r>
      <w:r>
        <w:rPr>
          <w:rFonts w:ascii="Times New Roman" w:hAnsi="Times New Roman" w:cs="Times New Roman"/>
          <w:bCs/>
          <w:lang w:val="es-ES_tradnl"/>
        </w:rPr>
        <w:t xml:space="preserve"> con aditivos orgánicos en Yucatán</w:t>
      </w:r>
      <w:r w:rsidRPr="00945F08">
        <w:rPr>
          <w:rFonts w:ascii="Times New Roman" w:hAnsi="Times New Roman" w:cs="Times New Roman"/>
          <w:bCs/>
          <w:lang w:val="es-ES_tradnl"/>
        </w:rPr>
        <w:t>, ha</w:t>
      </w:r>
      <w:r w:rsidR="0025662F">
        <w:rPr>
          <w:rFonts w:ascii="Times New Roman" w:hAnsi="Times New Roman" w:cs="Times New Roman"/>
          <w:bCs/>
          <w:lang w:val="es-ES_tradnl"/>
        </w:rPr>
        <w:t>n</w:t>
      </w:r>
      <w:r w:rsidRPr="00945F08">
        <w:rPr>
          <w:rFonts w:ascii="Times New Roman" w:hAnsi="Times New Roman" w:cs="Times New Roman"/>
          <w:bCs/>
          <w:lang w:val="es-ES_tradnl"/>
        </w:rPr>
        <w:t xml:space="preserve"> tenido muchas más muestras en el patrimonio arqueológico, en enlucidos y pintura mural, en el trabajo de Alba fuentes y Aida Otero en </w:t>
      </w:r>
      <w:proofErr w:type="spellStart"/>
      <w:r w:rsidRPr="00945F08">
        <w:rPr>
          <w:rFonts w:ascii="Times New Roman" w:hAnsi="Times New Roman" w:cs="Times New Roman"/>
          <w:bCs/>
          <w:lang w:val="es-ES_tradnl"/>
        </w:rPr>
        <w:t>Calakmul</w:t>
      </w:r>
      <w:proofErr w:type="spellEnd"/>
      <w:r w:rsidRPr="00945F08">
        <w:rPr>
          <w:rFonts w:ascii="Times New Roman" w:hAnsi="Times New Roman" w:cs="Times New Roman"/>
          <w:bCs/>
          <w:lang w:val="es-ES_tradnl"/>
        </w:rPr>
        <w:t xml:space="preserve">, se menciona el uso de </w:t>
      </w:r>
      <w:proofErr w:type="spellStart"/>
      <w:r w:rsidRPr="0025662F">
        <w:rPr>
          <w:rFonts w:ascii="Times New Roman" w:hAnsi="Times New Roman" w:cs="Times New Roman"/>
          <w:bCs/>
          <w:i/>
          <w:lang w:val="es-ES_tradnl"/>
        </w:rPr>
        <w:t>chukum</w:t>
      </w:r>
      <w:proofErr w:type="spellEnd"/>
      <w:r w:rsidRPr="0025662F">
        <w:rPr>
          <w:rFonts w:ascii="Times New Roman" w:hAnsi="Times New Roman" w:cs="Times New Roman"/>
          <w:bCs/>
          <w:i/>
          <w:lang w:val="es-ES_tradnl"/>
        </w:rPr>
        <w:t xml:space="preserve">, </w:t>
      </w:r>
      <w:proofErr w:type="spellStart"/>
      <w:r w:rsidRPr="0025662F">
        <w:rPr>
          <w:rFonts w:ascii="Times New Roman" w:hAnsi="Times New Roman" w:cs="Times New Roman"/>
          <w:bCs/>
          <w:i/>
          <w:lang w:val="es-ES_tradnl"/>
        </w:rPr>
        <w:t>chacté</w:t>
      </w:r>
      <w:proofErr w:type="spellEnd"/>
      <w:r w:rsidRPr="0025662F">
        <w:rPr>
          <w:rFonts w:ascii="Times New Roman" w:hAnsi="Times New Roman" w:cs="Times New Roman"/>
          <w:bCs/>
          <w:i/>
          <w:lang w:val="es-ES_tradnl"/>
        </w:rPr>
        <w:t xml:space="preserve">, </w:t>
      </w:r>
      <w:proofErr w:type="spellStart"/>
      <w:r w:rsidRPr="0025662F">
        <w:rPr>
          <w:rFonts w:ascii="Times New Roman" w:hAnsi="Times New Roman" w:cs="Times New Roman"/>
          <w:bCs/>
          <w:i/>
          <w:lang w:val="es-ES_tradnl"/>
        </w:rPr>
        <w:t>chaká</w:t>
      </w:r>
      <w:proofErr w:type="spellEnd"/>
      <w:r w:rsidRPr="0025662F">
        <w:rPr>
          <w:rFonts w:ascii="Times New Roman" w:hAnsi="Times New Roman" w:cs="Times New Roman"/>
          <w:bCs/>
          <w:i/>
          <w:lang w:val="es-ES_tradnl"/>
        </w:rPr>
        <w:t xml:space="preserve"> y </w:t>
      </w:r>
      <w:proofErr w:type="spellStart"/>
      <w:r w:rsidRPr="0025662F">
        <w:rPr>
          <w:rFonts w:ascii="Times New Roman" w:hAnsi="Times New Roman" w:cs="Times New Roman"/>
          <w:bCs/>
          <w:i/>
          <w:lang w:val="es-ES_tradnl"/>
        </w:rPr>
        <w:t>ha`bín</w:t>
      </w:r>
      <w:proofErr w:type="spellEnd"/>
      <w:r w:rsidRPr="00945F08">
        <w:rPr>
          <w:rFonts w:ascii="Times New Roman" w:hAnsi="Times New Roman" w:cs="Times New Roman"/>
          <w:bCs/>
          <w:lang w:val="es-ES_tradnl"/>
        </w:rPr>
        <w:t>, para mejorar la plasticidad y fraguado en los morteros de cal, utilizándose estos en pintura mural, fijación de capa pictóricas, reintegración de morteros, en las que concluyeron que el empleo de estos materiales de origen natural una alternativa al uso de sintéticos, al momento de consolidar y reintegrar morteros con pastas y mezcla de cal</w:t>
      </w:r>
      <w:r w:rsidR="00DD2A3E">
        <w:rPr>
          <w:rFonts w:ascii="Times New Roman" w:hAnsi="Times New Roman" w:cs="Times New Roman"/>
          <w:bCs/>
          <w:lang w:val="es-ES_tradnl"/>
        </w:rPr>
        <w:t>,</w:t>
      </w:r>
      <w:r w:rsidRPr="00945F08">
        <w:rPr>
          <w:rFonts w:ascii="Times New Roman" w:hAnsi="Times New Roman" w:cs="Times New Roman"/>
          <w:bCs/>
          <w:lang w:val="es-ES_tradnl"/>
        </w:rPr>
        <w:t xml:space="preserve"> </w:t>
      </w:r>
      <w:r w:rsidR="00DD2A3E">
        <w:rPr>
          <w:rFonts w:ascii="Times New Roman" w:hAnsi="Times New Roman" w:cs="Times New Roman"/>
          <w:bCs/>
          <w:lang w:val="es-ES_tradnl"/>
        </w:rPr>
        <w:t>a</w:t>
      </w:r>
      <w:r w:rsidR="005B22CF" w:rsidRPr="00945F08">
        <w:rPr>
          <w:rFonts w:ascii="Times New Roman" w:hAnsi="Times New Roman" w:cs="Times New Roman"/>
          <w:bCs/>
          <w:lang w:val="es-ES_tradnl"/>
        </w:rPr>
        <w:t>demás</w:t>
      </w:r>
      <w:r w:rsidRPr="00945F08">
        <w:rPr>
          <w:rFonts w:ascii="Times New Roman" w:hAnsi="Times New Roman" w:cs="Times New Roman"/>
          <w:bCs/>
          <w:lang w:val="es-ES_tradnl"/>
        </w:rPr>
        <w:t xml:space="preserve"> de reducir el costo de las intervenciones, resultando estas mas accesibles y ecológicas.</w:t>
      </w:r>
      <w:commentRangeStart w:id="44"/>
      <w:r>
        <w:rPr>
          <w:rStyle w:val="Refdenotaalpie"/>
          <w:rFonts w:ascii="Times New Roman" w:hAnsi="Times New Roman" w:cs="Times New Roman"/>
          <w:bCs/>
          <w:lang w:val="es-ES_tradnl"/>
        </w:rPr>
        <w:footnoteReference w:id="13"/>
      </w:r>
      <w:commentRangeEnd w:id="44"/>
      <w:r w:rsidR="00325FA9">
        <w:rPr>
          <w:rStyle w:val="Refdecomentario"/>
        </w:rPr>
        <w:commentReference w:id="44"/>
      </w:r>
      <w:r w:rsidR="00FF3955">
        <w:rPr>
          <w:rFonts w:ascii="Times New Roman" w:hAnsi="Times New Roman" w:cs="Times New Roman"/>
          <w:bCs/>
          <w:lang w:val="es-ES_tradnl"/>
        </w:rPr>
        <w:t xml:space="preserve"> </w:t>
      </w:r>
    </w:p>
    <w:p w14:paraId="676DCC98" w14:textId="77777777" w:rsidR="009C5B5B" w:rsidRDefault="009C5B5B" w:rsidP="00AA63B4">
      <w:pPr>
        <w:spacing w:line="360" w:lineRule="auto"/>
        <w:jc w:val="both"/>
        <w:rPr>
          <w:rFonts w:ascii="Times New Roman" w:hAnsi="Times New Roman" w:cs="Times New Roman"/>
          <w:bCs/>
          <w:lang w:val="es-ES_tradnl"/>
        </w:rPr>
      </w:pPr>
    </w:p>
    <w:p w14:paraId="2F57FD96" w14:textId="341354A7" w:rsidR="009C5B5B" w:rsidRDefault="009C5B5B" w:rsidP="00AA63B4">
      <w:pPr>
        <w:spacing w:line="360" w:lineRule="auto"/>
        <w:jc w:val="both"/>
        <w:rPr>
          <w:rFonts w:ascii="Times New Roman" w:hAnsi="Times New Roman" w:cs="Times New Roman"/>
          <w:bCs/>
          <w:lang w:val="es-ES_tradnl"/>
        </w:rPr>
      </w:pPr>
      <w:r w:rsidRPr="009C5B5B">
        <w:rPr>
          <w:rFonts w:ascii="Times New Roman" w:hAnsi="Times New Roman" w:cs="Times New Roman"/>
          <w:bCs/>
          <w:lang w:val="es-ES_tradnl"/>
        </w:rPr>
        <w:t xml:space="preserve">Diana </w:t>
      </w:r>
      <w:proofErr w:type="spellStart"/>
      <w:r w:rsidRPr="009C5B5B">
        <w:rPr>
          <w:rFonts w:ascii="Times New Roman" w:hAnsi="Times New Roman" w:cs="Times New Roman"/>
          <w:bCs/>
          <w:lang w:val="es-ES_tradnl"/>
        </w:rPr>
        <w:t>Magaloni</w:t>
      </w:r>
      <w:proofErr w:type="spellEnd"/>
      <w:r w:rsidRPr="009C5B5B">
        <w:rPr>
          <w:rFonts w:ascii="Times New Roman" w:hAnsi="Times New Roman" w:cs="Times New Roman"/>
          <w:bCs/>
          <w:lang w:val="es-ES_tradnl"/>
        </w:rPr>
        <w:t xml:space="preserve"> </w:t>
      </w:r>
      <w:proofErr w:type="spellStart"/>
      <w:r w:rsidR="00CB198B" w:rsidRPr="009C5B5B">
        <w:rPr>
          <w:rFonts w:ascii="Times New Roman" w:hAnsi="Times New Roman" w:cs="Times New Roman"/>
          <w:bCs/>
          <w:lang w:val="es-ES_tradnl"/>
        </w:rPr>
        <w:t>Kerpel</w:t>
      </w:r>
      <w:proofErr w:type="spellEnd"/>
      <w:r w:rsidR="00CB198B" w:rsidRPr="009C5B5B">
        <w:rPr>
          <w:rFonts w:ascii="Times New Roman" w:hAnsi="Times New Roman" w:cs="Times New Roman"/>
          <w:bCs/>
          <w:lang w:val="es-ES_tradnl"/>
        </w:rPr>
        <w:t xml:space="preserve"> comenta</w:t>
      </w:r>
      <w:r w:rsidRPr="009C5B5B">
        <w:rPr>
          <w:rFonts w:ascii="Times New Roman" w:hAnsi="Times New Roman" w:cs="Times New Roman"/>
          <w:bCs/>
          <w:lang w:val="es-ES_tradnl"/>
        </w:rPr>
        <w:t xml:space="preserve"> en </w:t>
      </w:r>
      <w:r w:rsidR="00DD2A3E" w:rsidRPr="009C5B5B">
        <w:rPr>
          <w:rFonts w:ascii="Times New Roman" w:hAnsi="Times New Roman" w:cs="Times New Roman"/>
          <w:bCs/>
          <w:lang w:val="es-ES_tradnl"/>
        </w:rPr>
        <w:t>su art</w:t>
      </w:r>
      <w:ins w:id="45" w:author="Autor">
        <w:r w:rsidR="00325FA9">
          <w:rPr>
            <w:rFonts w:ascii="Times New Roman" w:hAnsi="Times New Roman" w:cs="Times New Roman"/>
            <w:bCs/>
            <w:lang w:val="es-ES_tradnl"/>
          </w:rPr>
          <w:t>í</w:t>
        </w:r>
      </w:ins>
      <w:del w:id="46" w:author="Autor">
        <w:r w:rsidR="00DD2A3E" w:rsidRPr="009C5B5B" w:rsidDel="00325FA9">
          <w:rPr>
            <w:rFonts w:ascii="Times New Roman" w:hAnsi="Times New Roman" w:cs="Times New Roman"/>
            <w:bCs/>
            <w:lang w:val="es-ES_tradnl"/>
          </w:rPr>
          <w:delText>i</w:delText>
        </w:r>
      </w:del>
      <w:r w:rsidR="00DD2A3E" w:rsidRPr="009C5B5B">
        <w:rPr>
          <w:rFonts w:ascii="Times New Roman" w:hAnsi="Times New Roman" w:cs="Times New Roman"/>
          <w:bCs/>
          <w:lang w:val="es-ES_tradnl"/>
        </w:rPr>
        <w:t>culo</w:t>
      </w:r>
      <w:r w:rsidRPr="009C5B5B">
        <w:rPr>
          <w:rFonts w:ascii="Times New Roman" w:hAnsi="Times New Roman" w:cs="Times New Roman"/>
          <w:bCs/>
          <w:lang w:val="es-ES_tradnl"/>
        </w:rPr>
        <w:t xml:space="preserve"> “Los colores de la selva. Procedimientos, materiales y colores en la pintura mural maya”</w:t>
      </w:r>
      <w:del w:id="47" w:author="Autor">
        <w:r w:rsidRPr="009C5B5B" w:rsidDel="00C9783D">
          <w:rPr>
            <w:rFonts w:ascii="Times New Roman" w:hAnsi="Times New Roman" w:cs="Times New Roman"/>
            <w:bCs/>
            <w:lang w:val="es-ES_tradnl"/>
          </w:rPr>
          <w:delText>,</w:delText>
        </w:r>
      </w:del>
      <w:r w:rsidRPr="009C5B5B">
        <w:rPr>
          <w:rFonts w:ascii="Times New Roman" w:hAnsi="Times New Roman" w:cs="Times New Roman"/>
          <w:bCs/>
          <w:lang w:val="es-ES_tradnl"/>
        </w:rPr>
        <w:t xml:space="preserve"> que Edwin </w:t>
      </w:r>
      <w:proofErr w:type="spellStart"/>
      <w:r w:rsidRPr="009C5B5B">
        <w:rPr>
          <w:rFonts w:ascii="Times New Roman" w:hAnsi="Times New Roman" w:cs="Times New Roman"/>
          <w:bCs/>
          <w:lang w:val="es-ES_tradnl"/>
        </w:rPr>
        <w:t>Littmann</w:t>
      </w:r>
      <w:proofErr w:type="spellEnd"/>
      <w:del w:id="48" w:author="Autor">
        <w:r w:rsidRPr="009C5B5B" w:rsidDel="00C9783D">
          <w:rPr>
            <w:rFonts w:ascii="Times New Roman" w:hAnsi="Times New Roman" w:cs="Times New Roman"/>
            <w:bCs/>
            <w:lang w:val="es-ES_tradnl"/>
          </w:rPr>
          <w:delText>,</w:delText>
        </w:r>
      </w:del>
      <w:r w:rsidRPr="009C5B5B">
        <w:rPr>
          <w:rFonts w:ascii="Times New Roman" w:hAnsi="Times New Roman" w:cs="Times New Roman"/>
          <w:bCs/>
          <w:lang w:val="es-ES_tradnl"/>
        </w:rPr>
        <w:t xml:space="preserve"> realizó experimentos con mucílagos extraídos de la corteza de </w:t>
      </w:r>
      <w:proofErr w:type="spellStart"/>
      <w:r w:rsidRPr="00DD2A3E">
        <w:rPr>
          <w:rFonts w:ascii="Times New Roman" w:hAnsi="Times New Roman" w:cs="Times New Roman"/>
          <w:bCs/>
          <w:i/>
          <w:lang w:val="es-ES_tradnl"/>
        </w:rPr>
        <w:t>chuku</w:t>
      </w:r>
      <w:proofErr w:type="spellEnd"/>
      <w:r w:rsidR="00DD2A3E">
        <w:rPr>
          <w:rFonts w:ascii="Times New Roman" w:hAnsi="Times New Roman" w:cs="Times New Roman"/>
          <w:bCs/>
          <w:i/>
          <w:lang w:val="es-ES_tradnl"/>
        </w:rPr>
        <w:t>,</w:t>
      </w:r>
      <w:r w:rsidRPr="009C5B5B">
        <w:rPr>
          <w:rFonts w:ascii="Times New Roman" w:hAnsi="Times New Roman" w:cs="Times New Roman"/>
          <w:bCs/>
          <w:lang w:val="es-ES_tradnl"/>
        </w:rPr>
        <w:t xml:space="preserve"> </w:t>
      </w:r>
      <w:proofErr w:type="spellStart"/>
      <w:r w:rsidRPr="00DD2A3E">
        <w:rPr>
          <w:rFonts w:ascii="Times New Roman" w:hAnsi="Times New Roman" w:cs="Times New Roman"/>
          <w:bCs/>
          <w:i/>
          <w:lang w:val="es-ES_tradnl"/>
        </w:rPr>
        <w:t>chacté</w:t>
      </w:r>
      <w:proofErr w:type="spellEnd"/>
      <w:r w:rsidR="00DD2A3E">
        <w:rPr>
          <w:rFonts w:ascii="Times New Roman" w:hAnsi="Times New Roman" w:cs="Times New Roman"/>
          <w:bCs/>
          <w:lang w:val="es-ES_tradnl"/>
        </w:rPr>
        <w:t xml:space="preserve">, </w:t>
      </w:r>
      <w:proofErr w:type="spellStart"/>
      <w:r w:rsidRPr="00DD2A3E">
        <w:rPr>
          <w:rFonts w:ascii="Times New Roman" w:hAnsi="Times New Roman" w:cs="Times New Roman"/>
          <w:bCs/>
          <w:i/>
          <w:lang w:val="es-ES_tradnl"/>
        </w:rPr>
        <w:t>chacah</w:t>
      </w:r>
      <w:proofErr w:type="spellEnd"/>
      <w:r w:rsidR="00DD2A3E">
        <w:rPr>
          <w:rFonts w:ascii="Times New Roman" w:hAnsi="Times New Roman" w:cs="Times New Roman"/>
          <w:bCs/>
          <w:lang w:val="es-ES_tradnl"/>
        </w:rPr>
        <w:t xml:space="preserve"> </w:t>
      </w:r>
      <w:r w:rsidRPr="009C5B5B">
        <w:rPr>
          <w:rFonts w:ascii="Times New Roman" w:hAnsi="Times New Roman" w:cs="Times New Roman"/>
          <w:bCs/>
          <w:lang w:val="es-ES_tradnl"/>
        </w:rPr>
        <w:t xml:space="preserve">y </w:t>
      </w:r>
      <w:r w:rsidRPr="00DD2A3E">
        <w:rPr>
          <w:rFonts w:ascii="Times New Roman" w:hAnsi="Times New Roman" w:cs="Times New Roman"/>
          <w:bCs/>
          <w:i/>
          <w:lang w:val="es-ES_tradnl"/>
        </w:rPr>
        <w:t>jabín</w:t>
      </w:r>
      <w:r w:rsidRPr="009C5B5B">
        <w:rPr>
          <w:rFonts w:ascii="Times New Roman" w:hAnsi="Times New Roman" w:cs="Times New Roman"/>
          <w:bCs/>
          <w:lang w:val="es-ES_tradnl"/>
        </w:rPr>
        <w:t xml:space="preserve"> o </w:t>
      </w:r>
      <w:proofErr w:type="spellStart"/>
      <w:r w:rsidRPr="00DD2A3E">
        <w:rPr>
          <w:rFonts w:ascii="Times New Roman" w:hAnsi="Times New Roman" w:cs="Times New Roman"/>
          <w:bCs/>
          <w:i/>
          <w:lang w:val="es-ES_tradnl"/>
        </w:rPr>
        <w:t>habín</w:t>
      </w:r>
      <w:proofErr w:type="spellEnd"/>
      <w:ins w:id="49" w:author="Autor">
        <w:r w:rsidR="003637C5">
          <w:rPr>
            <w:rFonts w:ascii="Times New Roman" w:hAnsi="Times New Roman" w:cs="Times New Roman"/>
            <w:bCs/>
            <w:i/>
            <w:lang w:val="es-ES_tradnl"/>
          </w:rPr>
          <w:t>.</w:t>
        </w:r>
      </w:ins>
      <w:r w:rsidRPr="009C5B5B">
        <w:rPr>
          <w:rFonts w:ascii="Times New Roman" w:hAnsi="Times New Roman" w:cs="Times New Roman"/>
          <w:bCs/>
          <w:lang w:val="es-ES_tradnl"/>
        </w:rPr>
        <w:t xml:space="preserve"> </w:t>
      </w:r>
      <w:ins w:id="50" w:author="Autor">
        <w:r w:rsidR="003637C5">
          <w:rPr>
            <w:rFonts w:ascii="Times New Roman" w:hAnsi="Times New Roman" w:cs="Times New Roman"/>
            <w:bCs/>
            <w:lang w:val="es-ES_tradnl"/>
          </w:rPr>
          <w:t>D</w:t>
        </w:r>
      </w:ins>
      <w:del w:id="51" w:author="Autor">
        <w:r w:rsidRPr="009C5B5B" w:rsidDel="003637C5">
          <w:rPr>
            <w:rFonts w:ascii="Times New Roman" w:hAnsi="Times New Roman" w:cs="Times New Roman"/>
            <w:bCs/>
            <w:lang w:val="es-ES_tradnl"/>
          </w:rPr>
          <w:delText>d</w:delText>
        </w:r>
      </w:del>
      <w:r w:rsidRPr="009C5B5B">
        <w:rPr>
          <w:rFonts w:ascii="Times New Roman" w:hAnsi="Times New Roman" w:cs="Times New Roman"/>
          <w:bCs/>
          <w:lang w:val="es-ES_tradnl"/>
        </w:rPr>
        <w:t xml:space="preserve">e acuerdo a este autor </w:t>
      </w:r>
      <w:r w:rsidR="008B49D3">
        <w:rPr>
          <w:rFonts w:ascii="Times New Roman" w:hAnsi="Times New Roman" w:cs="Times New Roman"/>
          <w:bCs/>
          <w:lang w:val="es-ES_tradnl"/>
        </w:rPr>
        <w:t>“</w:t>
      </w:r>
      <w:r w:rsidRPr="00DB7546">
        <w:rPr>
          <w:rFonts w:ascii="Times New Roman" w:hAnsi="Times New Roman" w:cs="Times New Roman"/>
          <w:bCs/>
          <w:iCs/>
          <w:lang w:val="es-ES_tradnl"/>
          <w:rPrChange w:id="52" w:author="Autor">
            <w:rPr>
              <w:rFonts w:ascii="Times New Roman" w:hAnsi="Times New Roman" w:cs="Times New Roman"/>
              <w:bCs/>
              <w:i/>
              <w:lang w:val="es-ES_tradnl"/>
            </w:rPr>
          </w:rPrChange>
        </w:rPr>
        <w:t>eran utilizados en Yucatán en los años sesenta del siglo XX, para ser mezclados con la cal y mejorar sus propiedades de plasticidad y fraguado y concluyó que solamente el</w:t>
      </w:r>
      <w:r w:rsidRPr="008B49D3">
        <w:rPr>
          <w:rFonts w:ascii="Times New Roman" w:hAnsi="Times New Roman" w:cs="Times New Roman"/>
          <w:bCs/>
          <w:i/>
          <w:lang w:val="es-ES_tradnl"/>
        </w:rPr>
        <w:t xml:space="preserve"> </w:t>
      </w:r>
      <w:proofErr w:type="spellStart"/>
      <w:r w:rsidRPr="008B49D3">
        <w:rPr>
          <w:rFonts w:ascii="Times New Roman" w:hAnsi="Times New Roman" w:cs="Times New Roman"/>
          <w:bCs/>
          <w:i/>
          <w:lang w:val="es-ES_tradnl"/>
        </w:rPr>
        <w:t>chukum</w:t>
      </w:r>
      <w:proofErr w:type="spellEnd"/>
      <w:r w:rsidRPr="008B49D3">
        <w:rPr>
          <w:rFonts w:ascii="Times New Roman" w:hAnsi="Times New Roman" w:cs="Times New Roman"/>
          <w:bCs/>
          <w:i/>
          <w:lang w:val="es-ES_tradnl"/>
        </w:rPr>
        <w:t xml:space="preserve"> </w:t>
      </w:r>
      <w:r w:rsidRPr="00DB7546">
        <w:rPr>
          <w:rFonts w:ascii="Times New Roman" w:hAnsi="Times New Roman" w:cs="Times New Roman"/>
          <w:bCs/>
          <w:iCs/>
          <w:lang w:val="es-ES_tradnl"/>
          <w:rPrChange w:id="53" w:author="Autor">
            <w:rPr>
              <w:rFonts w:ascii="Times New Roman" w:hAnsi="Times New Roman" w:cs="Times New Roman"/>
              <w:bCs/>
              <w:i/>
              <w:lang w:val="es-ES_tradnl"/>
            </w:rPr>
          </w:rPrChange>
        </w:rPr>
        <w:t xml:space="preserve">tiene resultados positivos al trabajar con la cal. Piero </w:t>
      </w:r>
      <w:proofErr w:type="spellStart"/>
      <w:r w:rsidRPr="00DB7546">
        <w:rPr>
          <w:rFonts w:ascii="Times New Roman" w:hAnsi="Times New Roman" w:cs="Times New Roman"/>
          <w:bCs/>
          <w:iCs/>
          <w:lang w:val="es-ES_tradnl"/>
          <w:rPrChange w:id="54" w:author="Autor">
            <w:rPr>
              <w:rFonts w:ascii="Times New Roman" w:hAnsi="Times New Roman" w:cs="Times New Roman"/>
              <w:bCs/>
              <w:i/>
              <w:lang w:val="es-ES_tradnl"/>
            </w:rPr>
          </w:rPrChange>
        </w:rPr>
        <w:t>Baglioni</w:t>
      </w:r>
      <w:proofErr w:type="spellEnd"/>
      <w:r w:rsidRPr="00DB7546">
        <w:rPr>
          <w:rFonts w:ascii="Times New Roman" w:hAnsi="Times New Roman" w:cs="Times New Roman"/>
          <w:bCs/>
          <w:iCs/>
          <w:lang w:val="es-ES_tradnl"/>
          <w:rPrChange w:id="55" w:author="Autor">
            <w:rPr>
              <w:rFonts w:ascii="Times New Roman" w:hAnsi="Times New Roman" w:cs="Times New Roman"/>
              <w:bCs/>
              <w:i/>
              <w:lang w:val="es-ES_tradnl"/>
            </w:rPr>
          </w:rPrChange>
        </w:rPr>
        <w:t xml:space="preserve"> y otros autores han comprobado que esta goma se activa al contacto con el líquido altamente alcalino de la cal y posibilita una cristalización ordenada y en escala de nano-cristales, lo que resulta en un cementante altamente plástico con buenas propiedades de fraguado y muy resistente</w:t>
      </w:r>
      <w:r w:rsidR="008B49D3" w:rsidRPr="008B49D3">
        <w:rPr>
          <w:rFonts w:ascii="Times New Roman" w:hAnsi="Times New Roman" w:cs="Times New Roman"/>
          <w:bCs/>
          <w:i/>
          <w:lang w:val="es-ES_tradnl"/>
        </w:rPr>
        <w:t>”</w:t>
      </w:r>
      <w:r w:rsidRPr="008B49D3">
        <w:rPr>
          <w:rFonts w:ascii="Times New Roman" w:hAnsi="Times New Roman" w:cs="Times New Roman"/>
          <w:bCs/>
          <w:i/>
          <w:lang w:val="es-ES_tradnl"/>
        </w:rPr>
        <w:t>.</w:t>
      </w:r>
      <w:commentRangeStart w:id="56"/>
      <w:r w:rsidRPr="008B49D3">
        <w:rPr>
          <w:rStyle w:val="Refdenotaalpie"/>
          <w:rFonts w:ascii="Times New Roman" w:hAnsi="Times New Roman" w:cs="Times New Roman"/>
          <w:bCs/>
          <w:i/>
          <w:lang w:val="es-ES_tradnl"/>
        </w:rPr>
        <w:footnoteReference w:id="14"/>
      </w:r>
      <w:commentRangeEnd w:id="56"/>
      <w:r w:rsidR="00DB7546">
        <w:rPr>
          <w:rStyle w:val="Refdecomentario"/>
        </w:rPr>
        <w:commentReference w:id="56"/>
      </w:r>
      <w:r w:rsidR="00DD2A3E" w:rsidRPr="008B49D3">
        <w:rPr>
          <w:rFonts w:ascii="Times New Roman" w:hAnsi="Times New Roman" w:cs="Times New Roman"/>
          <w:bCs/>
          <w:i/>
          <w:lang w:val="es-ES_tradnl"/>
        </w:rPr>
        <w:t xml:space="preserve"> </w:t>
      </w:r>
    </w:p>
    <w:p w14:paraId="6549501E" w14:textId="77777777" w:rsidR="00DD2A3E" w:rsidRDefault="00DD2A3E" w:rsidP="00AA63B4">
      <w:pPr>
        <w:spacing w:line="360" w:lineRule="auto"/>
        <w:jc w:val="both"/>
        <w:rPr>
          <w:rFonts w:ascii="Times New Roman" w:hAnsi="Times New Roman" w:cs="Times New Roman"/>
          <w:bCs/>
          <w:lang w:val="es-ES_tradnl"/>
        </w:rPr>
      </w:pPr>
    </w:p>
    <w:p w14:paraId="2D4C9E24" w14:textId="583B9976" w:rsidR="006A4783" w:rsidRDefault="006A4783" w:rsidP="00AA63B4">
      <w:pPr>
        <w:spacing w:line="360" w:lineRule="auto"/>
        <w:jc w:val="both"/>
        <w:rPr>
          <w:rFonts w:ascii="Times New Roman" w:hAnsi="Times New Roman" w:cs="Times New Roman"/>
          <w:bCs/>
          <w:lang w:val="es-ES_tradnl"/>
        </w:rPr>
      </w:pPr>
      <w:r w:rsidRPr="006A4783">
        <w:rPr>
          <w:rFonts w:ascii="Times New Roman" w:hAnsi="Times New Roman" w:cs="Times New Roman"/>
          <w:bCs/>
          <w:lang w:val="es-ES_tradnl"/>
        </w:rPr>
        <w:t xml:space="preserve">El uso del </w:t>
      </w:r>
      <w:proofErr w:type="spellStart"/>
      <w:r w:rsidRPr="00BD4130">
        <w:rPr>
          <w:rFonts w:ascii="Times New Roman" w:hAnsi="Times New Roman" w:cs="Times New Roman"/>
          <w:bCs/>
          <w:i/>
          <w:lang w:val="es-ES_tradnl"/>
        </w:rPr>
        <w:t>chuku</w:t>
      </w:r>
      <w:r w:rsidRPr="004E692D">
        <w:rPr>
          <w:rFonts w:ascii="Times New Roman" w:hAnsi="Times New Roman" w:cs="Times New Roman"/>
          <w:bCs/>
          <w:i/>
          <w:iCs/>
          <w:lang w:val="es-ES_tradnl"/>
          <w:rPrChange w:id="57" w:author="Autor">
            <w:rPr>
              <w:rFonts w:ascii="Times New Roman" w:hAnsi="Times New Roman" w:cs="Times New Roman"/>
              <w:bCs/>
              <w:lang w:val="es-ES_tradnl"/>
            </w:rPr>
          </w:rPrChange>
        </w:rPr>
        <w:t>m</w:t>
      </w:r>
      <w:proofErr w:type="spellEnd"/>
      <w:r w:rsidRPr="006A4783">
        <w:rPr>
          <w:rFonts w:ascii="Times New Roman" w:hAnsi="Times New Roman" w:cs="Times New Roman"/>
          <w:bCs/>
          <w:lang w:val="es-ES_tradnl"/>
        </w:rPr>
        <w:t xml:space="preserve"> ha sido reportado en gran parte de la arquitectura mesoamericana desde hace décadas, y el uso de su extracto fue utilizado por los mayas en la pintura o como parte de otros materiales, algunos trabajos acerca del uso de este material se han enfocado principalmente en su uso tradicional, sin explicar su uso técnico, en el caso del </w:t>
      </w:r>
      <w:proofErr w:type="spellStart"/>
      <w:r w:rsidRPr="00BD4130">
        <w:rPr>
          <w:rFonts w:ascii="Times New Roman" w:hAnsi="Times New Roman" w:cs="Times New Roman"/>
          <w:bCs/>
          <w:i/>
          <w:lang w:val="es-ES_tradnl"/>
        </w:rPr>
        <w:t>pixoy</w:t>
      </w:r>
      <w:proofErr w:type="spellEnd"/>
      <w:r w:rsidRPr="006A4783">
        <w:rPr>
          <w:rFonts w:ascii="Times New Roman" w:hAnsi="Times New Roman" w:cs="Times New Roman"/>
          <w:bCs/>
          <w:lang w:val="es-ES_tradnl"/>
        </w:rPr>
        <w:t xml:space="preserve"> existe bibliografía acerca de su uso como estabilizador sin profundizar en todas sus propiedades.</w:t>
      </w:r>
      <w:r w:rsidR="002C4AAB">
        <w:rPr>
          <w:rFonts w:ascii="Times New Roman" w:hAnsi="Times New Roman" w:cs="Times New Roman"/>
          <w:bCs/>
          <w:lang w:val="es-ES_tradnl"/>
        </w:rPr>
        <w:t xml:space="preserve"> </w:t>
      </w:r>
      <w:r w:rsidRPr="006A4783">
        <w:rPr>
          <w:rFonts w:ascii="Times New Roman" w:hAnsi="Times New Roman" w:cs="Times New Roman"/>
          <w:bCs/>
          <w:lang w:val="es-ES_tradnl"/>
        </w:rPr>
        <w:t xml:space="preserve">En el trabajo de </w:t>
      </w:r>
      <w:proofErr w:type="spellStart"/>
      <w:r w:rsidRPr="006A4783">
        <w:rPr>
          <w:rFonts w:ascii="Times New Roman" w:hAnsi="Times New Roman" w:cs="Times New Roman"/>
          <w:bCs/>
          <w:lang w:val="es-ES_tradnl"/>
        </w:rPr>
        <w:t>Rocio</w:t>
      </w:r>
      <w:proofErr w:type="spellEnd"/>
      <w:r w:rsidRPr="006A4783">
        <w:rPr>
          <w:rFonts w:ascii="Times New Roman" w:hAnsi="Times New Roman" w:cs="Times New Roman"/>
          <w:bCs/>
          <w:lang w:val="es-ES_tradnl"/>
        </w:rPr>
        <w:t xml:space="preserve"> </w:t>
      </w:r>
      <w:proofErr w:type="gramStart"/>
      <w:r w:rsidRPr="006A4783">
        <w:rPr>
          <w:rFonts w:ascii="Times New Roman" w:hAnsi="Times New Roman" w:cs="Times New Roman"/>
          <w:bCs/>
          <w:lang w:val="es-ES_tradnl"/>
        </w:rPr>
        <w:t>Gallegos</w:t>
      </w:r>
      <w:proofErr w:type="gramEnd"/>
      <w:r w:rsidRPr="006A4783">
        <w:rPr>
          <w:rFonts w:ascii="Times New Roman" w:hAnsi="Times New Roman" w:cs="Times New Roman"/>
          <w:bCs/>
          <w:lang w:val="es-ES_tradnl"/>
        </w:rPr>
        <w:t xml:space="preserve">, se realizó un estudio térmico de acabados agregándoles </w:t>
      </w:r>
      <w:proofErr w:type="spellStart"/>
      <w:r w:rsidRPr="00BD4130">
        <w:rPr>
          <w:rFonts w:ascii="Times New Roman" w:hAnsi="Times New Roman" w:cs="Times New Roman"/>
          <w:bCs/>
          <w:i/>
          <w:lang w:val="es-ES_tradnl"/>
        </w:rPr>
        <w:t>chukum</w:t>
      </w:r>
      <w:proofErr w:type="spellEnd"/>
      <w:r w:rsidRPr="006A4783">
        <w:rPr>
          <w:rFonts w:ascii="Times New Roman" w:hAnsi="Times New Roman" w:cs="Times New Roman"/>
          <w:bCs/>
          <w:lang w:val="es-ES_tradnl"/>
        </w:rPr>
        <w:t xml:space="preserve"> y </w:t>
      </w:r>
      <w:proofErr w:type="spellStart"/>
      <w:r w:rsidRPr="00BD4130">
        <w:rPr>
          <w:rFonts w:ascii="Times New Roman" w:hAnsi="Times New Roman" w:cs="Times New Roman"/>
          <w:bCs/>
          <w:i/>
          <w:lang w:val="es-ES_tradnl"/>
        </w:rPr>
        <w:t>pixoy</w:t>
      </w:r>
      <w:proofErr w:type="spellEnd"/>
      <w:r w:rsidRPr="006A4783">
        <w:rPr>
          <w:rFonts w:ascii="Times New Roman" w:hAnsi="Times New Roman" w:cs="Times New Roman"/>
          <w:bCs/>
          <w:lang w:val="es-ES_tradnl"/>
        </w:rPr>
        <w:t>,</w:t>
      </w:r>
      <w:r w:rsidR="00C12AF5">
        <w:rPr>
          <w:rFonts w:ascii="Times New Roman" w:hAnsi="Times New Roman" w:cs="Times New Roman"/>
          <w:bCs/>
          <w:lang w:val="es-ES_tradnl"/>
        </w:rPr>
        <w:t xml:space="preserve"> </w:t>
      </w:r>
      <w:r w:rsidRPr="006A4783">
        <w:rPr>
          <w:rFonts w:ascii="Times New Roman" w:hAnsi="Times New Roman" w:cs="Times New Roman"/>
          <w:bCs/>
          <w:lang w:val="es-ES_tradnl"/>
        </w:rPr>
        <w:t>donde se concluy</w:t>
      </w:r>
      <w:ins w:id="58" w:author="Autor">
        <w:r w:rsidR="00D90DCE">
          <w:rPr>
            <w:rFonts w:ascii="Times New Roman" w:hAnsi="Times New Roman" w:cs="Times New Roman"/>
            <w:bCs/>
            <w:lang w:val="es-ES_tradnl"/>
          </w:rPr>
          <w:t>ó</w:t>
        </w:r>
      </w:ins>
      <w:del w:id="59" w:author="Autor">
        <w:r w:rsidRPr="006A4783" w:rsidDel="00D90DCE">
          <w:rPr>
            <w:rFonts w:ascii="Times New Roman" w:hAnsi="Times New Roman" w:cs="Times New Roman"/>
            <w:bCs/>
            <w:lang w:val="es-ES_tradnl"/>
          </w:rPr>
          <w:delText>o</w:delText>
        </w:r>
      </w:del>
      <w:r w:rsidRPr="006A4783">
        <w:rPr>
          <w:rFonts w:ascii="Times New Roman" w:hAnsi="Times New Roman" w:cs="Times New Roman"/>
          <w:bCs/>
          <w:lang w:val="es-ES_tradnl"/>
        </w:rPr>
        <w:t xml:space="preserve"> que el </w:t>
      </w:r>
      <w:proofErr w:type="spellStart"/>
      <w:r w:rsidRPr="00BD4130">
        <w:rPr>
          <w:rFonts w:ascii="Times New Roman" w:hAnsi="Times New Roman" w:cs="Times New Roman"/>
          <w:bCs/>
          <w:i/>
          <w:lang w:val="es-ES_tradnl"/>
        </w:rPr>
        <w:t>pixoy</w:t>
      </w:r>
      <w:proofErr w:type="spellEnd"/>
      <w:r w:rsidRPr="006A4783">
        <w:rPr>
          <w:rFonts w:ascii="Times New Roman" w:hAnsi="Times New Roman" w:cs="Times New Roman"/>
          <w:bCs/>
          <w:lang w:val="es-ES_tradnl"/>
        </w:rPr>
        <w:t xml:space="preserve"> fue más adhesivo, tuvo menos absorción de agua y una conducción térmica del 72%, mezclando ambas resinas se obtuvo una conducción del 77.4% (comparados con una mezcla de adhesivo blanco), igual mencionaron que uno de los factores relevantes de estos enlucidos es la pigmentación natural, eso al aplicarlos al interior de edificaciones.</w:t>
      </w:r>
      <w:commentRangeStart w:id="60"/>
      <w:r>
        <w:rPr>
          <w:rStyle w:val="Refdenotaalpie"/>
          <w:rFonts w:ascii="Times New Roman" w:hAnsi="Times New Roman" w:cs="Times New Roman"/>
          <w:bCs/>
          <w:lang w:val="es-ES_tradnl"/>
        </w:rPr>
        <w:footnoteReference w:id="15"/>
      </w:r>
      <w:commentRangeEnd w:id="60"/>
      <w:r w:rsidR="00BD21A6">
        <w:rPr>
          <w:rStyle w:val="Refdecomentario"/>
        </w:rPr>
        <w:commentReference w:id="60"/>
      </w:r>
    </w:p>
    <w:p w14:paraId="149CCB41" w14:textId="77777777" w:rsidR="007A1041" w:rsidRDefault="007A1041" w:rsidP="00AA63B4">
      <w:pPr>
        <w:spacing w:line="360" w:lineRule="auto"/>
        <w:jc w:val="both"/>
        <w:rPr>
          <w:rFonts w:ascii="Times New Roman" w:hAnsi="Times New Roman" w:cs="Times New Roman"/>
          <w:bCs/>
          <w:lang w:val="es-ES_tradnl"/>
        </w:rPr>
      </w:pPr>
    </w:p>
    <w:p w14:paraId="03129EC8" w14:textId="527382C8" w:rsidR="006A4783" w:rsidRDefault="008B49D3" w:rsidP="00AA63B4">
      <w:pPr>
        <w:spacing w:line="360" w:lineRule="auto"/>
        <w:jc w:val="both"/>
        <w:rPr>
          <w:rFonts w:ascii="Times New Roman" w:hAnsi="Times New Roman" w:cs="Times New Roman"/>
          <w:bCs/>
          <w:lang w:val="es-ES_tradnl"/>
        </w:rPr>
      </w:pPr>
      <w:r w:rsidRPr="00222C42">
        <w:rPr>
          <w:rFonts w:ascii="Times New Roman" w:hAnsi="Times New Roman" w:cs="Times New Roman"/>
          <w:bCs/>
          <w:lang w:val="es-ES_tradnl"/>
        </w:rPr>
        <w:t xml:space="preserve">De acuerdo con las </w:t>
      </w:r>
      <w:r w:rsidR="006A4783" w:rsidRPr="00222C42">
        <w:rPr>
          <w:rFonts w:ascii="Times New Roman" w:hAnsi="Times New Roman" w:cs="Times New Roman"/>
          <w:bCs/>
          <w:lang w:val="es-ES_tradnl"/>
        </w:rPr>
        <w:t xml:space="preserve">observaciones hechas </w:t>
      </w:r>
      <w:r w:rsidR="00C26F9D" w:rsidRPr="00222C42">
        <w:rPr>
          <w:rFonts w:ascii="Times New Roman" w:hAnsi="Times New Roman" w:cs="Times New Roman"/>
          <w:bCs/>
          <w:lang w:val="es-ES_tradnl"/>
        </w:rPr>
        <w:t>por</w:t>
      </w:r>
      <w:r w:rsidR="006A4783" w:rsidRPr="00222C42">
        <w:rPr>
          <w:rFonts w:ascii="Times New Roman" w:hAnsi="Times New Roman" w:cs="Times New Roman"/>
          <w:bCs/>
          <w:lang w:val="es-ES_tradnl"/>
        </w:rPr>
        <w:t xml:space="preserve"> Ma. Cristina Ruiz, </w:t>
      </w:r>
      <w:r w:rsidRPr="00222C42">
        <w:rPr>
          <w:rFonts w:ascii="Times New Roman" w:hAnsi="Times New Roman" w:cs="Times New Roman"/>
          <w:bCs/>
          <w:lang w:val="es-ES_tradnl"/>
        </w:rPr>
        <w:t>previo a</w:t>
      </w:r>
      <w:r w:rsidR="006A4783" w:rsidRPr="00222C42">
        <w:rPr>
          <w:rFonts w:ascii="Times New Roman" w:hAnsi="Times New Roman" w:cs="Times New Roman"/>
          <w:bCs/>
          <w:lang w:val="es-ES_tradnl"/>
        </w:rPr>
        <w:t xml:space="preserve"> su investigación</w:t>
      </w:r>
      <w:r w:rsidRPr="00222C42">
        <w:rPr>
          <w:rFonts w:ascii="Times New Roman" w:hAnsi="Times New Roman" w:cs="Times New Roman"/>
          <w:bCs/>
          <w:lang w:val="es-ES_tradnl"/>
        </w:rPr>
        <w:t xml:space="preserve"> en laboratorio</w:t>
      </w:r>
      <w:r w:rsidR="006A4783" w:rsidRPr="00222C42">
        <w:rPr>
          <w:rFonts w:ascii="Times New Roman" w:hAnsi="Times New Roman" w:cs="Times New Roman"/>
          <w:bCs/>
          <w:lang w:val="es-ES_tradnl"/>
        </w:rPr>
        <w:t xml:space="preserve">, </w:t>
      </w:r>
      <w:r w:rsidRPr="00222C42">
        <w:rPr>
          <w:rFonts w:ascii="Times New Roman" w:hAnsi="Times New Roman" w:cs="Times New Roman"/>
          <w:bCs/>
          <w:lang w:val="es-ES_tradnl"/>
        </w:rPr>
        <w:t xml:space="preserve">los trabajos en jornadas de campo </w:t>
      </w:r>
      <w:r w:rsidR="006A4783" w:rsidRPr="00222C42">
        <w:rPr>
          <w:rFonts w:ascii="Times New Roman" w:hAnsi="Times New Roman" w:cs="Times New Roman"/>
          <w:bCs/>
          <w:lang w:val="es-ES_tradnl"/>
        </w:rPr>
        <w:t xml:space="preserve">indicaban que el producto </w:t>
      </w:r>
      <w:r w:rsidRPr="00222C42">
        <w:rPr>
          <w:rFonts w:ascii="Times New Roman" w:hAnsi="Times New Roman" w:cs="Times New Roman"/>
          <w:bCs/>
          <w:lang w:val="es-ES_tradnl"/>
        </w:rPr>
        <w:t>preparado</w:t>
      </w:r>
      <w:r w:rsidR="006A4783" w:rsidRPr="00222C42">
        <w:rPr>
          <w:rFonts w:ascii="Times New Roman" w:hAnsi="Times New Roman" w:cs="Times New Roman"/>
          <w:bCs/>
          <w:lang w:val="es-ES_tradnl"/>
        </w:rPr>
        <w:t xml:space="preserve"> con </w:t>
      </w:r>
      <w:proofErr w:type="spellStart"/>
      <w:r w:rsidR="006A4783" w:rsidRPr="00222C42">
        <w:rPr>
          <w:rFonts w:ascii="Times New Roman" w:hAnsi="Times New Roman" w:cs="Times New Roman"/>
          <w:bCs/>
          <w:i/>
          <w:lang w:val="es-ES_tradnl"/>
        </w:rPr>
        <w:t>pixoy</w:t>
      </w:r>
      <w:proofErr w:type="spellEnd"/>
      <w:r w:rsidR="006A4783" w:rsidRPr="00222C42">
        <w:rPr>
          <w:rFonts w:ascii="Times New Roman" w:hAnsi="Times New Roman" w:cs="Times New Roman"/>
          <w:bCs/>
          <w:lang w:val="es-ES_tradnl"/>
        </w:rPr>
        <w:t> resultaba efectivo</w:t>
      </w:r>
      <w:r w:rsidRPr="00222C42">
        <w:rPr>
          <w:rFonts w:ascii="Times New Roman" w:hAnsi="Times New Roman" w:cs="Times New Roman"/>
          <w:bCs/>
          <w:lang w:val="es-ES_tradnl"/>
        </w:rPr>
        <w:t xml:space="preserve"> </w:t>
      </w:r>
      <w:r w:rsidR="006A4783" w:rsidRPr="00222C42">
        <w:rPr>
          <w:rFonts w:ascii="Times New Roman" w:hAnsi="Times New Roman" w:cs="Times New Roman"/>
          <w:bCs/>
          <w:lang w:val="es-ES_tradnl"/>
        </w:rPr>
        <w:t>como fijativo</w:t>
      </w:r>
      <w:r w:rsidRPr="00222C42">
        <w:rPr>
          <w:rFonts w:ascii="Times New Roman" w:hAnsi="Times New Roman" w:cs="Times New Roman"/>
          <w:bCs/>
          <w:lang w:val="es-ES_tradnl"/>
        </w:rPr>
        <w:t xml:space="preserve"> y </w:t>
      </w:r>
      <w:proofErr w:type="spellStart"/>
      <w:r w:rsidRPr="00222C42">
        <w:rPr>
          <w:rFonts w:ascii="Times New Roman" w:hAnsi="Times New Roman" w:cs="Times New Roman"/>
          <w:bCs/>
          <w:lang w:val="es-ES_tradnl"/>
        </w:rPr>
        <w:t>consolidante</w:t>
      </w:r>
      <w:proofErr w:type="spellEnd"/>
      <w:r w:rsidRPr="00222C42">
        <w:rPr>
          <w:rFonts w:ascii="Times New Roman" w:hAnsi="Times New Roman" w:cs="Times New Roman"/>
          <w:bCs/>
          <w:lang w:val="es-ES_tradnl"/>
        </w:rPr>
        <w:t xml:space="preserve"> de estucos disgregados</w:t>
      </w:r>
      <w:r w:rsidR="006A4783" w:rsidRPr="00222C42">
        <w:rPr>
          <w:rFonts w:ascii="Times New Roman" w:hAnsi="Times New Roman" w:cs="Times New Roman"/>
          <w:bCs/>
          <w:lang w:val="es-ES_tradnl"/>
        </w:rPr>
        <w:t xml:space="preserve">. Sin embargo, </w:t>
      </w:r>
      <w:r w:rsidR="00C26F9D" w:rsidRPr="00222C42">
        <w:rPr>
          <w:rFonts w:ascii="Times New Roman" w:hAnsi="Times New Roman" w:cs="Times New Roman"/>
          <w:bCs/>
          <w:lang w:val="es-ES_tradnl"/>
        </w:rPr>
        <w:t>una de las principales dificultades que tienen estas observaciones y trabajos en campo, es la falta de tiempo y en muchas ocasiones herramientas</w:t>
      </w:r>
      <w:r w:rsidR="006A4783" w:rsidRPr="00222C42">
        <w:rPr>
          <w:rFonts w:ascii="Times New Roman" w:hAnsi="Times New Roman" w:cs="Times New Roman"/>
          <w:bCs/>
          <w:lang w:val="es-ES_tradnl"/>
        </w:rPr>
        <w:t xml:space="preserve">, </w:t>
      </w:r>
      <w:r w:rsidR="00C26F9D" w:rsidRPr="00222C42">
        <w:rPr>
          <w:rFonts w:ascii="Times New Roman" w:hAnsi="Times New Roman" w:cs="Times New Roman"/>
          <w:bCs/>
          <w:lang w:val="es-ES_tradnl"/>
        </w:rPr>
        <w:t>por lo que resulta muy difícil</w:t>
      </w:r>
      <w:r w:rsidR="006A4783" w:rsidRPr="00222C42">
        <w:rPr>
          <w:rFonts w:ascii="Times New Roman" w:hAnsi="Times New Roman" w:cs="Times New Roman"/>
          <w:bCs/>
          <w:lang w:val="es-ES_tradnl"/>
        </w:rPr>
        <w:t xml:space="preserve"> evaluar </w:t>
      </w:r>
      <w:r w:rsidR="00C26F9D" w:rsidRPr="00222C42">
        <w:rPr>
          <w:rFonts w:ascii="Times New Roman" w:hAnsi="Times New Roman" w:cs="Times New Roman"/>
          <w:bCs/>
          <w:lang w:val="es-ES_tradnl"/>
        </w:rPr>
        <w:t xml:space="preserve">con veracidad </w:t>
      </w:r>
      <w:r w:rsidR="006A4783" w:rsidRPr="00222C42">
        <w:rPr>
          <w:rFonts w:ascii="Times New Roman" w:hAnsi="Times New Roman" w:cs="Times New Roman"/>
          <w:bCs/>
          <w:lang w:val="es-ES_tradnl"/>
        </w:rPr>
        <w:t xml:space="preserve">si </w:t>
      </w:r>
      <w:r w:rsidR="00C26F9D" w:rsidRPr="00222C42">
        <w:rPr>
          <w:rFonts w:ascii="Times New Roman" w:hAnsi="Times New Roman" w:cs="Times New Roman"/>
          <w:bCs/>
          <w:lang w:val="es-ES_tradnl"/>
        </w:rPr>
        <w:t xml:space="preserve">los beneficios atribuidos a estos preparados de </w:t>
      </w:r>
      <w:proofErr w:type="spellStart"/>
      <w:r w:rsidR="00C26F9D" w:rsidRPr="00222C42">
        <w:rPr>
          <w:rFonts w:ascii="Times New Roman" w:hAnsi="Times New Roman" w:cs="Times New Roman"/>
          <w:bCs/>
          <w:i/>
          <w:lang w:val="es-ES_tradnl"/>
        </w:rPr>
        <w:t>pixoy</w:t>
      </w:r>
      <w:proofErr w:type="spellEnd"/>
      <w:r w:rsidR="00C26F9D" w:rsidRPr="00222C42">
        <w:rPr>
          <w:rFonts w:ascii="Times New Roman" w:hAnsi="Times New Roman" w:cs="Times New Roman"/>
          <w:bCs/>
          <w:lang w:val="es-ES_tradnl"/>
        </w:rPr>
        <w:t xml:space="preserve"> son durables y efectivos</w:t>
      </w:r>
      <w:r w:rsidR="006A4783" w:rsidRPr="00222C42">
        <w:rPr>
          <w:rFonts w:ascii="Times New Roman" w:hAnsi="Times New Roman" w:cs="Times New Roman"/>
          <w:bCs/>
          <w:lang w:val="es-ES_tradnl"/>
        </w:rPr>
        <w:t>. Ahora,</w:t>
      </w:r>
      <w:r w:rsidR="00C26F9D" w:rsidRPr="00222C42">
        <w:rPr>
          <w:rFonts w:ascii="Times New Roman" w:hAnsi="Times New Roman" w:cs="Times New Roman"/>
          <w:bCs/>
          <w:lang w:val="es-ES_tradnl"/>
        </w:rPr>
        <w:t xml:space="preserve"> los resultados de</w:t>
      </w:r>
      <w:r w:rsidR="006A4783" w:rsidRPr="00222C42">
        <w:rPr>
          <w:rFonts w:ascii="Times New Roman" w:hAnsi="Times New Roman" w:cs="Times New Roman"/>
          <w:bCs/>
          <w:lang w:val="es-ES_tradnl"/>
        </w:rPr>
        <w:t xml:space="preserve"> las pruebas y observaciones</w:t>
      </w:r>
      <w:r w:rsidR="006A4783" w:rsidRPr="006A4783">
        <w:rPr>
          <w:rFonts w:ascii="Times New Roman" w:hAnsi="Times New Roman" w:cs="Times New Roman"/>
          <w:bCs/>
          <w:lang w:val="es-ES_tradnl"/>
        </w:rPr>
        <w:t xml:space="preserve"> </w:t>
      </w:r>
      <w:r w:rsidR="007A1041">
        <w:rPr>
          <w:rFonts w:ascii="Times New Roman" w:hAnsi="Times New Roman" w:cs="Times New Roman"/>
          <w:bCs/>
          <w:lang w:val="es-ES_tradnl"/>
        </w:rPr>
        <w:t>que realizó la autora</w:t>
      </w:r>
      <w:r w:rsidR="006A4783" w:rsidRPr="006A4783">
        <w:rPr>
          <w:rFonts w:ascii="Times New Roman" w:hAnsi="Times New Roman" w:cs="Times New Roman"/>
          <w:bCs/>
          <w:lang w:val="es-ES_tradnl"/>
        </w:rPr>
        <w:t xml:space="preserve"> en su evaluación </w:t>
      </w:r>
      <w:r w:rsidR="00C26F9D">
        <w:rPr>
          <w:rFonts w:ascii="Times New Roman" w:hAnsi="Times New Roman" w:cs="Times New Roman"/>
          <w:bCs/>
          <w:lang w:val="es-ES_tradnl"/>
        </w:rPr>
        <w:t>comprobaron</w:t>
      </w:r>
      <w:r w:rsidR="006A4783" w:rsidRPr="006A4783">
        <w:rPr>
          <w:rFonts w:ascii="Times New Roman" w:hAnsi="Times New Roman" w:cs="Times New Roman"/>
          <w:bCs/>
          <w:lang w:val="es-ES_tradnl"/>
        </w:rPr>
        <w:t xml:space="preserve"> que los productos preparados con el extracto de </w:t>
      </w:r>
      <w:proofErr w:type="spellStart"/>
      <w:proofErr w:type="gramStart"/>
      <w:r w:rsidR="006A4783" w:rsidRPr="00BD4130">
        <w:rPr>
          <w:rFonts w:ascii="Times New Roman" w:hAnsi="Times New Roman" w:cs="Times New Roman"/>
          <w:bCs/>
          <w:i/>
          <w:lang w:val="es-ES_tradnl"/>
        </w:rPr>
        <w:t>pixoy</w:t>
      </w:r>
      <w:proofErr w:type="spellEnd"/>
      <w:r w:rsidR="006A4783" w:rsidRPr="006A4783">
        <w:rPr>
          <w:rFonts w:ascii="Times New Roman" w:hAnsi="Times New Roman" w:cs="Times New Roman"/>
          <w:bCs/>
          <w:lang w:val="es-ES_tradnl"/>
        </w:rPr>
        <w:t>,</w:t>
      </w:r>
      <w:proofErr w:type="gramEnd"/>
      <w:r w:rsidR="006A4783" w:rsidRPr="006A4783">
        <w:rPr>
          <w:rFonts w:ascii="Times New Roman" w:hAnsi="Times New Roman" w:cs="Times New Roman"/>
          <w:bCs/>
          <w:lang w:val="es-ES_tradnl"/>
        </w:rPr>
        <w:t xml:space="preserve"> no son efectivos para la conservación de pintura mural o fijativos.</w:t>
      </w:r>
      <w:r w:rsidR="00C26F9D">
        <w:rPr>
          <w:rFonts w:ascii="Times New Roman" w:hAnsi="Times New Roman" w:cs="Times New Roman"/>
          <w:bCs/>
          <w:lang w:val="es-ES_tradnl"/>
        </w:rPr>
        <w:t xml:space="preserve"> La relevancia de este trabajo radica en la demostración que los usos empíricos</w:t>
      </w:r>
      <w:r w:rsidR="00222C42">
        <w:rPr>
          <w:rFonts w:ascii="Times New Roman" w:hAnsi="Times New Roman" w:cs="Times New Roman"/>
          <w:bCs/>
          <w:lang w:val="es-ES_tradnl"/>
        </w:rPr>
        <w:t xml:space="preserve"> de diversos materiales</w:t>
      </w:r>
      <w:r w:rsidR="00C26F9D">
        <w:rPr>
          <w:rFonts w:ascii="Times New Roman" w:hAnsi="Times New Roman" w:cs="Times New Roman"/>
          <w:bCs/>
          <w:lang w:val="es-ES_tradnl"/>
        </w:rPr>
        <w:t xml:space="preserve"> que se han </w:t>
      </w:r>
      <w:r w:rsidR="00222C42">
        <w:rPr>
          <w:rFonts w:ascii="Times New Roman" w:hAnsi="Times New Roman" w:cs="Times New Roman"/>
          <w:bCs/>
          <w:lang w:val="es-ES_tradnl"/>
        </w:rPr>
        <w:t xml:space="preserve">utilizado </w:t>
      </w:r>
      <w:r w:rsidR="00C26F9D">
        <w:rPr>
          <w:rFonts w:ascii="Times New Roman" w:hAnsi="Times New Roman" w:cs="Times New Roman"/>
          <w:bCs/>
          <w:lang w:val="es-ES_tradnl"/>
        </w:rPr>
        <w:t xml:space="preserve">en campo </w:t>
      </w:r>
      <w:r w:rsidR="00222C42">
        <w:rPr>
          <w:rFonts w:ascii="Times New Roman" w:hAnsi="Times New Roman" w:cs="Times New Roman"/>
          <w:bCs/>
          <w:lang w:val="es-ES_tradnl"/>
        </w:rPr>
        <w:t>no han sido evaluados a profundidad y su uso se mantiene por años sin saber si realmente cumple la función para lo que son requeridos</w:t>
      </w:r>
      <w:r w:rsidR="006A4783">
        <w:rPr>
          <w:rFonts w:ascii="Times New Roman" w:hAnsi="Times New Roman" w:cs="Times New Roman"/>
          <w:bCs/>
          <w:lang w:val="es-ES_tradnl"/>
        </w:rPr>
        <w:t>.</w:t>
      </w:r>
      <w:commentRangeStart w:id="61"/>
      <w:r w:rsidR="006A4783">
        <w:rPr>
          <w:rStyle w:val="Refdenotaalpie"/>
          <w:rFonts w:ascii="Times New Roman" w:hAnsi="Times New Roman" w:cs="Times New Roman"/>
          <w:bCs/>
          <w:lang w:val="es-ES_tradnl"/>
        </w:rPr>
        <w:footnoteReference w:id="16"/>
      </w:r>
      <w:commentRangeEnd w:id="61"/>
      <w:r w:rsidR="0066689E">
        <w:rPr>
          <w:rStyle w:val="Refdecomentario"/>
        </w:rPr>
        <w:commentReference w:id="61"/>
      </w:r>
    </w:p>
    <w:p w14:paraId="6186B0C4" w14:textId="77777777" w:rsidR="00E5788F" w:rsidRDefault="00E5788F" w:rsidP="003B78D3">
      <w:pPr>
        <w:spacing w:line="360" w:lineRule="auto"/>
        <w:jc w:val="both"/>
        <w:rPr>
          <w:rFonts w:ascii="Times New Roman" w:hAnsi="Times New Roman" w:cs="Times New Roman"/>
          <w:bCs/>
          <w:lang w:val="es-ES_tradnl"/>
        </w:rPr>
      </w:pPr>
    </w:p>
    <w:p w14:paraId="3A8C7683" w14:textId="25CF890C" w:rsidR="00E5788F" w:rsidRDefault="007A1041" w:rsidP="00E5788F">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Como se puede observar </w:t>
      </w:r>
      <w:r w:rsidR="00EC05FE">
        <w:rPr>
          <w:rFonts w:ascii="Times New Roman" w:hAnsi="Times New Roman" w:cs="Times New Roman"/>
          <w:bCs/>
          <w:lang w:val="es-ES_tradnl"/>
        </w:rPr>
        <w:t>los morteros de cal con extractos de cortezas han sido tr</w:t>
      </w:r>
      <w:r w:rsidR="00E5788F">
        <w:rPr>
          <w:rFonts w:ascii="Times New Roman" w:hAnsi="Times New Roman" w:cs="Times New Roman"/>
          <w:bCs/>
          <w:lang w:val="es-ES_tradnl"/>
        </w:rPr>
        <w:t xml:space="preserve">abajados en su mayoría en zonas </w:t>
      </w:r>
      <w:r w:rsidR="00BD4130">
        <w:rPr>
          <w:rFonts w:ascii="Times New Roman" w:hAnsi="Times New Roman" w:cs="Times New Roman"/>
          <w:bCs/>
          <w:lang w:val="es-ES_tradnl"/>
        </w:rPr>
        <w:t>arqueológicas</w:t>
      </w:r>
      <w:r w:rsidR="00E5788F">
        <w:rPr>
          <w:rFonts w:ascii="Times New Roman" w:hAnsi="Times New Roman" w:cs="Times New Roman"/>
          <w:bCs/>
          <w:lang w:val="es-ES_tradnl"/>
        </w:rPr>
        <w:t xml:space="preserve">, su uso ha sido en procesos de </w:t>
      </w:r>
      <w:proofErr w:type="spellStart"/>
      <w:r w:rsidR="00E5788F" w:rsidRPr="00FF3955">
        <w:rPr>
          <w:rFonts w:ascii="Times New Roman" w:hAnsi="Times New Roman" w:cs="Times New Roman"/>
          <w:bCs/>
          <w:lang w:val="es-ES_tradnl"/>
        </w:rPr>
        <w:t>ribeteo</w:t>
      </w:r>
      <w:r w:rsidR="00E5788F">
        <w:rPr>
          <w:rFonts w:ascii="Times New Roman" w:hAnsi="Times New Roman" w:cs="Times New Roman"/>
          <w:bCs/>
          <w:lang w:val="es-ES_tradnl"/>
        </w:rPr>
        <w:t>s</w:t>
      </w:r>
      <w:proofErr w:type="spellEnd"/>
      <w:r w:rsidR="00E5788F" w:rsidRPr="00FF3955">
        <w:rPr>
          <w:rFonts w:ascii="Times New Roman" w:hAnsi="Times New Roman" w:cs="Times New Roman"/>
          <w:bCs/>
          <w:lang w:val="es-ES_tradnl"/>
        </w:rPr>
        <w:t>, resane</w:t>
      </w:r>
      <w:r w:rsidR="00E5788F">
        <w:rPr>
          <w:rFonts w:ascii="Times New Roman" w:hAnsi="Times New Roman" w:cs="Times New Roman"/>
          <w:bCs/>
          <w:lang w:val="es-ES_tradnl"/>
        </w:rPr>
        <w:t>s</w:t>
      </w:r>
      <w:r w:rsidR="00E5788F" w:rsidRPr="00FF3955">
        <w:rPr>
          <w:rFonts w:ascii="Times New Roman" w:hAnsi="Times New Roman" w:cs="Times New Roman"/>
          <w:bCs/>
          <w:lang w:val="es-ES_tradnl"/>
        </w:rPr>
        <w:t xml:space="preserve"> y la elaboración de recubrimientos de sacrificio</w:t>
      </w:r>
      <w:r w:rsidR="00E5788F">
        <w:rPr>
          <w:rFonts w:ascii="Times New Roman" w:hAnsi="Times New Roman" w:cs="Times New Roman"/>
          <w:bCs/>
          <w:lang w:val="es-ES_tradnl"/>
        </w:rPr>
        <w:t xml:space="preserve"> y pinturas murales. Las evidencias señalan que aún cuando la documentación histórica y de laboratorio son evidencias de la presencia de estas cortezas en diferentes morteros, como bien menciona Ma. Cristina Ruiz, muchas veces en campo se dificulta evaluar si este producto realmente cumple la función para lo cual se agrega a una mezcla. Ejemplo de eso, se pudo observar en la visita que se hizo a los trabajos de intervención del Convento de Maní, en el cual se utilizó extracto de la corteza de </w:t>
      </w:r>
      <w:proofErr w:type="spellStart"/>
      <w:r w:rsidR="00E5788F" w:rsidRPr="00E5788F">
        <w:rPr>
          <w:rFonts w:ascii="Times New Roman" w:hAnsi="Times New Roman" w:cs="Times New Roman"/>
          <w:bCs/>
          <w:i/>
          <w:lang w:val="es-ES_tradnl"/>
        </w:rPr>
        <w:t>chukum</w:t>
      </w:r>
      <w:proofErr w:type="spellEnd"/>
      <w:r w:rsidR="00E5788F">
        <w:rPr>
          <w:rFonts w:ascii="Times New Roman" w:hAnsi="Times New Roman" w:cs="Times New Roman"/>
          <w:bCs/>
          <w:lang w:val="es-ES_tradnl"/>
        </w:rPr>
        <w:t xml:space="preserve"> para los siguientes trabajos: </w:t>
      </w:r>
    </w:p>
    <w:tbl>
      <w:tblPr>
        <w:tblpPr w:leftFromText="141" w:rightFromText="141" w:vertAnchor="text" w:horzAnchor="margin" w:tblpY="197"/>
        <w:tblW w:w="103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58" w:type="dxa"/>
          <w:bottom w:w="14" w:type="dxa"/>
          <w:right w:w="58" w:type="dxa"/>
        </w:tblCellMar>
        <w:tblLook w:val="04A0" w:firstRow="1" w:lastRow="0" w:firstColumn="1" w:lastColumn="0" w:noHBand="0" w:noVBand="1"/>
      </w:tblPr>
      <w:tblGrid>
        <w:gridCol w:w="2585"/>
        <w:gridCol w:w="2585"/>
        <w:gridCol w:w="2585"/>
        <w:gridCol w:w="2585"/>
      </w:tblGrid>
      <w:tr w:rsidR="00E5788F" w:rsidRPr="001D39FF" w14:paraId="1548C39F" w14:textId="77777777" w:rsidTr="00AB2401">
        <w:trPr>
          <w:trHeight w:val="267"/>
        </w:trPr>
        <w:tc>
          <w:tcPr>
            <w:tcW w:w="2585" w:type="dxa"/>
            <w:shd w:val="clear" w:color="auto" w:fill="auto"/>
            <w:vAlign w:val="center"/>
          </w:tcPr>
          <w:p w14:paraId="39AB4D11" w14:textId="77777777" w:rsidR="00E5788F" w:rsidRPr="001D39FF" w:rsidRDefault="00E5788F" w:rsidP="00AB2401">
            <w:pPr>
              <w:pStyle w:val="FirstParaofSectionTextStyle"/>
              <w:jc w:val="center"/>
              <w:rPr>
                <w:i/>
                <w:lang w:val="es-ES"/>
              </w:rPr>
            </w:pPr>
            <w:r>
              <w:rPr>
                <w:i/>
                <w:lang w:val="es-ES"/>
              </w:rPr>
              <w:lastRenderedPageBreak/>
              <w:t>Acabado Rústico</w:t>
            </w:r>
          </w:p>
        </w:tc>
        <w:tc>
          <w:tcPr>
            <w:tcW w:w="2585" w:type="dxa"/>
            <w:shd w:val="clear" w:color="auto" w:fill="auto"/>
            <w:vAlign w:val="center"/>
          </w:tcPr>
          <w:p w14:paraId="7BB857F8" w14:textId="77777777" w:rsidR="00E5788F" w:rsidRPr="001D39FF" w:rsidRDefault="00E5788F" w:rsidP="00AB2401">
            <w:pPr>
              <w:pStyle w:val="FirstParaofSectionTextStyle"/>
              <w:jc w:val="center"/>
              <w:rPr>
                <w:lang w:val="es-ES"/>
              </w:rPr>
            </w:pPr>
            <w:r>
              <w:rPr>
                <w:i/>
                <w:lang w:val="es-ES"/>
              </w:rPr>
              <w:t>Acabado Final</w:t>
            </w:r>
          </w:p>
        </w:tc>
        <w:tc>
          <w:tcPr>
            <w:tcW w:w="2585" w:type="dxa"/>
            <w:shd w:val="clear" w:color="auto" w:fill="auto"/>
            <w:vAlign w:val="center"/>
          </w:tcPr>
          <w:p w14:paraId="6A13BA48" w14:textId="77777777" w:rsidR="00E5788F" w:rsidRPr="001D39FF" w:rsidRDefault="00E5788F" w:rsidP="00AB2401">
            <w:pPr>
              <w:pStyle w:val="FirstParaofSectionTextStyle"/>
              <w:jc w:val="center"/>
              <w:rPr>
                <w:lang w:val="es-ES"/>
              </w:rPr>
            </w:pPr>
            <w:proofErr w:type="spellStart"/>
            <w:r>
              <w:rPr>
                <w:i/>
                <w:lang w:val="es-ES"/>
              </w:rPr>
              <w:t>Bahpec</w:t>
            </w:r>
            <w:proofErr w:type="spellEnd"/>
          </w:p>
        </w:tc>
        <w:tc>
          <w:tcPr>
            <w:tcW w:w="2585" w:type="dxa"/>
          </w:tcPr>
          <w:p w14:paraId="11DE394C" w14:textId="77777777" w:rsidR="00E5788F" w:rsidRDefault="00E5788F" w:rsidP="00AB2401">
            <w:pPr>
              <w:pStyle w:val="FirstParaofSectionTextStyle"/>
              <w:jc w:val="center"/>
              <w:rPr>
                <w:i/>
                <w:lang w:val="es-ES"/>
              </w:rPr>
            </w:pPr>
            <w:r>
              <w:rPr>
                <w:i/>
                <w:lang w:val="es-ES"/>
              </w:rPr>
              <w:t>Sellador de muro</w:t>
            </w:r>
          </w:p>
        </w:tc>
      </w:tr>
      <w:tr w:rsidR="00E5788F" w:rsidRPr="001D39FF" w14:paraId="5F7184F1" w14:textId="77777777" w:rsidTr="00AB2401">
        <w:trPr>
          <w:trHeight w:val="267"/>
        </w:trPr>
        <w:tc>
          <w:tcPr>
            <w:tcW w:w="2585" w:type="dxa"/>
            <w:shd w:val="clear" w:color="auto" w:fill="auto"/>
            <w:vAlign w:val="center"/>
          </w:tcPr>
          <w:p w14:paraId="23856848" w14:textId="77777777" w:rsidR="00E5788F" w:rsidRPr="001D39FF" w:rsidRDefault="00E5788F" w:rsidP="00AB2401">
            <w:pPr>
              <w:pStyle w:val="FirstParaofSectionTextStyle"/>
              <w:jc w:val="center"/>
              <w:rPr>
                <w:lang w:val="es-ES"/>
              </w:rPr>
            </w:pPr>
            <w:r>
              <w:rPr>
                <w:lang w:val="es-ES"/>
              </w:rPr>
              <w:t xml:space="preserve">Polvo de piedra – </w:t>
            </w:r>
            <w:proofErr w:type="spellStart"/>
            <w:r>
              <w:rPr>
                <w:lang w:val="es-ES"/>
              </w:rPr>
              <w:t>Chukúm</w:t>
            </w:r>
            <w:proofErr w:type="spellEnd"/>
            <w:r>
              <w:rPr>
                <w:lang w:val="es-ES"/>
              </w:rPr>
              <w:t xml:space="preserve"> (4:1)</w:t>
            </w:r>
          </w:p>
        </w:tc>
        <w:tc>
          <w:tcPr>
            <w:tcW w:w="2585" w:type="dxa"/>
            <w:shd w:val="clear" w:color="auto" w:fill="auto"/>
            <w:vAlign w:val="center"/>
          </w:tcPr>
          <w:p w14:paraId="4FFE4A80" w14:textId="77777777" w:rsidR="00E5788F" w:rsidRPr="001D39FF" w:rsidRDefault="00E5788F" w:rsidP="00AB2401">
            <w:pPr>
              <w:pStyle w:val="FirstParaofSectionTextStyle"/>
              <w:jc w:val="center"/>
              <w:rPr>
                <w:lang w:val="es-ES"/>
              </w:rPr>
            </w:pPr>
            <w:r>
              <w:rPr>
                <w:lang w:val="es-ES"/>
              </w:rPr>
              <w:t xml:space="preserve">Polvo </w:t>
            </w:r>
            <w:proofErr w:type="spellStart"/>
            <w:r>
              <w:rPr>
                <w:lang w:val="es-ES"/>
              </w:rPr>
              <w:t>cerñido</w:t>
            </w:r>
            <w:proofErr w:type="spellEnd"/>
            <w:r>
              <w:rPr>
                <w:lang w:val="es-ES"/>
              </w:rPr>
              <w:t xml:space="preserve">- cal- </w:t>
            </w:r>
            <w:proofErr w:type="spellStart"/>
            <w:r>
              <w:rPr>
                <w:lang w:val="es-ES"/>
              </w:rPr>
              <w:t>chukum</w:t>
            </w:r>
            <w:proofErr w:type="spellEnd"/>
            <w:r>
              <w:rPr>
                <w:lang w:val="es-ES"/>
              </w:rPr>
              <w:t>,</w:t>
            </w:r>
          </w:p>
        </w:tc>
        <w:tc>
          <w:tcPr>
            <w:tcW w:w="2585" w:type="dxa"/>
            <w:shd w:val="clear" w:color="auto" w:fill="auto"/>
            <w:vAlign w:val="center"/>
          </w:tcPr>
          <w:p w14:paraId="697D011D" w14:textId="77777777" w:rsidR="00E5788F" w:rsidRPr="001D39FF" w:rsidRDefault="00E5788F" w:rsidP="00AB2401">
            <w:pPr>
              <w:pStyle w:val="FirstParaofSectionTextStyle"/>
              <w:jc w:val="center"/>
              <w:rPr>
                <w:lang w:val="es-ES"/>
              </w:rPr>
            </w:pPr>
            <w:r w:rsidRPr="00534498">
              <w:rPr>
                <w:lang w:val="es-ES"/>
              </w:rPr>
              <w:t xml:space="preserve">3 </w:t>
            </w:r>
            <w:proofErr w:type="gramStart"/>
            <w:r w:rsidRPr="00534498">
              <w:rPr>
                <w:lang w:val="es-ES"/>
              </w:rPr>
              <w:t>Cubetas</w:t>
            </w:r>
            <w:proofErr w:type="gramEnd"/>
            <w:r w:rsidRPr="00534498">
              <w:rPr>
                <w:lang w:val="es-ES"/>
              </w:rPr>
              <w:t xml:space="preserve"> de </w:t>
            </w:r>
            <w:proofErr w:type="spellStart"/>
            <w:r w:rsidRPr="00534498">
              <w:rPr>
                <w:lang w:val="es-ES"/>
              </w:rPr>
              <w:t>sahcab</w:t>
            </w:r>
            <w:proofErr w:type="spellEnd"/>
            <w:r w:rsidRPr="00534498">
              <w:rPr>
                <w:lang w:val="es-ES"/>
              </w:rPr>
              <w:t xml:space="preserve">, 1 de cal y agua de </w:t>
            </w:r>
            <w:proofErr w:type="spellStart"/>
            <w:r w:rsidRPr="00534498">
              <w:rPr>
                <w:lang w:val="es-ES"/>
              </w:rPr>
              <w:t>chukum</w:t>
            </w:r>
            <w:proofErr w:type="spellEnd"/>
          </w:p>
        </w:tc>
        <w:tc>
          <w:tcPr>
            <w:tcW w:w="2585" w:type="dxa"/>
          </w:tcPr>
          <w:p w14:paraId="7BA0B5F5" w14:textId="77777777" w:rsidR="00E5788F" w:rsidRPr="00534498" w:rsidRDefault="00E5788F" w:rsidP="00AB2401">
            <w:pPr>
              <w:pStyle w:val="FirstParaofSectionTextStyle"/>
              <w:jc w:val="center"/>
              <w:rPr>
                <w:lang w:val="es-ES"/>
              </w:rPr>
            </w:pPr>
            <w:r>
              <w:rPr>
                <w:lang w:val="es-ES"/>
              </w:rPr>
              <w:t xml:space="preserve">Cal- agua - </w:t>
            </w:r>
            <w:proofErr w:type="spellStart"/>
            <w:r>
              <w:rPr>
                <w:lang w:val="es-ES"/>
              </w:rPr>
              <w:t>chukum</w:t>
            </w:r>
            <w:proofErr w:type="spellEnd"/>
          </w:p>
        </w:tc>
      </w:tr>
    </w:tbl>
    <w:p w14:paraId="21060504" w14:textId="6ABCD925" w:rsidR="00E5788F" w:rsidRDefault="00E5788F" w:rsidP="00E5788F">
      <w:pPr>
        <w:pStyle w:val="Descripcin"/>
        <w:keepNext/>
        <w:jc w:val="center"/>
      </w:pPr>
      <w:r>
        <w:t xml:space="preserve">Tabla </w:t>
      </w:r>
      <w:fldSimple w:instr=" SEQ Tabla \* ARABIC ">
        <w:r>
          <w:rPr>
            <w:noProof/>
          </w:rPr>
          <w:t>1</w:t>
        </w:r>
      </w:fldSimple>
      <w:r>
        <w:t>. Uso de mortero cal-chukum en Convento Maní (2019)</w:t>
      </w:r>
    </w:p>
    <w:p w14:paraId="69E34837" w14:textId="13388B21" w:rsidR="00110892" w:rsidRDefault="00110892" w:rsidP="00110892"/>
    <w:p w14:paraId="155C26D9" w14:textId="6CAB5BEA" w:rsidR="007F7CC1" w:rsidRDefault="007F7CC1" w:rsidP="007F7CC1">
      <w:pPr>
        <w:keepNext/>
      </w:pPr>
      <w:r>
        <w:rPr>
          <w:noProof/>
        </w:rPr>
        <mc:AlternateContent>
          <mc:Choice Requires="wps">
            <w:drawing>
              <wp:anchor distT="0" distB="0" distL="114300" distR="114300" simplePos="0" relativeHeight="251660288" behindDoc="1" locked="0" layoutInCell="1" allowOverlap="1" wp14:anchorId="04F20910" wp14:editId="05B53B85">
                <wp:simplePos x="0" y="0"/>
                <wp:positionH relativeFrom="column">
                  <wp:posOffset>3357245</wp:posOffset>
                </wp:positionH>
                <wp:positionV relativeFrom="paragraph">
                  <wp:posOffset>2918460</wp:posOffset>
                </wp:positionV>
                <wp:extent cx="2647950" cy="635"/>
                <wp:effectExtent l="0" t="0" r="6350" b="12065"/>
                <wp:wrapTight wrapText="bothSides">
                  <wp:wrapPolygon edited="0">
                    <wp:start x="0" y="0"/>
                    <wp:lineTo x="0" y="0"/>
                    <wp:lineTo x="21548" y="0"/>
                    <wp:lineTo x="21548" y="0"/>
                    <wp:lineTo x="0" y="0"/>
                  </wp:wrapPolygon>
                </wp:wrapTight>
                <wp:docPr id="5" name="Cuadro de texto 5"/>
                <wp:cNvGraphicFramePr/>
                <a:graphic xmlns:a="http://schemas.openxmlformats.org/drawingml/2006/main">
                  <a:graphicData uri="http://schemas.microsoft.com/office/word/2010/wordprocessingShape">
                    <wps:wsp>
                      <wps:cNvSpPr txBox="1"/>
                      <wps:spPr>
                        <a:xfrm>
                          <a:off x="0" y="0"/>
                          <a:ext cx="2647950" cy="635"/>
                        </a:xfrm>
                        <a:prstGeom prst="rect">
                          <a:avLst/>
                        </a:prstGeom>
                        <a:solidFill>
                          <a:prstClr val="white"/>
                        </a:solidFill>
                        <a:ln>
                          <a:noFill/>
                        </a:ln>
                      </wps:spPr>
                      <wps:txbx>
                        <w:txbxContent>
                          <w:p w14:paraId="744D0534" w14:textId="54CB405B" w:rsidR="007F7CC1" w:rsidRPr="001172C3" w:rsidRDefault="007F7CC1" w:rsidP="007F7CC1">
                            <w:pPr>
                              <w:pStyle w:val="Descripcin"/>
                              <w:rPr>
                                <w:noProof/>
                              </w:rPr>
                            </w:pPr>
                            <w:r>
                              <w:t>Ilustración 2 Aplicación de mortero con agua de chukum en muros</w:t>
                            </w:r>
                            <w:r w:rsidR="006C1412">
                              <w:t xml:space="preserve"> y bovedas</w:t>
                            </w:r>
                            <w:r>
                              <w:t>, Pacheco, P.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4F20910" id="_x0000_t202" coordsize="21600,21600" o:spt="202" path="m,l,21600r21600,l21600,xe">
                <v:stroke joinstyle="miter"/>
                <v:path gradientshapeok="t" o:connecttype="rect"/>
              </v:shapetype>
              <v:shape id="Cuadro de texto 5" o:spid="_x0000_s1026" type="#_x0000_t202" style="position:absolute;margin-left:264.35pt;margin-top:229.8pt;width:208.5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" stroked="f">
                <v:textbox style="mso-fit-shape-to-text:t" inset="0,0,0,0">
                  <w:txbxContent>
                    <w:p w14:paraId="744D0534" w14:textId="54CB405B" w:rsidR="007F7CC1" w:rsidRPr="001172C3" w:rsidRDefault="007F7CC1" w:rsidP="007F7CC1">
                      <w:pPr>
                        <w:pStyle w:val="Descripcin"/>
                        <w:rPr>
                          <w:noProof/>
                        </w:rPr>
                      </w:pPr>
                      <w:r>
                        <w:t>Ilustración 2 Aplicación de mortero con agua de chukum en muros</w:t>
                      </w:r>
                      <w:r w:rsidR="006C1412">
                        <w:t xml:space="preserve"> y bovedas</w:t>
                      </w:r>
                      <w:r>
                        <w:t>, Pacheco, P. (2019)</w:t>
                      </w:r>
                    </w:p>
                  </w:txbxContent>
                </v:textbox>
                <w10:wrap type="tight"/>
              </v:shape>
            </w:pict>
          </mc:Fallback>
        </mc:AlternateContent>
      </w:r>
      <w:r>
        <w:rPr>
          <w:noProof/>
        </w:rPr>
        <w:drawing>
          <wp:anchor distT="0" distB="0" distL="114300" distR="114300" simplePos="0" relativeHeight="251658240" behindDoc="1" locked="0" layoutInCell="1" allowOverlap="1" wp14:anchorId="457AD840" wp14:editId="1E982D6F">
            <wp:simplePos x="0" y="0"/>
            <wp:positionH relativeFrom="column">
              <wp:posOffset>3357592</wp:posOffset>
            </wp:positionH>
            <wp:positionV relativeFrom="paragraph">
              <wp:posOffset>1055485</wp:posOffset>
            </wp:positionV>
            <wp:extent cx="2647950" cy="1805940"/>
            <wp:effectExtent l="0" t="0" r="6350" b="0"/>
            <wp:wrapTight wrapText="bothSides">
              <wp:wrapPolygon edited="0">
                <wp:start x="0" y="0"/>
                <wp:lineTo x="0" y="21418"/>
                <wp:lineTo x="21548" y="21418"/>
                <wp:lineTo x="21548" y="0"/>
                <wp:lineTo x="0" y="0"/>
              </wp:wrapPolygon>
            </wp:wrapTigh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ptura de Pantalla 2020-09-30 a la(s) 15.35.40.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47950" cy="1805940"/>
                    </a:xfrm>
                    <a:prstGeom prst="rect">
                      <a:avLst/>
                    </a:prstGeom>
                  </pic:spPr>
                </pic:pic>
              </a:graphicData>
            </a:graphic>
            <wp14:sizeRelH relativeFrom="page">
              <wp14:pctWidth>0</wp14:pctWidth>
            </wp14:sizeRelH>
            <wp14:sizeRelV relativeFrom="page">
              <wp14:pctHeight>0</wp14:pctHeight>
            </wp14:sizeRelV>
          </wp:anchor>
        </w:drawing>
      </w:r>
      <w:r w:rsidRPr="007F7CC1">
        <w:rPr>
          <w:rFonts w:ascii="Times New Roman" w:hAnsi="Times New Roman" w:cs="Times New Roman"/>
          <w:b/>
          <w:i/>
          <w:iCs/>
          <w:noProof/>
          <w:sz w:val="22"/>
          <w:szCs w:val="22"/>
          <w:lang w:val="es-ES"/>
        </w:rPr>
        <w:drawing>
          <wp:inline distT="0" distB="0" distL="0" distR="0" wp14:anchorId="4C0BD1F2" wp14:editId="4E3AE389">
            <wp:extent cx="3192087" cy="2909088"/>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492" r="20642" b="14852"/>
                    <a:stretch/>
                  </pic:blipFill>
                  <pic:spPr bwMode="auto">
                    <a:xfrm>
                      <a:off x="0" y="0"/>
                      <a:ext cx="3233427" cy="2946763"/>
                    </a:xfrm>
                    <a:prstGeom prst="rect">
                      <a:avLst/>
                    </a:prstGeom>
                    <a:ln>
                      <a:noFill/>
                    </a:ln>
                    <a:extLst>
                      <a:ext uri="{53640926-AAD7-44D8-BBD7-CCE9431645EC}">
                        <a14:shadowObscured xmlns:a14="http://schemas.microsoft.com/office/drawing/2010/main"/>
                      </a:ext>
                    </a:extLst>
                  </pic:spPr>
                </pic:pic>
              </a:graphicData>
            </a:graphic>
          </wp:inline>
        </w:drawing>
      </w:r>
    </w:p>
    <w:p w14:paraId="0B4AFCCC" w14:textId="782613FF" w:rsidR="007F7CC1" w:rsidRDefault="007F7CC1" w:rsidP="007F7CC1">
      <w:pPr>
        <w:pStyle w:val="Descripcin"/>
      </w:pPr>
      <w:del w:id="62" w:author="Autor">
        <w:r w:rsidDel="00C25632">
          <w:delText xml:space="preserve"> </w:delText>
        </w:r>
      </w:del>
      <w:r w:rsidRPr="00233405">
        <w:t>Ilustración 1 Preparación de Chukum, Pacheco,P . (2019</w:t>
      </w:r>
      <w:r>
        <w:t>)</w:t>
      </w:r>
    </w:p>
    <w:p w14:paraId="6F45FB0A" w14:textId="126F3665" w:rsidR="00E5788F" w:rsidRDefault="00E5788F" w:rsidP="003B78D3">
      <w:pPr>
        <w:spacing w:line="360" w:lineRule="auto"/>
        <w:jc w:val="both"/>
        <w:rPr>
          <w:rFonts w:ascii="Times New Roman" w:hAnsi="Times New Roman" w:cs="Times New Roman"/>
          <w:bCs/>
          <w:lang w:val="es-ES_tradnl"/>
        </w:rPr>
      </w:pPr>
    </w:p>
    <w:p w14:paraId="3A00BA8D" w14:textId="304C2C3E" w:rsidR="000B36AC" w:rsidRDefault="00FD7F34" w:rsidP="00BD4130">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Es importante señalar, que el uso especialmente del </w:t>
      </w:r>
      <w:proofErr w:type="spellStart"/>
      <w:r w:rsidRPr="00FD7F34">
        <w:rPr>
          <w:rFonts w:ascii="Times New Roman" w:hAnsi="Times New Roman" w:cs="Times New Roman"/>
          <w:bCs/>
          <w:i/>
          <w:lang w:val="es-ES_tradnl"/>
        </w:rPr>
        <w:t>chukum</w:t>
      </w:r>
      <w:proofErr w:type="spellEnd"/>
      <w:r w:rsidRPr="00FD7F34">
        <w:rPr>
          <w:rFonts w:ascii="Times New Roman" w:hAnsi="Times New Roman" w:cs="Times New Roman"/>
          <w:bCs/>
          <w:i/>
          <w:lang w:val="es-ES_tradnl"/>
        </w:rPr>
        <w:t>,</w:t>
      </w:r>
      <w:r>
        <w:rPr>
          <w:rFonts w:ascii="Times New Roman" w:hAnsi="Times New Roman" w:cs="Times New Roman"/>
          <w:bCs/>
          <w:lang w:val="es-ES_tradnl"/>
        </w:rPr>
        <w:t xml:space="preserve"> ha sido popularizado</w:t>
      </w:r>
      <w:r w:rsidR="00325542">
        <w:rPr>
          <w:rFonts w:ascii="Times New Roman" w:hAnsi="Times New Roman" w:cs="Times New Roman"/>
          <w:bCs/>
          <w:lang w:val="es-ES_tradnl"/>
        </w:rPr>
        <w:t>,</w:t>
      </w:r>
      <w:r>
        <w:rPr>
          <w:rFonts w:ascii="Times New Roman" w:hAnsi="Times New Roman" w:cs="Times New Roman"/>
          <w:bCs/>
          <w:lang w:val="es-ES_tradnl"/>
        </w:rPr>
        <w:t xml:space="preserve"> </w:t>
      </w:r>
      <w:r w:rsidR="00DA1E71">
        <w:rPr>
          <w:rFonts w:ascii="Times New Roman" w:hAnsi="Times New Roman" w:cs="Times New Roman"/>
          <w:bCs/>
          <w:lang w:val="es-ES_tradnl"/>
        </w:rPr>
        <w:t xml:space="preserve">se ha vuelto una moda y conocimiento adquirido que </w:t>
      </w:r>
      <w:r>
        <w:rPr>
          <w:rFonts w:ascii="Times New Roman" w:hAnsi="Times New Roman" w:cs="Times New Roman"/>
          <w:bCs/>
          <w:lang w:val="es-ES_tradnl"/>
        </w:rPr>
        <w:t>se usa sin ninguna restricción, por</w:t>
      </w:r>
      <w:r w:rsidR="007A1041" w:rsidRPr="006A4783">
        <w:rPr>
          <w:rFonts w:ascii="Times New Roman" w:hAnsi="Times New Roman" w:cs="Times New Roman"/>
          <w:bCs/>
          <w:lang w:val="es-ES_tradnl"/>
        </w:rPr>
        <w:t xml:space="preserve"> tal motivo es de suma importancia </w:t>
      </w:r>
      <w:r w:rsidR="00222C42">
        <w:rPr>
          <w:rFonts w:ascii="Times New Roman" w:hAnsi="Times New Roman" w:cs="Times New Roman"/>
          <w:bCs/>
          <w:lang w:val="es-ES_tradnl"/>
        </w:rPr>
        <w:t>que hasta que no se conozca</w:t>
      </w:r>
      <w:ins w:id="63" w:author="Autor">
        <w:r w:rsidR="006007B9">
          <w:rPr>
            <w:rFonts w:ascii="Times New Roman" w:hAnsi="Times New Roman" w:cs="Times New Roman"/>
            <w:bCs/>
            <w:lang w:val="es-ES_tradnl"/>
          </w:rPr>
          <w:t>n</w:t>
        </w:r>
      </w:ins>
      <w:r w:rsidR="00222C42">
        <w:rPr>
          <w:rFonts w:ascii="Times New Roman" w:hAnsi="Times New Roman" w:cs="Times New Roman"/>
          <w:bCs/>
          <w:lang w:val="es-ES_tradnl"/>
        </w:rPr>
        <w:t xml:space="preserve"> a profundidad los posibles beneficios y efect</w:t>
      </w:r>
      <w:r w:rsidR="000963C4">
        <w:rPr>
          <w:rFonts w:ascii="Times New Roman" w:hAnsi="Times New Roman" w:cs="Times New Roman"/>
          <w:bCs/>
          <w:lang w:val="es-ES_tradnl"/>
        </w:rPr>
        <w:t>o</w:t>
      </w:r>
      <w:r w:rsidR="00222C42">
        <w:rPr>
          <w:rFonts w:ascii="Times New Roman" w:hAnsi="Times New Roman" w:cs="Times New Roman"/>
          <w:bCs/>
          <w:lang w:val="es-ES_tradnl"/>
        </w:rPr>
        <w:t xml:space="preserve">s de un producto ya sea natural o </w:t>
      </w:r>
      <w:r w:rsidR="000963C4">
        <w:rPr>
          <w:rFonts w:ascii="Times New Roman" w:hAnsi="Times New Roman" w:cs="Times New Roman"/>
          <w:bCs/>
          <w:lang w:val="es-ES_tradnl"/>
        </w:rPr>
        <w:t>sintético</w:t>
      </w:r>
      <w:r w:rsidR="00222C42">
        <w:rPr>
          <w:rFonts w:ascii="Times New Roman" w:hAnsi="Times New Roman" w:cs="Times New Roman"/>
          <w:bCs/>
          <w:lang w:val="es-ES_tradnl"/>
        </w:rPr>
        <w:t xml:space="preserve"> no debe ser empleado en trabajos se conservación. </w:t>
      </w:r>
      <w:r w:rsidR="00FF3955">
        <w:rPr>
          <w:rFonts w:ascii="Times New Roman" w:hAnsi="Times New Roman" w:cs="Times New Roman"/>
          <w:bCs/>
          <w:lang w:val="es-ES_tradnl"/>
        </w:rPr>
        <w:t>Pese a esto</w:t>
      </w:r>
      <w:r w:rsidR="002B5D09">
        <w:rPr>
          <w:rFonts w:ascii="Times New Roman" w:hAnsi="Times New Roman" w:cs="Times New Roman"/>
          <w:bCs/>
          <w:lang w:val="es-ES_tradnl"/>
        </w:rPr>
        <w:t xml:space="preserve">s estudios y </w:t>
      </w:r>
      <w:r w:rsidR="009C5B5B">
        <w:rPr>
          <w:rFonts w:ascii="Times New Roman" w:hAnsi="Times New Roman" w:cs="Times New Roman"/>
          <w:bCs/>
          <w:lang w:val="es-ES_tradnl"/>
        </w:rPr>
        <w:t>experiencias</w:t>
      </w:r>
      <w:r w:rsidR="002B5D09">
        <w:rPr>
          <w:rFonts w:ascii="Times New Roman" w:hAnsi="Times New Roman" w:cs="Times New Roman"/>
          <w:bCs/>
          <w:lang w:val="es-ES_tradnl"/>
        </w:rPr>
        <w:t xml:space="preserve"> de muchos profesionales, la</w:t>
      </w:r>
      <w:r w:rsidR="00FF3955">
        <w:rPr>
          <w:rFonts w:ascii="Times New Roman" w:hAnsi="Times New Roman" w:cs="Times New Roman"/>
          <w:bCs/>
          <w:lang w:val="es-ES_tradnl"/>
        </w:rPr>
        <w:t xml:space="preserve"> utilización </w:t>
      </w:r>
      <w:r w:rsidR="009939E5">
        <w:rPr>
          <w:rFonts w:ascii="Times New Roman" w:hAnsi="Times New Roman" w:cs="Times New Roman"/>
          <w:bCs/>
          <w:lang w:val="es-ES_tradnl"/>
        </w:rPr>
        <w:t xml:space="preserve">de los morteros base cal y sus aditivos </w:t>
      </w:r>
      <w:r w:rsidR="00FF3955">
        <w:rPr>
          <w:rFonts w:ascii="Times New Roman" w:hAnsi="Times New Roman" w:cs="Times New Roman"/>
          <w:bCs/>
          <w:lang w:val="es-ES_tradnl"/>
        </w:rPr>
        <w:t xml:space="preserve">en la industria de la construcción actual es limitada, los morteros de cal siguen </w:t>
      </w:r>
      <w:r w:rsidR="002B5D09">
        <w:rPr>
          <w:rFonts w:ascii="Times New Roman" w:hAnsi="Times New Roman" w:cs="Times New Roman"/>
          <w:bCs/>
          <w:lang w:val="es-ES_tradnl"/>
        </w:rPr>
        <w:t xml:space="preserve">siendo </w:t>
      </w:r>
      <w:r w:rsidR="002B5D09" w:rsidRPr="00DA1E71">
        <w:rPr>
          <w:rFonts w:ascii="Times New Roman" w:hAnsi="Times New Roman" w:cs="Times New Roman"/>
          <w:bCs/>
          <w:lang w:val="es-ES_tradnl"/>
        </w:rPr>
        <w:t>“</w:t>
      </w:r>
      <w:r w:rsidR="00DA1E71" w:rsidRPr="00DA1E71">
        <w:rPr>
          <w:rFonts w:ascii="Times New Roman" w:hAnsi="Times New Roman" w:cs="Times New Roman"/>
          <w:bCs/>
          <w:lang w:val="es-ES_tradnl"/>
        </w:rPr>
        <w:t>modificados</w:t>
      </w:r>
      <w:r w:rsidR="002B5D09" w:rsidRPr="00DA1E71">
        <w:rPr>
          <w:rFonts w:ascii="Times New Roman" w:hAnsi="Times New Roman" w:cs="Times New Roman"/>
          <w:bCs/>
          <w:lang w:val="es-ES_tradnl"/>
        </w:rPr>
        <w:t xml:space="preserve">” </w:t>
      </w:r>
      <w:r w:rsidR="002B5D09">
        <w:rPr>
          <w:rFonts w:ascii="Times New Roman" w:hAnsi="Times New Roman" w:cs="Times New Roman"/>
          <w:bCs/>
          <w:lang w:val="es-ES_tradnl"/>
        </w:rPr>
        <w:t xml:space="preserve">con cemento para ser aplicados por el trabajador, no se ha logrado dar el salto </w:t>
      </w:r>
      <w:r w:rsidR="009939E5">
        <w:rPr>
          <w:rFonts w:ascii="Times New Roman" w:hAnsi="Times New Roman" w:cs="Times New Roman"/>
          <w:bCs/>
          <w:lang w:val="es-ES_tradnl"/>
        </w:rPr>
        <w:t>a</w:t>
      </w:r>
      <w:r w:rsidR="002B5D09">
        <w:rPr>
          <w:rFonts w:ascii="Times New Roman" w:hAnsi="Times New Roman" w:cs="Times New Roman"/>
          <w:bCs/>
          <w:lang w:val="es-ES_tradnl"/>
        </w:rPr>
        <w:t xml:space="preserve"> caracterizar un mortero de albañilería o recubrimiento</w:t>
      </w:r>
      <w:r w:rsidR="00315336">
        <w:rPr>
          <w:rFonts w:ascii="Times New Roman" w:hAnsi="Times New Roman" w:cs="Times New Roman"/>
          <w:bCs/>
          <w:lang w:val="es-ES_tradnl"/>
        </w:rPr>
        <w:t xml:space="preserve"> para que en los trabajos de intervención de cualquier edificio patrimonial se usen </w:t>
      </w:r>
      <w:r w:rsidR="003A2454">
        <w:rPr>
          <w:rFonts w:ascii="Times New Roman" w:hAnsi="Times New Roman" w:cs="Times New Roman"/>
          <w:bCs/>
          <w:lang w:val="es-ES_tradnl"/>
        </w:rPr>
        <w:t xml:space="preserve">sin estos añadidos. </w:t>
      </w:r>
    </w:p>
    <w:p w14:paraId="0A2DBC73" w14:textId="77777777" w:rsidR="009939E5" w:rsidRDefault="009939E5" w:rsidP="00930664">
      <w:pPr>
        <w:spacing w:line="360" w:lineRule="auto"/>
        <w:jc w:val="both"/>
        <w:rPr>
          <w:rFonts w:ascii="Times New Roman" w:hAnsi="Times New Roman" w:cs="Times New Roman"/>
          <w:bCs/>
          <w:lang w:val="es-ES_tradnl"/>
        </w:rPr>
      </w:pPr>
    </w:p>
    <w:p w14:paraId="26625E40" w14:textId="4C4EE82C" w:rsidR="00930664" w:rsidRDefault="00930664" w:rsidP="00930664">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Si bien se ha podido </w:t>
      </w:r>
      <w:r w:rsidR="009939E5">
        <w:rPr>
          <w:rFonts w:ascii="Times New Roman" w:hAnsi="Times New Roman" w:cs="Times New Roman"/>
          <w:bCs/>
          <w:lang w:val="es-ES_tradnl"/>
        </w:rPr>
        <w:t xml:space="preserve">observar </w:t>
      </w:r>
      <w:r w:rsidR="009939E5" w:rsidRPr="00930664">
        <w:rPr>
          <w:rFonts w:ascii="Times New Roman" w:hAnsi="Times New Roman" w:cs="Times New Roman"/>
          <w:bCs/>
          <w:lang w:val="es-ES_tradnl"/>
        </w:rPr>
        <w:t>la</w:t>
      </w:r>
      <w:r w:rsidRPr="00930664">
        <w:rPr>
          <w:rFonts w:ascii="Times New Roman" w:hAnsi="Times New Roman" w:cs="Times New Roman"/>
          <w:bCs/>
          <w:lang w:val="es-ES_tradnl"/>
        </w:rPr>
        <w:t xml:space="preserve"> larga e histórica tradición de los morteros de cal, con resultados satisfactorios en la actualidad, se ha reconocido también problemas comunes que se presentan tanto en el manejo como en la aplicación de </w:t>
      </w:r>
      <w:r w:rsidR="009939E5">
        <w:rPr>
          <w:rFonts w:ascii="Times New Roman" w:hAnsi="Times New Roman" w:cs="Times New Roman"/>
          <w:bCs/>
          <w:lang w:val="es-ES_tradnl"/>
        </w:rPr>
        <w:t>estos morteros</w:t>
      </w:r>
      <w:r w:rsidRPr="00930664">
        <w:rPr>
          <w:rFonts w:ascii="Times New Roman" w:hAnsi="Times New Roman" w:cs="Times New Roman"/>
          <w:bCs/>
          <w:lang w:val="es-ES_tradnl"/>
        </w:rPr>
        <w:t>,</w:t>
      </w:r>
      <w:commentRangeStart w:id="64"/>
      <w:r>
        <w:rPr>
          <w:rStyle w:val="Refdenotaalpie"/>
          <w:rFonts w:ascii="Times New Roman" w:hAnsi="Times New Roman" w:cs="Times New Roman"/>
          <w:bCs/>
          <w:lang w:val="es-ES_tradnl"/>
        </w:rPr>
        <w:footnoteReference w:id="17"/>
      </w:r>
      <w:commentRangeEnd w:id="64"/>
      <w:r w:rsidR="001C75A5">
        <w:rPr>
          <w:rStyle w:val="Refdecomentario"/>
        </w:rPr>
        <w:commentReference w:id="64"/>
      </w:r>
      <w:r w:rsidRPr="00930664">
        <w:rPr>
          <w:rFonts w:ascii="Times New Roman" w:hAnsi="Times New Roman" w:cs="Times New Roman"/>
          <w:bCs/>
          <w:lang w:val="es-ES_tradnl"/>
        </w:rPr>
        <w:t xml:space="preserve"> así como sus características una vez fraguadas</w:t>
      </w:r>
      <w:r>
        <w:rPr>
          <w:rFonts w:ascii="Times New Roman" w:hAnsi="Times New Roman" w:cs="Times New Roman"/>
          <w:bCs/>
          <w:lang w:val="es-ES_tradnl"/>
        </w:rPr>
        <w:t xml:space="preserve">, entre las limitaciones encontradas se pueden mencionar: </w:t>
      </w:r>
    </w:p>
    <w:p w14:paraId="2D8F05FF" w14:textId="13294532"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Tiempo de manejabilidad</w:t>
      </w:r>
      <w:del w:id="65" w:author="Autor">
        <w:r w:rsidRPr="00930664" w:rsidDel="000734E9">
          <w:rPr>
            <w:rFonts w:ascii="Times New Roman" w:hAnsi="Times New Roman" w:cs="Times New Roman"/>
            <w:bCs/>
            <w:lang w:val="es-ES_tradnl"/>
          </w:rPr>
          <w:delText xml:space="preserve">, </w:delText>
        </w:r>
      </w:del>
      <w:ins w:id="66" w:author="Autor">
        <w:r w:rsidR="000734E9">
          <w:rPr>
            <w:rFonts w:ascii="Times New Roman" w:hAnsi="Times New Roman" w:cs="Times New Roman"/>
            <w:bCs/>
            <w:lang w:val="es-ES_tradnl"/>
          </w:rPr>
          <w:t>:</w:t>
        </w:r>
        <w:r w:rsidR="000734E9" w:rsidRPr="00930664">
          <w:rPr>
            <w:rFonts w:ascii="Times New Roman" w:hAnsi="Times New Roman" w:cs="Times New Roman"/>
            <w:bCs/>
            <w:lang w:val="es-ES_tradnl"/>
          </w:rPr>
          <w:t xml:space="preserve"> </w:t>
        </w:r>
      </w:ins>
      <w:r w:rsidRPr="00930664">
        <w:rPr>
          <w:rFonts w:ascii="Times New Roman" w:hAnsi="Times New Roman" w:cs="Times New Roman"/>
          <w:bCs/>
          <w:lang w:val="es-ES_tradnl"/>
        </w:rPr>
        <w:t>en el trabajo práctico ya en obra, el tiempo del que se dispone para el manejo y aplicación de la pasta o mortero, en muchas ocasiones puede resultar limitado</w:t>
      </w:r>
      <w:ins w:id="67" w:author="Autor">
        <w:r w:rsidR="001C75A5">
          <w:rPr>
            <w:rFonts w:ascii="Times New Roman" w:hAnsi="Times New Roman" w:cs="Times New Roman"/>
            <w:bCs/>
            <w:lang w:val="es-ES_tradnl"/>
          </w:rPr>
          <w:t>.</w:t>
        </w:r>
      </w:ins>
      <w:del w:id="68" w:author="Autor">
        <w:r w:rsidRPr="00930664" w:rsidDel="001C75A5">
          <w:rPr>
            <w:rFonts w:ascii="Times New Roman" w:hAnsi="Times New Roman" w:cs="Times New Roman"/>
            <w:bCs/>
            <w:lang w:val="es-ES_tradnl"/>
          </w:rPr>
          <w:delText xml:space="preserve">, </w:delText>
        </w:r>
      </w:del>
      <w:ins w:id="69" w:author="Autor">
        <w:r w:rsidR="001C75A5">
          <w:rPr>
            <w:rFonts w:ascii="Times New Roman" w:hAnsi="Times New Roman" w:cs="Times New Roman"/>
            <w:bCs/>
            <w:lang w:val="es-ES_tradnl"/>
          </w:rPr>
          <w:t xml:space="preserve"> </w:t>
        </w:r>
        <w:commentRangeStart w:id="70"/>
        <w:r w:rsidR="001C75A5">
          <w:rPr>
            <w:rFonts w:ascii="Times New Roman" w:hAnsi="Times New Roman" w:cs="Times New Roman"/>
            <w:bCs/>
            <w:lang w:val="es-ES_tradnl"/>
          </w:rPr>
          <w:t>L</w:t>
        </w:r>
      </w:ins>
      <w:del w:id="71" w:author="Autor">
        <w:r w:rsidRPr="00930664" w:rsidDel="001C75A5">
          <w:rPr>
            <w:rFonts w:ascii="Times New Roman" w:hAnsi="Times New Roman" w:cs="Times New Roman"/>
            <w:bCs/>
            <w:lang w:val="es-ES_tradnl"/>
          </w:rPr>
          <w:delText>l</w:delText>
        </w:r>
      </w:del>
      <w:r w:rsidRPr="00930664">
        <w:rPr>
          <w:rFonts w:ascii="Times New Roman" w:hAnsi="Times New Roman" w:cs="Times New Roman"/>
          <w:bCs/>
          <w:lang w:val="es-ES_tradnl"/>
        </w:rPr>
        <w:t xml:space="preserve">a experiencia </w:t>
      </w:r>
      <w:r>
        <w:rPr>
          <w:rFonts w:ascii="Times New Roman" w:hAnsi="Times New Roman" w:cs="Times New Roman"/>
          <w:bCs/>
          <w:lang w:val="es-ES_tradnl"/>
        </w:rPr>
        <w:t xml:space="preserve">Susana </w:t>
      </w:r>
      <w:r w:rsidR="009939E5">
        <w:rPr>
          <w:rFonts w:ascii="Times New Roman" w:hAnsi="Times New Roman" w:cs="Times New Roman"/>
          <w:bCs/>
          <w:lang w:val="es-ES_tradnl"/>
        </w:rPr>
        <w:lastRenderedPageBreak/>
        <w:t>C</w:t>
      </w:r>
      <w:r>
        <w:rPr>
          <w:rFonts w:ascii="Times New Roman" w:hAnsi="Times New Roman" w:cs="Times New Roman"/>
          <w:bCs/>
          <w:lang w:val="es-ES_tradnl"/>
        </w:rPr>
        <w:t>ruz</w:t>
      </w:r>
      <w:r w:rsidRPr="00930664">
        <w:rPr>
          <w:rFonts w:ascii="Times New Roman" w:hAnsi="Times New Roman" w:cs="Times New Roman"/>
          <w:bCs/>
          <w:lang w:val="es-ES_tradnl"/>
        </w:rPr>
        <w:t xml:space="preserve"> relata</w:t>
      </w:r>
      <w:commentRangeEnd w:id="70"/>
      <w:r w:rsidR="00077C5A">
        <w:rPr>
          <w:rStyle w:val="Refdecomentario"/>
        </w:rPr>
        <w:commentReference w:id="70"/>
      </w:r>
      <w:r w:rsidRPr="00930664">
        <w:rPr>
          <w:rFonts w:ascii="Times New Roman" w:hAnsi="Times New Roman" w:cs="Times New Roman"/>
          <w:bCs/>
          <w:lang w:val="es-ES_tradnl"/>
        </w:rPr>
        <w:t xml:space="preserve"> que el tiempo de manejabilidad se reduce en condiciones de temperaturas </w:t>
      </w:r>
      <w:proofErr w:type="gramStart"/>
      <w:r w:rsidRPr="00930664">
        <w:rPr>
          <w:rFonts w:ascii="Times New Roman" w:hAnsi="Times New Roman" w:cs="Times New Roman"/>
          <w:bCs/>
          <w:lang w:val="es-ES_tradnl"/>
        </w:rPr>
        <w:t>altas</w:t>
      </w:r>
      <w:proofErr w:type="gramEnd"/>
      <w:r w:rsidRPr="00930664">
        <w:rPr>
          <w:rFonts w:ascii="Times New Roman" w:hAnsi="Times New Roman" w:cs="Times New Roman"/>
          <w:bCs/>
          <w:lang w:val="es-ES_tradnl"/>
        </w:rPr>
        <w:t xml:space="preserve"> así como en climas cálidos. </w:t>
      </w:r>
      <w:commentRangeStart w:id="72"/>
      <w:r>
        <w:rPr>
          <w:rStyle w:val="Refdenotaalpie"/>
          <w:rFonts w:ascii="Times New Roman" w:hAnsi="Times New Roman" w:cs="Times New Roman"/>
          <w:bCs/>
          <w:lang w:val="es-ES_tradnl"/>
        </w:rPr>
        <w:footnoteReference w:id="18"/>
      </w:r>
      <w:commentRangeEnd w:id="72"/>
      <w:r w:rsidR="006F647F">
        <w:rPr>
          <w:rStyle w:val="Refdecomentario"/>
        </w:rPr>
        <w:commentReference w:id="72"/>
      </w:r>
    </w:p>
    <w:p w14:paraId="62E5E034" w14:textId="07E3DB2A"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Adhesión al sustrato</w:t>
      </w:r>
      <w:ins w:id="73" w:author="Autor">
        <w:r w:rsidR="000734E9">
          <w:rPr>
            <w:rFonts w:ascii="Times New Roman" w:hAnsi="Times New Roman" w:cs="Times New Roman"/>
            <w:bCs/>
            <w:lang w:val="es-ES_tradnl"/>
          </w:rPr>
          <w:t>,</w:t>
        </w:r>
      </w:ins>
      <w:del w:id="74" w:author="Autor">
        <w:r w:rsidRPr="00930664" w:rsidDel="000734E9">
          <w:rPr>
            <w:rFonts w:ascii="Times New Roman" w:hAnsi="Times New Roman" w:cs="Times New Roman"/>
            <w:bCs/>
            <w:lang w:val="es-ES_tradnl"/>
          </w:rPr>
          <w:delText>,</w:delText>
        </w:r>
      </w:del>
      <w:r w:rsidRPr="00930664">
        <w:rPr>
          <w:rFonts w:ascii="Times New Roman" w:hAnsi="Times New Roman" w:cs="Times New Roman"/>
          <w:bCs/>
          <w:lang w:val="es-ES_tradnl"/>
        </w:rPr>
        <w:t xml:space="preserve"> la adhesión o anclaje de las pastas de cal al sustrato o material original</w:t>
      </w:r>
      <w:ins w:id="75" w:author="Autor">
        <w:r w:rsidR="000734E9">
          <w:rPr>
            <w:rFonts w:ascii="Times New Roman" w:hAnsi="Times New Roman" w:cs="Times New Roman"/>
            <w:bCs/>
            <w:lang w:val="es-ES_tradnl"/>
          </w:rPr>
          <w:t>:</w:t>
        </w:r>
        <w:del w:id="76" w:author="Autor">
          <w:r w:rsidR="006F647F" w:rsidDel="000734E9">
            <w:rPr>
              <w:rFonts w:ascii="Times New Roman" w:hAnsi="Times New Roman" w:cs="Times New Roman"/>
              <w:bCs/>
              <w:lang w:val="es-ES_tradnl"/>
            </w:rPr>
            <w:delText>.</w:delText>
          </w:r>
        </w:del>
      </w:ins>
      <w:del w:id="77" w:author="Autor">
        <w:r w:rsidRPr="00930664" w:rsidDel="006F647F">
          <w:rPr>
            <w:rFonts w:ascii="Times New Roman" w:hAnsi="Times New Roman" w:cs="Times New Roman"/>
            <w:bCs/>
            <w:lang w:val="es-ES_tradnl"/>
          </w:rPr>
          <w:delText>,</w:delText>
        </w:r>
      </w:del>
      <w:r w:rsidRPr="00930664">
        <w:rPr>
          <w:rFonts w:ascii="Times New Roman" w:hAnsi="Times New Roman" w:cs="Times New Roman"/>
          <w:bCs/>
          <w:lang w:val="es-ES_tradnl"/>
        </w:rPr>
        <w:t xml:space="preserve"> </w:t>
      </w:r>
      <w:ins w:id="78" w:author="Autor">
        <w:r w:rsidR="000734E9">
          <w:rPr>
            <w:rFonts w:ascii="Times New Roman" w:hAnsi="Times New Roman" w:cs="Times New Roman"/>
            <w:bCs/>
            <w:lang w:val="es-ES_tradnl"/>
          </w:rPr>
          <w:t>e</w:t>
        </w:r>
        <w:del w:id="79" w:author="Autor">
          <w:r w:rsidR="006F647F" w:rsidDel="000734E9">
            <w:rPr>
              <w:rFonts w:ascii="Times New Roman" w:hAnsi="Times New Roman" w:cs="Times New Roman"/>
              <w:bCs/>
              <w:lang w:val="es-ES_tradnl"/>
            </w:rPr>
            <w:delText>E</w:delText>
          </w:r>
        </w:del>
      </w:ins>
      <w:del w:id="80" w:author="Autor">
        <w:r w:rsidRPr="00930664" w:rsidDel="006F647F">
          <w:rPr>
            <w:rFonts w:ascii="Times New Roman" w:hAnsi="Times New Roman" w:cs="Times New Roman"/>
            <w:bCs/>
            <w:lang w:val="es-ES_tradnl"/>
          </w:rPr>
          <w:delText>e</w:delText>
        </w:r>
      </w:del>
      <w:r w:rsidRPr="00930664">
        <w:rPr>
          <w:rFonts w:ascii="Times New Roman" w:hAnsi="Times New Roman" w:cs="Times New Roman"/>
          <w:bCs/>
          <w:lang w:val="es-ES_tradnl"/>
        </w:rPr>
        <w:t xml:space="preserve">sta problemática se ha presentado en algunos casos desde el mismo momento de aplicación y este defecto se ha llegado a observar con mayor claridad una vez fraguadas las pastas, esto se ha dado debido a su propio peso o incluso al someterla a esfuerzos. </w:t>
      </w:r>
    </w:p>
    <w:p w14:paraId="27D704B2" w14:textId="03493CED" w:rsidR="00930664" w:rsidRPr="002C4AAB" w:rsidRDefault="00930664" w:rsidP="002C4AAB">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Grado de contracción</w:t>
      </w:r>
      <w:ins w:id="81" w:author="Autor">
        <w:r w:rsidR="00EC3862">
          <w:rPr>
            <w:rFonts w:ascii="Times New Roman" w:hAnsi="Times New Roman" w:cs="Times New Roman"/>
            <w:bCs/>
            <w:lang w:val="es-ES_tradnl"/>
          </w:rPr>
          <w:t>:</w:t>
        </w:r>
      </w:ins>
      <w:del w:id="82" w:author="Autor">
        <w:r w:rsidRPr="00930664" w:rsidDel="00EC3862">
          <w:rPr>
            <w:rFonts w:ascii="Times New Roman" w:hAnsi="Times New Roman" w:cs="Times New Roman"/>
            <w:bCs/>
            <w:lang w:val="es-ES_tradnl"/>
          </w:rPr>
          <w:delText>,</w:delText>
        </w:r>
      </w:del>
      <w:r w:rsidRPr="00930664">
        <w:rPr>
          <w:rFonts w:ascii="Times New Roman" w:hAnsi="Times New Roman" w:cs="Times New Roman"/>
          <w:bCs/>
          <w:lang w:val="es-ES_tradnl"/>
        </w:rPr>
        <w:t xml:space="preserve"> las pastas de cal en ribetes, resanes y reposiciones, a través de su proceso de fraguado, han tenido cambios dimensionales, que </w:t>
      </w:r>
      <w:r>
        <w:rPr>
          <w:rFonts w:ascii="Times New Roman" w:hAnsi="Times New Roman" w:cs="Times New Roman"/>
          <w:bCs/>
          <w:lang w:val="es-ES_tradnl"/>
        </w:rPr>
        <w:t>pu</w:t>
      </w:r>
      <w:r w:rsidRPr="002C4AAB">
        <w:rPr>
          <w:rFonts w:ascii="Times New Roman" w:hAnsi="Times New Roman" w:cs="Times New Roman"/>
          <w:bCs/>
          <w:lang w:val="es-ES_tradnl"/>
        </w:rPr>
        <w:t>diera</w:t>
      </w:r>
      <w:ins w:id="83" w:author="Autor">
        <w:r w:rsidR="00EC3862">
          <w:rPr>
            <w:rFonts w:ascii="Times New Roman" w:hAnsi="Times New Roman" w:cs="Times New Roman"/>
            <w:bCs/>
            <w:lang w:val="es-ES_tradnl"/>
          </w:rPr>
          <w:t>n</w:t>
        </w:r>
      </w:ins>
      <w:r w:rsidRPr="002C4AAB">
        <w:rPr>
          <w:rFonts w:ascii="Times New Roman" w:hAnsi="Times New Roman" w:cs="Times New Roman"/>
          <w:bCs/>
          <w:lang w:val="es-ES_tradnl"/>
        </w:rPr>
        <w:t xml:space="preserve"> deformar el elemento, llegando al desprendimiento y desintegración. </w:t>
      </w:r>
    </w:p>
    <w:p w14:paraId="7EDBDBB4" w14:textId="1DB26DAC"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Agrietamiento</w:t>
      </w:r>
      <w:ins w:id="84" w:author="Autor">
        <w:r w:rsidR="00EC3862">
          <w:rPr>
            <w:rFonts w:ascii="Times New Roman" w:hAnsi="Times New Roman" w:cs="Times New Roman"/>
            <w:bCs/>
            <w:lang w:val="es-ES_tradnl"/>
          </w:rPr>
          <w:t>:</w:t>
        </w:r>
      </w:ins>
      <w:del w:id="85" w:author="Autor">
        <w:r w:rsidRPr="00930664" w:rsidDel="00EC3862">
          <w:rPr>
            <w:rFonts w:ascii="Times New Roman" w:hAnsi="Times New Roman" w:cs="Times New Roman"/>
            <w:bCs/>
            <w:lang w:val="es-ES_tradnl"/>
          </w:rPr>
          <w:delText>,</w:delText>
        </w:r>
      </w:del>
      <w:r w:rsidRPr="00930664">
        <w:rPr>
          <w:rFonts w:ascii="Times New Roman" w:hAnsi="Times New Roman" w:cs="Times New Roman"/>
          <w:bCs/>
          <w:lang w:val="es-ES_tradnl"/>
        </w:rPr>
        <w:t xml:space="preserve"> es una de las limitaciones más importantes y a</w:t>
      </w:r>
      <w:ins w:id="86" w:author="Autor">
        <w:r w:rsidR="00EC3862">
          <w:rPr>
            <w:rFonts w:ascii="Times New Roman" w:hAnsi="Times New Roman" w:cs="Times New Roman"/>
            <w:bCs/>
            <w:lang w:val="es-ES_tradnl"/>
          </w:rPr>
          <w:t xml:space="preserve"> </w:t>
        </w:r>
      </w:ins>
      <w:r w:rsidRPr="00930664">
        <w:rPr>
          <w:rFonts w:ascii="Times New Roman" w:hAnsi="Times New Roman" w:cs="Times New Roman"/>
          <w:bCs/>
          <w:lang w:val="es-ES_tradnl"/>
        </w:rPr>
        <w:t>l</w:t>
      </w:r>
      <w:ins w:id="87" w:author="Autor">
        <w:r w:rsidR="00EC3862">
          <w:rPr>
            <w:rFonts w:ascii="Times New Roman" w:hAnsi="Times New Roman" w:cs="Times New Roman"/>
            <w:bCs/>
            <w:lang w:val="es-ES_tradnl"/>
          </w:rPr>
          <w:t>a</w:t>
        </w:r>
      </w:ins>
      <w:r w:rsidRPr="00930664">
        <w:rPr>
          <w:rFonts w:ascii="Times New Roman" w:hAnsi="Times New Roman" w:cs="Times New Roman"/>
          <w:bCs/>
          <w:lang w:val="es-ES_tradnl"/>
        </w:rPr>
        <w:t xml:space="preserve"> que más hay que hacer frente, </w:t>
      </w:r>
      <w:r>
        <w:rPr>
          <w:rFonts w:ascii="Times New Roman" w:hAnsi="Times New Roman" w:cs="Times New Roman"/>
          <w:bCs/>
          <w:lang w:val="es-ES_tradnl"/>
        </w:rPr>
        <w:t xml:space="preserve">esto se ha observado en diversos trabajos en </w:t>
      </w:r>
      <w:r w:rsidRPr="00930664">
        <w:rPr>
          <w:rFonts w:ascii="Times New Roman" w:hAnsi="Times New Roman" w:cs="Times New Roman"/>
          <w:bCs/>
          <w:lang w:val="es-ES_tradnl"/>
        </w:rPr>
        <w:t xml:space="preserve">la actualidad, es sumamente recurrente y en muchos casos difícil de controlar. </w:t>
      </w:r>
    </w:p>
    <w:p w14:paraId="53888DB0" w14:textId="612615A8" w:rsidR="00930664" w:rsidRPr="00930664" w:rsidRDefault="00930664" w:rsidP="00930664">
      <w:pPr>
        <w:pStyle w:val="Prrafodelista"/>
        <w:numPr>
          <w:ilvl w:val="0"/>
          <w:numId w:val="8"/>
        </w:numPr>
        <w:spacing w:line="360" w:lineRule="auto"/>
        <w:jc w:val="both"/>
        <w:rPr>
          <w:rFonts w:ascii="Times New Roman" w:hAnsi="Times New Roman" w:cs="Times New Roman"/>
          <w:bCs/>
          <w:lang w:val="es-ES_tradnl"/>
        </w:rPr>
      </w:pPr>
      <w:proofErr w:type="spellStart"/>
      <w:r w:rsidRPr="00930664">
        <w:rPr>
          <w:rFonts w:ascii="Times New Roman" w:hAnsi="Times New Roman" w:cs="Times New Roman"/>
          <w:bCs/>
          <w:lang w:val="es-ES_tradnl"/>
        </w:rPr>
        <w:t>Pulverancia</w:t>
      </w:r>
      <w:proofErr w:type="spellEnd"/>
      <w:r w:rsidRPr="00930664">
        <w:rPr>
          <w:rFonts w:ascii="Times New Roman" w:hAnsi="Times New Roman" w:cs="Times New Roman"/>
          <w:bCs/>
          <w:lang w:val="es-ES_tradnl"/>
        </w:rPr>
        <w:t>, que se puede dar durante el proceso de fraguado o posterior</w:t>
      </w:r>
      <w:ins w:id="88" w:author="Autor">
        <w:r w:rsidR="00EC3862">
          <w:rPr>
            <w:rFonts w:ascii="Times New Roman" w:hAnsi="Times New Roman" w:cs="Times New Roman"/>
            <w:bCs/>
            <w:lang w:val="es-ES_tradnl"/>
          </w:rPr>
          <w:t>:</w:t>
        </w:r>
      </w:ins>
      <w:del w:id="89" w:author="Autor">
        <w:r w:rsidRPr="00930664" w:rsidDel="00EC3862">
          <w:rPr>
            <w:rFonts w:ascii="Times New Roman" w:hAnsi="Times New Roman" w:cs="Times New Roman"/>
            <w:bCs/>
            <w:lang w:val="es-ES_tradnl"/>
          </w:rPr>
          <w:delText>,</w:delText>
        </w:r>
      </w:del>
      <w:r w:rsidRPr="00930664">
        <w:rPr>
          <w:rFonts w:ascii="Times New Roman" w:hAnsi="Times New Roman" w:cs="Times New Roman"/>
          <w:bCs/>
          <w:lang w:val="es-ES_tradnl"/>
        </w:rPr>
        <w:t xml:space="preserve"> esto afecta la superficie e incluso la consistencia general de los elementos. </w:t>
      </w:r>
    </w:p>
    <w:p w14:paraId="21609A4E" w14:textId="392CF91B" w:rsidR="00DA1E71" w:rsidRDefault="00930664" w:rsidP="00930664">
      <w:pPr>
        <w:pStyle w:val="Prrafodelista"/>
        <w:numPr>
          <w:ilvl w:val="0"/>
          <w:numId w:val="8"/>
        </w:numPr>
        <w:spacing w:line="360" w:lineRule="auto"/>
        <w:jc w:val="both"/>
        <w:rPr>
          <w:rFonts w:ascii="Times New Roman" w:hAnsi="Times New Roman" w:cs="Times New Roman"/>
          <w:bCs/>
          <w:lang w:val="es-ES_tradnl"/>
        </w:rPr>
      </w:pPr>
      <w:r w:rsidRPr="00930664">
        <w:rPr>
          <w:rFonts w:ascii="Times New Roman" w:hAnsi="Times New Roman" w:cs="Times New Roman"/>
          <w:bCs/>
          <w:lang w:val="es-ES_tradnl"/>
        </w:rPr>
        <w:t>Resistencia mecánica</w:t>
      </w:r>
      <w:ins w:id="90" w:author="Autor">
        <w:r w:rsidR="00EC3862">
          <w:rPr>
            <w:rFonts w:ascii="Times New Roman" w:hAnsi="Times New Roman" w:cs="Times New Roman"/>
            <w:bCs/>
            <w:lang w:val="es-ES_tradnl"/>
          </w:rPr>
          <w:t>:</w:t>
        </w:r>
      </w:ins>
      <w:del w:id="91" w:author="Autor">
        <w:r w:rsidRPr="00930664" w:rsidDel="00EC3862">
          <w:rPr>
            <w:rFonts w:ascii="Times New Roman" w:hAnsi="Times New Roman" w:cs="Times New Roman"/>
            <w:bCs/>
            <w:lang w:val="es-ES_tradnl"/>
          </w:rPr>
          <w:delText>,</w:delText>
        </w:r>
      </w:del>
      <w:r w:rsidRPr="00930664">
        <w:rPr>
          <w:rFonts w:ascii="Times New Roman" w:hAnsi="Times New Roman" w:cs="Times New Roman"/>
          <w:bCs/>
          <w:lang w:val="es-ES_tradnl"/>
        </w:rPr>
        <w:t xml:space="preserve"> muchas de las pastas de cal no presentan la resistencia mecánica requerida para lo que fueron aplicad</w:t>
      </w:r>
      <w:ins w:id="92" w:author="Autor">
        <w:r w:rsidR="00EC3862">
          <w:rPr>
            <w:rFonts w:ascii="Times New Roman" w:hAnsi="Times New Roman" w:cs="Times New Roman"/>
            <w:bCs/>
            <w:lang w:val="es-ES_tradnl"/>
          </w:rPr>
          <w:t>a</w:t>
        </w:r>
      </w:ins>
      <w:del w:id="93" w:author="Autor">
        <w:r w:rsidRPr="00930664" w:rsidDel="00EC3862">
          <w:rPr>
            <w:rFonts w:ascii="Times New Roman" w:hAnsi="Times New Roman" w:cs="Times New Roman"/>
            <w:bCs/>
            <w:lang w:val="es-ES_tradnl"/>
          </w:rPr>
          <w:delText>o</w:delText>
        </w:r>
      </w:del>
      <w:r w:rsidRPr="00930664">
        <w:rPr>
          <w:rFonts w:ascii="Times New Roman" w:hAnsi="Times New Roman" w:cs="Times New Roman"/>
          <w:bCs/>
          <w:lang w:val="es-ES_tradnl"/>
        </w:rPr>
        <w:t>s, esto ha requerido el retiro de las pastas y una reformulación, que consiste en el cambio de proporciones o características de las cargas o de la cal como cementante</w:t>
      </w:r>
      <w:r>
        <w:rPr>
          <w:rFonts w:ascii="Times New Roman" w:hAnsi="Times New Roman" w:cs="Times New Roman"/>
          <w:bCs/>
          <w:lang w:val="es-ES_tradnl"/>
        </w:rPr>
        <w:t xml:space="preserve">, esto es algo común, que puede </w:t>
      </w:r>
      <w:commentRangeStart w:id="94"/>
      <w:r>
        <w:rPr>
          <w:rFonts w:ascii="Times New Roman" w:hAnsi="Times New Roman" w:cs="Times New Roman"/>
          <w:bCs/>
          <w:lang w:val="es-ES_tradnl"/>
        </w:rPr>
        <w:t xml:space="preserve">ser </w:t>
      </w:r>
      <w:commentRangeEnd w:id="94"/>
      <w:r w:rsidR="00FE6DE1">
        <w:rPr>
          <w:rStyle w:val="Refdecomentario"/>
        </w:rPr>
        <w:commentReference w:id="94"/>
      </w:r>
      <w:r>
        <w:rPr>
          <w:rFonts w:ascii="Times New Roman" w:hAnsi="Times New Roman" w:cs="Times New Roman"/>
          <w:bCs/>
          <w:lang w:val="es-ES_tradnl"/>
        </w:rPr>
        <w:t xml:space="preserve">debido a que </w:t>
      </w:r>
      <w:r w:rsidR="0023606B">
        <w:rPr>
          <w:rFonts w:ascii="Times New Roman" w:hAnsi="Times New Roman" w:cs="Times New Roman"/>
          <w:bCs/>
          <w:lang w:val="es-ES_tradnl"/>
        </w:rPr>
        <w:t>la preparación de los aditivos se da</w:t>
      </w:r>
      <w:r>
        <w:rPr>
          <w:rFonts w:ascii="Times New Roman" w:hAnsi="Times New Roman" w:cs="Times New Roman"/>
          <w:bCs/>
          <w:lang w:val="es-ES_tradnl"/>
        </w:rPr>
        <w:t xml:space="preserve"> de diferentes formas y su composición y/o contenido, posiblemente varí</w:t>
      </w:r>
      <w:ins w:id="95" w:author="Autor">
        <w:r w:rsidR="008E623E">
          <w:rPr>
            <w:rFonts w:ascii="Times New Roman" w:hAnsi="Times New Roman" w:cs="Times New Roman"/>
            <w:bCs/>
            <w:lang w:val="es-ES_tradnl"/>
          </w:rPr>
          <w:t>a</w:t>
        </w:r>
      </w:ins>
      <w:del w:id="96" w:author="Autor">
        <w:r w:rsidDel="008E623E">
          <w:rPr>
            <w:rFonts w:ascii="Times New Roman" w:hAnsi="Times New Roman" w:cs="Times New Roman"/>
            <w:bCs/>
            <w:lang w:val="es-ES_tradnl"/>
          </w:rPr>
          <w:delText>e</w:delText>
        </w:r>
      </w:del>
      <w:r>
        <w:rPr>
          <w:rFonts w:ascii="Times New Roman" w:hAnsi="Times New Roman" w:cs="Times New Roman"/>
          <w:bCs/>
          <w:lang w:val="es-ES_tradnl"/>
        </w:rPr>
        <w:t xml:space="preserve"> </w:t>
      </w:r>
      <w:r w:rsidR="0088192A">
        <w:rPr>
          <w:rFonts w:ascii="Times New Roman" w:hAnsi="Times New Roman" w:cs="Times New Roman"/>
          <w:bCs/>
          <w:lang w:val="es-ES_tradnl"/>
        </w:rPr>
        <w:t>dependiendo</w:t>
      </w:r>
      <w:r>
        <w:rPr>
          <w:rFonts w:ascii="Times New Roman" w:hAnsi="Times New Roman" w:cs="Times New Roman"/>
          <w:bCs/>
          <w:lang w:val="es-ES_tradnl"/>
        </w:rPr>
        <w:t xml:space="preserve"> de la preparación. </w:t>
      </w:r>
    </w:p>
    <w:p w14:paraId="5AF2CDCD" w14:textId="77777777" w:rsidR="0088192A" w:rsidRDefault="0088192A" w:rsidP="0088192A">
      <w:pPr>
        <w:spacing w:line="360" w:lineRule="auto"/>
        <w:jc w:val="both"/>
        <w:rPr>
          <w:rFonts w:ascii="Times New Roman" w:hAnsi="Times New Roman" w:cs="Times New Roman"/>
          <w:bCs/>
          <w:lang w:val="es-ES_tradnl"/>
        </w:rPr>
      </w:pPr>
    </w:p>
    <w:p w14:paraId="34CD227B" w14:textId="77777777" w:rsidR="009939E5" w:rsidRDefault="0088192A" w:rsidP="0088192A">
      <w:pPr>
        <w:spacing w:line="360" w:lineRule="auto"/>
        <w:jc w:val="both"/>
        <w:rPr>
          <w:rFonts w:ascii="Times New Roman" w:hAnsi="Times New Roman" w:cs="Times New Roman"/>
          <w:bCs/>
          <w:lang w:val="es-ES_tradnl"/>
        </w:rPr>
      </w:pPr>
      <w:r>
        <w:rPr>
          <w:rFonts w:ascii="Times New Roman" w:hAnsi="Times New Roman" w:cs="Times New Roman"/>
          <w:bCs/>
          <w:lang w:val="es-ES_tradnl"/>
        </w:rPr>
        <w:t xml:space="preserve">Los morteros de cal con aditivos orgánicos </w:t>
      </w:r>
      <w:r w:rsidR="0023606B">
        <w:rPr>
          <w:rFonts w:ascii="Times New Roman" w:hAnsi="Times New Roman" w:cs="Times New Roman"/>
          <w:bCs/>
          <w:lang w:val="es-ES_tradnl"/>
        </w:rPr>
        <w:t xml:space="preserve">son </w:t>
      </w:r>
      <w:r w:rsidRPr="0088192A">
        <w:rPr>
          <w:rFonts w:ascii="Times New Roman" w:hAnsi="Times New Roman" w:cs="Times New Roman"/>
          <w:bCs/>
          <w:lang w:val="es-ES_tradnl"/>
        </w:rPr>
        <w:t>una alternativa que ha mostrado resultados satisfactorios</w:t>
      </w:r>
      <w:r w:rsidR="009939E5">
        <w:rPr>
          <w:rFonts w:ascii="Times New Roman" w:hAnsi="Times New Roman" w:cs="Times New Roman"/>
          <w:bCs/>
          <w:lang w:val="es-ES_tradnl"/>
        </w:rPr>
        <w:t xml:space="preserve"> en los trabajos de conservación patrimonial,</w:t>
      </w:r>
      <w:r w:rsidRPr="0088192A">
        <w:rPr>
          <w:rFonts w:ascii="Times New Roman" w:hAnsi="Times New Roman" w:cs="Times New Roman"/>
          <w:bCs/>
          <w:lang w:val="es-ES_tradnl"/>
        </w:rPr>
        <w:t xml:space="preserve"> </w:t>
      </w:r>
      <w:r>
        <w:rPr>
          <w:rFonts w:ascii="Times New Roman" w:hAnsi="Times New Roman" w:cs="Times New Roman"/>
          <w:bCs/>
          <w:lang w:val="es-ES_tradnl"/>
        </w:rPr>
        <w:t>no solo en México</w:t>
      </w:r>
      <w:r w:rsidR="009939E5">
        <w:rPr>
          <w:rFonts w:ascii="Times New Roman" w:hAnsi="Times New Roman" w:cs="Times New Roman"/>
          <w:bCs/>
          <w:lang w:val="es-ES_tradnl"/>
        </w:rPr>
        <w:t xml:space="preserve"> </w:t>
      </w:r>
      <w:r>
        <w:rPr>
          <w:rFonts w:ascii="Times New Roman" w:hAnsi="Times New Roman" w:cs="Times New Roman"/>
          <w:bCs/>
          <w:lang w:val="es-ES_tradnl"/>
        </w:rPr>
        <w:t>con el uso de cortezas</w:t>
      </w:r>
      <w:r w:rsidR="0023606B">
        <w:rPr>
          <w:rFonts w:ascii="Times New Roman" w:hAnsi="Times New Roman" w:cs="Times New Roman"/>
          <w:bCs/>
          <w:lang w:val="es-ES_tradnl"/>
        </w:rPr>
        <w:t xml:space="preserve"> y el</w:t>
      </w:r>
      <w:r>
        <w:rPr>
          <w:rFonts w:ascii="Times New Roman" w:hAnsi="Times New Roman" w:cs="Times New Roman"/>
          <w:bCs/>
          <w:lang w:val="es-ES_tradnl"/>
        </w:rPr>
        <w:t xml:space="preserve"> mucilago de nopal</w:t>
      </w:r>
      <w:r w:rsidR="0023606B">
        <w:rPr>
          <w:rFonts w:ascii="Times New Roman" w:hAnsi="Times New Roman" w:cs="Times New Roman"/>
          <w:bCs/>
          <w:lang w:val="es-ES_tradnl"/>
        </w:rPr>
        <w:t xml:space="preserve">, sino en otras partes del mundo se ha trabajo </w:t>
      </w:r>
      <w:r>
        <w:rPr>
          <w:rFonts w:ascii="Times New Roman" w:hAnsi="Times New Roman" w:cs="Times New Roman"/>
          <w:bCs/>
          <w:lang w:val="es-ES_tradnl"/>
        </w:rPr>
        <w:t xml:space="preserve">con </w:t>
      </w:r>
      <w:r w:rsidR="0023606B">
        <w:rPr>
          <w:rFonts w:ascii="Times New Roman" w:hAnsi="Times New Roman" w:cs="Times New Roman"/>
          <w:bCs/>
          <w:lang w:val="es-ES_tradnl"/>
        </w:rPr>
        <w:t>c</w:t>
      </w:r>
      <w:r w:rsidR="0023606B" w:rsidRPr="0023606B">
        <w:rPr>
          <w:rFonts w:ascii="Times New Roman" w:hAnsi="Times New Roman" w:cs="Times New Roman"/>
          <w:bCs/>
          <w:lang w:val="es-ES_tradnl"/>
        </w:rPr>
        <w:t>uajada, azúcar moren</w:t>
      </w:r>
      <w:r w:rsidR="0023606B">
        <w:rPr>
          <w:rFonts w:ascii="Times New Roman" w:hAnsi="Times New Roman" w:cs="Times New Roman"/>
          <w:bCs/>
          <w:lang w:val="es-ES_tradnl"/>
        </w:rPr>
        <w:t>a</w:t>
      </w:r>
      <w:r w:rsidR="0023606B" w:rsidRPr="0023606B">
        <w:rPr>
          <w:rFonts w:ascii="Times New Roman" w:hAnsi="Times New Roman" w:cs="Times New Roman"/>
          <w:bCs/>
          <w:lang w:val="es-ES_tradnl"/>
        </w:rPr>
        <w:t>, extracto de cactus, pulpa de bel, lentejas y aceite de margosa</w:t>
      </w:r>
      <w:r w:rsidR="009939E5">
        <w:rPr>
          <w:rFonts w:ascii="Times New Roman" w:hAnsi="Times New Roman" w:cs="Times New Roman"/>
          <w:bCs/>
          <w:lang w:val="es-ES_tradnl"/>
        </w:rPr>
        <w:t xml:space="preserve">; lo que demuestra que es una opción viable y aceptada por la disciplina. </w:t>
      </w:r>
    </w:p>
    <w:p w14:paraId="7F507DF9" w14:textId="632E36DC" w:rsidR="0088192A" w:rsidRPr="0088192A" w:rsidRDefault="009939E5" w:rsidP="0088192A">
      <w:pPr>
        <w:spacing w:line="360" w:lineRule="auto"/>
        <w:jc w:val="both"/>
        <w:rPr>
          <w:rFonts w:ascii="Times New Roman" w:hAnsi="Times New Roman" w:cs="Times New Roman"/>
          <w:bCs/>
          <w:lang w:val="es-ES_tradnl"/>
        </w:rPr>
      </w:pPr>
      <w:r>
        <w:rPr>
          <w:rFonts w:ascii="Times New Roman" w:hAnsi="Times New Roman" w:cs="Times New Roman"/>
          <w:bCs/>
          <w:lang w:val="es-ES_tradnl"/>
        </w:rPr>
        <w:t>S</w:t>
      </w:r>
      <w:r w:rsidR="0023606B">
        <w:rPr>
          <w:rFonts w:ascii="Times New Roman" w:hAnsi="Times New Roman" w:cs="Times New Roman"/>
          <w:bCs/>
          <w:lang w:val="es-ES_tradnl"/>
        </w:rPr>
        <w:t>i bien como se mencion</w:t>
      </w:r>
      <w:ins w:id="97" w:author="Autor">
        <w:r w:rsidR="00497E38">
          <w:rPr>
            <w:rFonts w:ascii="Times New Roman" w:hAnsi="Times New Roman" w:cs="Times New Roman"/>
            <w:bCs/>
            <w:lang w:val="es-ES_tradnl"/>
          </w:rPr>
          <w:t>ó</w:t>
        </w:r>
      </w:ins>
      <w:del w:id="98" w:author="Autor">
        <w:r w:rsidR="0023606B" w:rsidDel="00497E38">
          <w:rPr>
            <w:rFonts w:ascii="Times New Roman" w:hAnsi="Times New Roman" w:cs="Times New Roman"/>
            <w:bCs/>
            <w:lang w:val="es-ES_tradnl"/>
          </w:rPr>
          <w:delText>o</w:delText>
        </w:r>
      </w:del>
      <w:r w:rsidR="0023606B">
        <w:rPr>
          <w:rFonts w:ascii="Times New Roman" w:hAnsi="Times New Roman" w:cs="Times New Roman"/>
          <w:bCs/>
          <w:lang w:val="es-ES_tradnl"/>
        </w:rPr>
        <w:t xml:space="preserve"> anteriormente </w:t>
      </w:r>
      <w:r>
        <w:rPr>
          <w:rFonts w:ascii="Times New Roman" w:hAnsi="Times New Roman" w:cs="Times New Roman"/>
          <w:bCs/>
          <w:lang w:val="es-ES_tradnl"/>
        </w:rPr>
        <w:t xml:space="preserve">estas mezclas </w:t>
      </w:r>
      <w:r w:rsidR="0023606B">
        <w:rPr>
          <w:rFonts w:ascii="Times New Roman" w:hAnsi="Times New Roman" w:cs="Times New Roman"/>
          <w:bCs/>
          <w:lang w:val="es-ES_tradnl"/>
        </w:rPr>
        <w:t xml:space="preserve">aún tienen sus limitaciones, </w:t>
      </w:r>
      <w:r w:rsidR="0088192A" w:rsidRPr="0088192A">
        <w:rPr>
          <w:rFonts w:ascii="Times New Roman" w:hAnsi="Times New Roman" w:cs="Times New Roman"/>
          <w:bCs/>
          <w:lang w:val="es-ES_tradnl"/>
        </w:rPr>
        <w:t xml:space="preserve">la disponibilidad </w:t>
      </w:r>
      <w:r>
        <w:rPr>
          <w:rFonts w:ascii="Times New Roman" w:hAnsi="Times New Roman" w:cs="Times New Roman"/>
          <w:bCs/>
          <w:lang w:val="es-ES_tradnl"/>
        </w:rPr>
        <w:t xml:space="preserve">de los materiales </w:t>
      </w:r>
      <w:r w:rsidR="0088192A" w:rsidRPr="0088192A">
        <w:rPr>
          <w:rFonts w:ascii="Times New Roman" w:hAnsi="Times New Roman" w:cs="Times New Roman"/>
          <w:bCs/>
          <w:lang w:val="es-ES_tradnl"/>
        </w:rPr>
        <w:t>en el territorio me</w:t>
      </w:r>
      <w:r>
        <w:rPr>
          <w:rFonts w:ascii="Times New Roman" w:hAnsi="Times New Roman" w:cs="Times New Roman"/>
          <w:bCs/>
          <w:lang w:val="es-ES_tradnl"/>
        </w:rPr>
        <w:t>x</w:t>
      </w:r>
      <w:r w:rsidR="0088192A" w:rsidRPr="0088192A">
        <w:rPr>
          <w:rFonts w:ascii="Times New Roman" w:hAnsi="Times New Roman" w:cs="Times New Roman"/>
          <w:bCs/>
          <w:lang w:val="es-ES_tradnl"/>
        </w:rPr>
        <w:t xml:space="preserve">icano, su fácil extracción y bajo costo </w:t>
      </w:r>
      <w:r w:rsidR="0023606B">
        <w:rPr>
          <w:rFonts w:ascii="Times New Roman" w:hAnsi="Times New Roman" w:cs="Times New Roman"/>
          <w:bCs/>
          <w:lang w:val="es-ES_tradnl"/>
        </w:rPr>
        <w:t>hace que los aditivos orgánicos para su uso en l</w:t>
      </w:r>
      <w:r>
        <w:rPr>
          <w:rFonts w:ascii="Times New Roman" w:hAnsi="Times New Roman" w:cs="Times New Roman"/>
          <w:bCs/>
          <w:lang w:val="es-ES_tradnl"/>
        </w:rPr>
        <w:t>os morteros de</w:t>
      </w:r>
      <w:r w:rsidR="0023606B">
        <w:rPr>
          <w:rFonts w:ascii="Times New Roman" w:hAnsi="Times New Roman" w:cs="Times New Roman"/>
          <w:bCs/>
          <w:lang w:val="es-ES_tradnl"/>
        </w:rPr>
        <w:t xml:space="preserve"> restauración </w:t>
      </w:r>
      <w:r w:rsidR="00A55AB0">
        <w:rPr>
          <w:rFonts w:ascii="Times New Roman" w:hAnsi="Times New Roman" w:cs="Times New Roman"/>
          <w:bCs/>
          <w:lang w:val="es-ES_tradnl"/>
        </w:rPr>
        <w:t xml:space="preserve">sean </w:t>
      </w:r>
      <w:r w:rsidR="00A55AB0" w:rsidRPr="0088192A">
        <w:rPr>
          <w:rFonts w:ascii="Times New Roman" w:hAnsi="Times New Roman" w:cs="Times New Roman"/>
          <w:bCs/>
          <w:lang w:val="es-ES_tradnl"/>
        </w:rPr>
        <w:t>una</w:t>
      </w:r>
      <w:r w:rsidR="0088192A" w:rsidRPr="0088192A">
        <w:rPr>
          <w:rFonts w:ascii="Times New Roman" w:hAnsi="Times New Roman" w:cs="Times New Roman"/>
          <w:bCs/>
          <w:lang w:val="es-ES_tradnl"/>
        </w:rPr>
        <w:t xml:space="preserve"> opción</w:t>
      </w:r>
      <w:r w:rsidR="00423452">
        <w:rPr>
          <w:rFonts w:ascii="Times New Roman" w:hAnsi="Times New Roman" w:cs="Times New Roman"/>
          <w:bCs/>
          <w:lang w:val="es-ES_tradnl"/>
        </w:rPr>
        <w:t xml:space="preserve"> factible</w:t>
      </w:r>
      <w:r w:rsidR="0023606B">
        <w:rPr>
          <w:rFonts w:ascii="Times New Roman" w:hAnsi="Times New Roman" w:cs="Times New Roman"/>
          <w:bCs/>
          <w:lang w:val="es-ES_tradnl"/>
        </w:rPr>
        <w:t>,</w:t>
      </w:r>
      <w:r w:rsidR="0088192A" w:rsidRPr="0088192A">
        <w:rPr>
          <w:rFonts w:ascii="Times New Roman" w:hAnsi="Times New Roman" w:cs="Times New Roman"/>
          <w:bCs/>
          <w:lang w:val="es-ES_tradnl"/>
        </w:rPr>
        <w:t xml:space="preserve"> que</w:t>
      </w:r>
      <w:r w:rsidR="002C4AAB">
        <w:rPr>
          <w:rFonts w:ascii="Times New Roman" w:hAnsi="Times New Roman" w:cs="Times New Roman"/>
          <w:bCs/>
          <w:lang w:val="es-ES_tradnl"/>
        </w:rPr>
        <w:t xml:space="preserve"> </w:t>
      </w:r>
      <w:r w:rsidR="0088192A" w:rsidRPr="0088192A">
        <w:rPr>
          <w:rFonts w:ascii="Times New Roman" w:hAnsi="Times New Roman" w:cs="Times New Roman"/>
          <w:bCs/>
          <w:lang w:val="es-ES_tradnl"/>
        </w:rPr>
        <w:t>permite seguir estudiándolo</w:t>
      </w:r>
      <w:r w:rsidR="0023606B">
        <w:rPr>
          <w:rFonts w:ascii="Times New Roman" w:hAnsi="Times New Roman" w:cs="Times New Roman"/>
          <w:bCs/>
          <w:lang w:val="es-ES_tradnl"/>
        </w:rPr>
        <w:t>s</w:t>
      </w:r>
      <w:r w:rsidR="0088192A" w:rsidRPr="0088192A">
        <w:rPr>
          <w:rFonts w:ascii="Times New Roman" w:hAnsi="Times New Roman" w:cs="Times New Roman"/>
          <w:bCs/>
          <w:lang w:val="es-ES_tradnl"/>
        </w:rPr>
        <w:t xml:space="preserve"> y experimentando</w:t>
      </w:r>
      <w:r w:rsidR="0023606B">
        <w:rPr>
          <w:rFonts w:ascii="Times New Roman" w:hAnsi="Times New Roman" w:cs="Times New Roman"/>
          <w:bCs/>
          <w:lang w:val="es-ES_tradnl"/>
        </w:rPr>
        <w:t xml:space="preserve"> </w:t>
      </w:r>
      <w:r w:rsidR="00423452">
        <w:rPr>
          <w:rFonts w:ascii="Times New Roman" w:hAnsi="Times New Roman" w:cs="Times New Roman"/>
          <w:bCs/>
          <w:lang w:val="es-ES_tradnl"/>
        </w:rPr>
        <w:t xml:space="preserve">con ellos </w:t>
      </w:r>
      <w:r w:rsidR="0023606B">
        <w:rPr>
          <w:rFonts w:ascii="Times New Roman" w:hAnsi="Times New Roman" w:cs="Times New Roman"/>
          <w:bCs/>
          <w:lang w:val="es-ES_tradnl"/>
        </w:rPr>
        <w:t>para poder llegar a una caracterización de su uso.</w:t>
      </w:r>
      <w:r w:rsidR="0088192A" w:rsidRPr="0088192A">
        <w:rPr>
          <w:rFonts w:ascii="Times New Roman" w:hAnsi="Times New Roman" w:cs="Times New Roman"/>
          <w:bCs/>
          <w:lang w:val="es-ES_tradnl"/>
        </w:rPr>
        <w:t xml:space="preserve">  </w:t>
      </w:r>
    </w:p>
    <w:p w14:paraId="5196530C" w14:textId="77777777" w:rsidR="00534498" w:rsidRDefault="00534498" w:rsidP="00304499">
      <w:pPr>
        <w:spacing w:line="360" w:lineRule="auto"/>
        <w:rPr>
          <w:rFonts w:ascii="Times New Roman" w:hAnsi="Times New Roman" w:cs="Times New Roman"/>
          <w:b/>
          <w:lang w:val="es-ES"/>
        </w:rPr>
      </w:pPr>
    </w:p>
    <w:p w14:paraId="46617A54" w14:textId="77777777" w:rsidR="006C1412" w:rsidRDefault="006C1412" w:rsidP="00304499">
      <w:pPr>
        <w:spacing w:line="360" w:lineRule="auto"/>
        <w:rPr>
          <w:rFonts w:ascii="Times New Roman" w:hAnsi="Times New Roman" w:cs="Times New Roman"/>
          <w:b/>
          <w:lang w:val="es-ES"/>
        </w:rPr>
      </w:pPr>
    </w:p>
    <w:p w14:paraId="7787C644" w14:textId="77777777" w:rsidR="006C1412" w:rsidRDefault="006C1412" w:rsidP="00304499">
      <w:pPr>
        <w:spacing w:line="360" w:lineRule="auto"/>
        <w:rPr>
          <w:rFonts w:ascii="Times New Roman" w:hAnsi="Times New Roman" w:cs="Times New Roman"/>
          <w:b/>
          <w:lang w:val="es-ES"/>
        </w:rPr>
      </w:pPr>
    </w:p>
    <w:p w14:paraId="2BE11683" w14:textId="249EB4B8" w:rsidR="00304499" w:rsidRPr="001D39FF" w:rsidRDefault="00304499" w:rsidP="00304499">
      <w:pPr>
        <w:spacing w:line="360" w:lineRule="auto"/>
        <w:rPr>
          <w:rFonts w:ascii="Times New Roman" w:hAnsi="Times New Roman" w:cs="Times New Roman"/>
          <w:b/>
          <w:lang w:val="es-ES"/>
        </w:rPr>
      </w:pPr>
      <w:r w:rsidRPr="001D39FF">
        <w:rPr>
          <w:rFonts w:ascii="Times New Roman" w:hAnsi="Times New Roman" w:cs="Times New Roman"/>
          <w:b/>
          <w:lang w:val="es-ES"/>
        </w:rPr>
        <w:t>Referencias</w:t>
      </w:r>
    </w:p>
    <w:p w14:paraId="26CE8E8A" w14:textId="04E8BB15" w:rsidR="001D39FF" w:rsidRDefault="00F3415F" w:rsidP="001D39FF">
      <w:pPr>
        <w:spacing w:line="360" w:lineRule="auto"/>
        <w:ind w:left="567" w:hanging="283"/>
        <w:rPr>
          <w:rFonts w:ascii="Times New Roman" w:hAnsi="Times New Roman" w:cs="Times New Roman"/>
          <w:bCs/>
          <w:sz w:val="18"/>
          <w:szCs w:val="18"/>
        </w:rPr>
      </w:pPr>
      <w:r>
        <w:rPr>
          <w:rFonts w:ascii="Times New Roman" w:hAnsi="Times New Roman" w:cs="Times New Roman"/>
          <w:bCs/>
          <w:sz w:val="18"/>
          <w:szCs w:val="18"/>
        </w:rPr>
        <w:t>Chanfón Olmos</w:t>
      </w:r>
      <w:r w:rsidR="001D39FF" w:rsidRPr="001D39FF">
        <w:rPr>
          <w:rFonts w:ascii="Times New Roman" w:hAnsi="Times New Roman" w:cs="Times New Roman"/>
          <w:bCs/>
          <w:sz w:val="18"/>
          <w:szCs w:val="18"/>
        </w:rPr>
        <w:t>, C. (</w:t>
      </w:r>
      <w:r>
        <w:rPr>
          <w:rFonts w:ascii="Times New Roman" w:hAnsi="Times New Roman" w:cs="Times New Roman"/>
          <w:bCs/>
          <w:sz w:val="18"/>
          <w:szCs w:val="18"/>
        </w:rPr>
        <w:t>1996</w:t>
      </w:r>
      <w:r w:rsidR="001D39FF" w:rsidRPr="001D39FF">
        <w:rPr>
          <w:rFonts w:ascii="Times New Roman" w:hAnsi="Times New Roman" w:cs="Times New Roman"/>
          <w:bCs/>
          <w:sz w:val="18"/>
          <w:szCs w:val="18"/>
        </w:rPr>
        <w:t>). </w:t>
      </w:r>
      <w:r w:rsidRPr="00F3415F">
        <w:rPr>
          <w:rFonts w:ascii="Times New Roman" w:hAnsi="Times New Roman" w:cs="Times New Roman"/>
          <w:bCs/>
          <w:i/>
          <w:iCs/>
          <w:sz w:val="18"/>
          <w:szCs w:val="18"/>
          <w:lang w:val="es-ES_tradnl"/>
        </w:rPr>
        <w:t xml:space="preserve">Fundamentos Teóricos de la </w:t>
      </w:r>
      <w:r w:rsidR="001D2265">
        <w:rPr>
          <w:rFonts w:ascii="Times New Roman" w:hAnsi="Times New Roman" w:cs="Times New Roman"/>
          <w:bCs/>
          <w:i/>
          <w:iCs/>
          <w:sz w:val="18"/>
          <w:szCs w:val="18"/>
          <w:lang w:val="es-ES_tradnl"/>
        </w:rPr>
        <w:t>R</w:t>
      </w:r>
      <w:r w:rsidRPr="00F3415F">
        <w:rPr>
          <w:rFonts w:ascii="Times New Roman" w:hAnsi="Times New Roman" w:cs="Times New Roman"/>
          <w:bCs/>
          <w:i/>
          <w:iCs/>
          <w:sz w:val="18"/>
          <w:szCs w:val="18"/>
          <w:lang w:val="es-ES_tradnl"/>
        </w:rPr>
        <w:t>estauración</w:t>
      </w:r>
      <w:r w:rsidR="00C12AF5">
        <w:rPr>
          <w:rFonts w:ascii="Times New Roman" w:hAnsi="Times New Roman" w:cs="Times New Roman"/>
          <w:bCs/>
          <w:sz w:val="18"/>
          <w:szCs w:val="18"/>
        </w:rPr>
        <w:t xml:space="preserve">, </w:t>
      </w:r>
      <w:r>
        <w:rPr>
          <w:rFonts w:ascii="Times New Roman" w:hAnsi="Times New Roman" w:cs="Times New Roman"/>
          <w:bCs/>
          <w:sz w:val="18"/>
          <w:szCs w:val="18"/>
        </w:rPr>
        <w:t>UNAM</w:t>
      </w:r>
      <w:r w:rsidR="001D39FF" w:rsidRPr="001D39FF">
        <w:rPr>
          <w:rFonts w:ascii="Times New Roman" w:hAnsi="Times New Roman" w:cs="Times New Roman"/>
          <w:bCs/>
          <w:sz w:val="18"/>
          <w:szCs w:val="18"/>
        </w:rPr>
        <w:t>.</w:t>
      </w:r>
    </w:p>
    <w:p w14:paraId="50AFF59A" w14:textId="068B7973" w:rsidR="004C6CA0" w:rsidRDefault="004C6CA0" w:rsidP="001D39FF">
      <w:pPr>
        <w:spacing w:line="360" w:lineRule="auto"/>
        <w:ind w:left="567" w:hanging="283"/>
        <w:rPr>
          <w:rFonts w:ascii="Times New Roman" w:hAnsi="Times New Roman" w:cs="Times New Roman"/>
          <w:bCs/>
          <w:sz w:val="18"/>
          <w:szCs w:val="18"/>
        </w:rPr>
      </w:pPr>
      <w:r>
        <w:rPr>
          <w:rFonts w:ascii="Times New Roman" w:hAnsi="Times New Roman" w:cs="Times New Roman"/>
          <w:bCs/>
          <w:sz w:val="18"/>
          <w:szCs w:val="18"/>
        </w:rPr>
        <w:lastRenderedPageBreak/>
        <w:t xml:space="preserve">Cruz Flores, S. </w:t>
      </w:r>
      <w:r w:rsidRPr="004C6CA0">
        <w:rPr>
          <w:rFonts w:ascii="Times New Roman" w:hAnsi="Times New Roman" w:cs="Times New Roman"/>
          <w:bCs/>
          <w:sz w:val="18"/>
          <w:szCs w:val="18"/>
          <w:lang w:val="es-ES_tradnl"/>
        </w:rPr>
        <w:t>“El mucílago de nopal como aditivo de las pastas de cal empleadas en conservación”.</w:t>
      </w:r>
      <w:r w:rsidR="001D2265">
        <w:rPr>
          <w:rFonts w:ascii="Times New Roman" w:hAnsi="Times New Roman" w:cs="Times New Roman"/>
          <w:bCs/>
          <w:sz w:val="18"/>
          <w:szCs w:val="18"/>
          <w:lang w:val="es-ES_tradnl"/>
        </w:rPr>
        <w:t xml:space="preserve"> </w:t>
      </w:r>
      <w:r w:rsidRPr="004C6CA0">
        <w:rPr>
          <w:rFonts w:ascii="Times New Roman" w:hAnsi="Times New Roman" w:cs="Times New Roman"/>
          <w:bCs/>
          <w:sz w:val="18"/>
          <w:szCs w:val="18"/>
          <w:lang w:val="es-ES_tradnl"/>
        </w:rPr>
        <w:t xml:space="preserve">En: </w:t>
      </w:r>
      <w:r w:rsidRPr="004C6CA0">
        <w:rPr>
          <w:rFonts w:ascii="Times New Roman" w:hAnsi="Times New Roman" w:cs="Times New Roman"/>
          <w:bCs/>
          <w:i/>
          <w:iCs/>
          <w:sz w:val="18"/>
          <w:szCs w:val="18"/>
          <w:lang w:val="es-ES_tradnl"/>
        </w:rPr>
        <w:t>La cal, historia, propiedades y uso</w:t>
      </w:r>
      <w:r w:rsidRPr="004C6CA0">
        <w:rPr>
          <w:rFonts w:ascii="Times New Roman" w:hAnsi="Times New Roman" w:cs="Times New Roman"/>
          <w:bCs/>
          <w:sz w:val="18"/>
          <w:szCs w:val="18"/>
          <w:lang w:val="es-ES_tradnl"/>
        </w:rPr>
        <w:t>. UNAM</w:t>
      </w:r>
    </w:p>
    <w:p w14:paraId="7782E349" w14:textId="2AF2FAC4" w:rsidR="00227CCD" w:rsidRPr="006639E4" w:rsidRDefault="00227CCD" w:rsidP="00227CCD">
      <w:pPr>
        <w:spacing w:line="360" w:lineRule="auto"/>
        <w:ind w:left="284"/>
        <w:rPr>
          <w:rFonts w:ascii="Times New Roman" w:hAnsi="Times New Roman" w:cs="Times New Roman"/>
          <w:bCs/>
          <w:sz w:val="18"/>
          <w:szCs w:val="18"/>
          <w:lang w:val="en-US"/>
        </w:rPr>
      </w:pPr>
      <w:r>
        <w:rPr>
          <w:rFonts w:ascii="Times New Roman" w:hAnsi="Times New Roman" w:cs="Times New Roman"/>
          <w:bCs/>
          <w:sz w:val="18"/>
          <w:szCs w:val="18"/>
        </w:rPr>
        <w:t>Fuentes Porto, A. y Otero,</w:t>
      </w:r>
      <w:r w:rsidRPr="00227CCD">
        <w:rPr>
          <w:rFonts w:ascii="Times New Roman" w:hAnsi="Times New Roman" w:cs="Times New Roman"/>
          <w:bCs/>
          <w:sz w:val="18"/>
          <w:szCs w:val="18"/>
          <w:lang w:val="es-ES_tradnl"/>
        </w:rPr>
        <w:t xml:space="preserve"> (2010).</w:t>
      </w:r>
      <w:r>
        <w:rPr>
          <w:rFonts w:ascii="Times New Roman" w:hAnsi="Times New Roman" w:cs="Times New Roman"/>
          <w:bCs/>
          <w:sz w:val="18"/>
          <w:szCs w:val="18"/>
        </w:rPr>
        <w:t xml:space="preserve"> A. </w:t>
      </w:r>
      <w:r w:rsidRPr="00227CCD">
        <w:rPr>
          <w:rFonts w:ascii="Times New Roman" w:hAnsi="Times New Roman" w:cs="Times New Roman"/>
          <w:bCs/>
          <w:i/>
          <w:iCs/>
          <w:sz w:val="18"/>
          <w:szCs w:val="18"/>
          <w:lang w:val="es-ES_tradnl"/>
        </w:rPr>
        <w:t>La técnica pictórica de los mayas al servicio de la restauración de estucos y pintura mural en M</w:t>
      </w:r>
      <w:r w:rsidR="001D2265">
        <w:rPr>
          <w:rFonts w:ascii="Times New Roman" w:hAnsi="Times New Roman" w:cs="Times New Roman"/>
          <w:bCs/>
          <w:i/>
          <w:iCs/>
          <w:sz w:val="18"/>
          <w:szCs w:val="18"/>
          <w:lang w:val="es-ES_tradnl"/>
        </w:rPr>
        <w:t>é</w:t>
      </w:r>
      <w:r w:rsidRPr="00227CCD">
        <w:rPr>
          <w:rFonts w:ascii="Times New Roman" w:hAnsi="Times New Roman" w:cs="Times New Roman"/>
          <w:bCs/>
          <w:i/>
          <w:iCs/>
          <w:sz w:val="18"/>
          <w:szCs w:val="18"/>
          <w:lang w:val="es-ES_tradnl"/>
        </w:rPr>
        <w:t xml:space="preserve">xico, </w:t>
      </w:r>
      <w:proofErr w:type="spellStart"/>
      <w:r w:rsidRPr="00227CCD">
        <w:rPr>
          <w:rFonts w:ascii="Times New Roman" w:hAnsi="Times New Roman" w:cs="Times New Roman"/>
          <w:bCs/>
          <w:i/>
          <w:iCs/>
          <w:sz w:val="18"/>
          <w:szCs w:val="18"/>
          <w:lang w:val="es-ES_tradnl"/>
        </w:rPr>
        <w:t>Calakmul</w:t>
      </w:r>
      <w:proofErr w:type="spellEnd"/>
      <w:r w:rsidRPr="00227CCD">
        <w:rPr>
          <w:rFonts w:ascii="Times New Roman" w:hAnsi="Times New Roman" w:cs="Times New Roman"/>
          <w:bCs/>
          <w:i/>
          <w:iCs/>
          <w:sz w:val="18"/>
          <w:szCs w:val="18"/>
          <w:lang w:val="es-ES_tradnl"/>
        </w:rPr>
        <w:t>: Un ejemplo de restauración ecológica.</w:t>
      </w:r>
      <w:r w:rsidRPr="00227CCD">
        <w:rPr>
          <w:rFonts w:ascii="Times New Roman" w:hAnsi="Times New Roman" w:cs="Times New Roman"/>
          <w:bCs/>
          <w:sz w:val="18"/>
          <w:szCs w:val="18"/>
          <w:lang w:val="es-ES_tradnl"/>
        </w:rPr>
        <w:t xml:space="preserve"> En: XII Reunió técnica.</w:t>
      </w:r>
      <w:r w:rsidR="001C07A8">
        <w:rPr>
          <w:rFonts w:ascii="Times New Roman" w:hAnsi="Times New Roman" w:cs="Times New Roman"/>
          <w:bCs/>
          <w:sz w:val="18"/>
          <w:szCs w:val="18"/>
          <w:lang w:val="es-ES_tradnl"/>
        </w:rPr>
        <w:t xml:space="preserve"> </w:t>
      </w:r>
      <w:r w:rsidRPr="00227CCD">
        <w:rPr>
          <w:rFonts w:ascii="Times New Roman" w:hAnsi="Times New Roman" w:cs="Times New Roman"/>
          <w:bCs/>
          <w:sz w:val="18"/>
          <w:szCs w:val="18"/>
          <w:lang w:val="es-ES_tradnl"/>
        </w:rPr>
        <w:t xml:space="preserve">Vero una </w:t>
      </w:r>
      <w:proofErr w:type="spellStart"/>
      <w:r w:rsidRPr="00227CCD">
        <w:rPr>
          <w:rFonts w:ascii="Times New Roman" w:hAnsi="Times New Roman" w:cs="Times New Roman"/>
          <w:bCs/>
          <w:sz w:val="18"/>
          <w:szCs w:val="18"/>
          <w:lang w:val="es-ES_tradnl"/>
        </w:rPr>
        <w:t>conservació-restauració</w:t>
      </w:r>
      <w:proofErr w:type="spellEnd"/>
      <w:r w:rsidRPr="00227CCD">
        <w:rPr>
          <w:rFonts w:ascii="Times New Roman" w:hAnsi="Times New Roman" w:cs="Times New Roman"/>
          <w:bCs/>
          <w:sz w:val="18"/>
          <w:szCs w:val="18"/>
          <w:lang w:val="es-ES_tradnl"/>
        </w:rPr>
        <w:t xml:space="preserve"> </w:t>
      </w:r>
      <w:proofErr w:type="spellStart"/>
      <w:proofErr w:type="gramStart"/>
      <w:r w:rsidRPr="00227CCD">
        <w:rPr>
          <w:rFonts w:ascii="Times New Roman" w:hAnsi="Times New Roman" w:cs="Times New Roman"/>
          <w:bCs/>
          <w:sz w:val="18"/>
          <w:szCs w:val="18"/>
          <w:lang w:val="es-ES_tradnl"/>
        </w:rPr>
        <w:t>sostenible:reptes</w:t>
      </w:r>
      <w:proofErr w:type="spellEnd"/>
      <w:proofErr w:type="gramEnd"/>
      <w:r w:rsidRPr="00227CCD">
        <w:rPr>
          <w:rFonts w:ascii="Times New Roman" w:hAnsi="Times New Roman" w:cs="Times New Roman"/>
          <w:bCs/>
          <w:sz w:val="18"/>
          <w:szCs w:val="18"/>
          <w:lang w:val="es-ES_tradnl"/>
        </w:rPr>
        <w:t xml:space="preserve"> i </w:t>
      </w:r>
      <w:proofErr w:type="spellStart"/>
      <w:r w:rsidRPr="00227CCD">
        <w:rPr>
          <w:rFonts w:ascii="Times New Roman" w:hAnsi="Times New Roman" w:cs="Times New Roman"/>
          <w:bCs/>
          <w:sz w:val="18"/>
          <w:szCs w:val="18"/>
          <w:lang w:val="es-ES_tradnl"/>
        </w:rPr>
        <w:t>projectes</w:t>
      </w:r>
      <w:proofErr w:type="spellEnd"/>
      <w:r w:rsidRPr="00227CCD">
        <w:rPr>
          <w:rFonts w:ascii="Times New Roman" w:hAnsi="Times New Roman" w:cs="Times New Roman"/>
          <w:bCs/>
          <w:sz w:val="18"/>
          <w:szCs w:val="18"/>
          <w:lang w:val="es-ES_tradnl"/>
        </w:rPr>
        <w:t xml:space="preserve">. </w:t>
      </w:r>
      <w:proofErr w:type="spellStart"/>
      <w:r w:rsidRPr="006639E4">
        <w:rPr>
          <w:rFonts w:ascii="Times New Roman" w:hAnsi="Times New Roman" w:cs="Times New Roman"/>
          <w:bCs/>
          <w:sz w:val="18"/>
          <w:szCs w:val="18"/>
          <w:lang w:val="en-US"/>
        </w:rPr>
        <w:t>Museu</w:t>
      </w:r>
      <w:proofErr w:type="spellEnd"/>
      <w:r w:rsidRPr="006639E4">
        <w:rPr>
          <w:rFonts w:ascii="Times New Roman" w:hAnsi="Times New Roman" w:cs="Times New Roman"/>
          <w:bCs/>
          <w:sz w:val="18"/>
          <w:szCs w:val="18"/>
          <w:lang w:val="en-US"/>
        </w:rPr>
        <w:t xml:space="preserve"> Nacional </w:t>
      </w:r>
      <w:proofErr w:type="spellStart"/>
      <w:r w:rsidRPr="006639E4">
        <w:rPr>
          <w:rFonts w:ascii="Times New Roman" w:hAnsi="Times New Roman" w:cs="Times New Roman"/>
          <w:bCs/>
          <w:sz w:val="18"/>
          <w:szCs w:val="18"/>
          <w:lang w:val="en-US"/>
        </w:rPr>
        <w:t>d´</w:t>
      </w:r>
      <w:r w:rsidR="001C07A8" w:rsidRPr="006639E4">
        <w:rPr>
          <w:rFonts w:ascii="Times New Roman" w:hAnsi="Times New Roman" w:cs="Times New Roman"/>
          <w:bCs/>
          <w:sz w:val="18"/>
          <w:szCs w:val="18"/>
          <w:lang w:val="en-US"/>
        </w:rPr>
        <w:t>A</w:t>
      </w:r>
      <w:r w:rsidRPr="006639E4">
        <w:rPr>
          <w:rFonts w:ascii="Times New Roman" w:hAnsi="Times New Roman" w:cs="Times New Roman"/>
          <w:bCs/>
          <w:sz w:val="18"/>
          <w:szCs w:val="18"/>
          <w:lang w:val="en-US"/>
        </w:rPr>
        <w:t>rt</w:t>
      </w:r>
      <w:proofErr w:type="spellEnd"/>
      <w:r w:rsidRPr="006639E4">
        <w:rPr>
          <w:rFonts w:ascii="Times New Roman" w:hAnsi="Times New Roman" w:cs="Times New Roman"/>
          <w:bCs/>
          <w:sz w:val="18"/>
          <w:szCs w:val="18"/>
          <w:lang w:val="en-US"/>
        </w:rPr>
        <w:t xml:space="preserve"> de Catalunya, Barcelona </w:t>
      </w:r>
    </w:p>
    <w:p w14:paraId="3164F110" w14:textId="2D8B2C8C" w:rsidR="0028328A" w:rsidRPr="0028328A" w:rsidRDefault="0028328A" w:rsidP="00227CCD">
      <w:pPr>
        <w:spacing w:line="360" w:lineRule="auto"/>
        <w:ind w:left="284"/>
        <w:rPr>
          <w:rFonts w:ascii="Times New Roman" w:hAnsi="Times New Roman" w:cs="Times New Roman"/>
          <w:bCs/>
          <w:sz w:val="18"/>
          <w:szCs w:val="18"/>
          <w:lang w:val="en-US"/>
        </w:rPr>
      </w:pPr>
      <w:r w:rsidRPr="0028328A">
        <w:rPr>
          <w:rFonts w:ascii="Times New Roman" w:hAnsi="Times New Roman" w:cs="Times New Roman"/>
          <w:bCs/>
          <w:sz w:val="18"/>
          <w:szCs w:val="18"/>
          <w:lang w:val="en-US"/>
        </w:rPr>
        <w:t xml:space="preserve">Gallegos, </w:t>
      </w:r>
      <w:r>
        <w:rPr>
          <w:rFonts w:ascii="Times New Roman" w:hAnsi="Times New Roman" w:cs="Times New Roman"/>
          <w:bCs/>
          <w:sz w:val="18"/>
          <w:szCs w:val="18"/>
          <w:lang w:val="en-US"/>
        </w:rPr>
        <w:t xml:space="preserve">R. y </w:t>
      </w:r>
      <w:r w:rsidRPr="0028328A">
        <w:rPr>
          <w:rFonts w:ascii="Times New Roman" w:hAnsi="Times New Roman" w:cs="Times New Roman"/>
          <w:bCs/>
          <w:sz w:val="18"/>
          <w:szCs w:val="18"/>
          <w:lang w:val="en-US"/>
        </w:rPr>
        <w:t xml:space="preserve">Aranda Y, Gomez, E. Suarez, E. </w:t>
      </w:r>
      <w:r>
        <w:rPr>
          <w:rFonts w:ascii="Times New Roman" w:hAnsi="Times New Roman" w:cs="Times New Roman"/>
          <w:bCs/>
          <w:sz w:val="18"/>
          <w:szCs w:val="18"/>
          <w:lang w:val="en-US"/>
        </w:rPr>
        <w:t xml:space="preserve">(2012) </w:t>
      </w:r>
      <w:r w:rsidRPr="0028328A">
        <w:rPr>
          <w:rFonts w:ascii="Times New Roman" w:hAnsi="Times New Roman" w:cs="Times New Roman"/>
          <w:bCs/>
          <w:sz w:val="18"/>
          <w:szCs w:val="18"/>
          <w:lang w:val="en-US"/>
        </w:rPr>
        <w:t xml:space="preserve">Thermal study in a coating added with </w:t>
      </w:r>
      <w:proofErr w:type="spellStart"/>
      <w:r w:rsidRPr="0028328A">
        <w:rPr>
          <w:rFonts w:ascii="Times New Roman" w:hAnsi="Times New Roman" w:cs="Times New Roman"/>
          <w:bCs/>
          <w:sz w:val="18"/>
          <w:szCs w:val="18"/>
          <w:lang w:val="en-US"/>
        </w:rPr>
        <w:t>Havardia</w:t>
      </w:r>
      <w:proofErr w:type="spellEnd"/>
      <w:r w:rsidRPr="0028328A">
        <w:rPr>
          <w:rFonts w:ascii="Times New Roman" w:hAnsi="Times New Roman" w:cs="Times New Roman"/>
          <w:bCs/>
          <w:sz w:val="18"/>
          <w:szCs w:val="18"/>
          <w:lang w:val="en-US"/>
        </w:rPr>
        <w:t xml:space="preserve"> </w:t>
      </w:r>
      <w:proofErr w:type="spellStart"/>
      <w:r w:rsidRPr="0028328A">
        <w:rPr>
          <w:rFonts w:ascii="Times New Roman" w:hAnsi="Times New Roman" w:cs="Times New Roman"/>
          <w:bCs/>
          <w:sz w:val="18"/>
          <w:szCs w:val="18"/>
          <w:lang w:val="en-US"/>
        </w:rPr>
        <w:t>albinas</w:t>
      </w:r>
      <w:proofErr w:type="spellEnd"/>
      <w:r w:rsidRPr="0028328A">
        <w:rPr>
          <w:rFonts w:ascii="Times New Roman" w:hAnsi="Times New Roman" w:cs="Times New Roman"/>
          <w:bCs/>
          <w:sz w:val="18"/>
          <w:szCs w:val="18"/>
          <w:lang w:val="en-US"/>
        </w:rPr>
        <w:t xml:space="preserve"> and </w:t>
      </w:r>
      <w:proofErr w:type="spellStart"/>
      <w:r w:rsidRPr="0028328A">
        <w:rPr>
          <w:rFonts w:ascii="Times New Roman" w:hAnsi="Times New Roman" w:cs="Times New Roman"/>
          <w:bCs/>
          <w:sz w:val="18"/>
          <w:szCs w:val="18"/>
          <w:lang w:val="en-US"/>
        </w:rPr>
        <w:t>Guazuma</w:t>
      </w:r>
      <w:proofErr w:type="spellEnd"/>
      <w:r w:rsidRPr="0028328A">
        <w:rPr>
          <w:rFonts w:ascii="Times New Roman" w:hAnsi="Times New Roman" w:cs="Times New Roman"/>
          <w:bCs/>
          <w:sz w:val="18"/>
          <w:szCs w:val="18"/>
          <w:lang w:val="en-US"/>
        </w:rPr>
        <w:t xml:space="preserve"> </w:t>
      </w:r>
      <w:proofErr w:type="spellStart"/>
      <w:r w:rsidRPr="0028328A">
        <w:rPr>
          <w:rFonts w:ascii="Times New Roman" w:hAnsi="Times New Roman" w:cs="Times New Roman"/>
          <w:bCs/>
          <w:sz w:val="18"/>
          <w:szCs w:val="18"/>
          <w:lang w:val="en-US"/>
        </w:rPr>
        <w:t>ulmifolia</w:t>
      </w:r>
      <w:proofErr w:type="spellEnd"/>
      <w:r w:rsidRPr="0028328A">
        <w:rPr>
          <w:rFonts w:ascii="Times New Roman" w:hAnsi="Times New Roman" w:cs="Times New Roman"/>
          <w:bCs/>
          <w:sz w:val="18"/>
          <w:szCs w:val="18"/>
          <w:lang w:val="en-US"/>
        </w:rPr>
        <w:t xml:space="preserve"> Lam, in: International Journal of engineering and technical research, Vol. 4</w:t>
      </w:r>
    </w:p>
    <w:p w14:paraId="0739A57A" w14:textId="45140102" w:rsidR="00227CCD" w:rsidRDefault="00227CCD" w:rsidP="001D39FF">
      <w:pPr>
        <w:spacing w:line="360" w:lineRule="auto"/>
        <w:ind w:left="567" w:hanging="283"/>
        <w:rPr>
          <w:rFonts w:ascii="Times New Roman" w:hAnsi="Times New Roman" w:cs="Times New Roman"/>
          <w:bCs/>
          <w:sz w:val="18"/>
          <w:szCs w:val="18"/>
          <w:lang w:val="es-ES_tradnl"/>
        </w:rPr>
      </w:pPr>
      <w:r w:rsidRPr="00227CCD">
        <w:rPr>
          <w:rFonts w:ascii="Times New Roman" w:hAnsi="Times New Roman" w:cs="Times New Roman"/>
          <w:bCs/>
          <w:sz w:val="18"/>
          <w:szCs w:val="18"/>
        </w:rPr>
        <w:t>J</w:t>
      </w:r>
      <w:proofErr w:type="spellStart"/>
      <w:r w:rsidRPr="00227CCD">
        <w:rPr>
          <w:rFonts w:ascii="Times New Roman" w:hAnsi="Times New Roman" w:cs="Times New Roman"/>
          <w:bCs/>
          <w:sz w:val="18"/>
          <w:szCs w:val="18"/>
          <w:lang w:val="es-ES_tradnl"/>
        </w:rPr>
        <w:t>aidar</w:t>
      </w:r>
      <w:proofErr w:type="spellEnd"/>
      <w:r w:rsidRPr="00227CCD">
        <w:rPr>
          <w:rFonts w:ascii="Times New Roman" w:hAnsi="Times New Roman" w:cs="Times New Roman"/>
          <w:bCs/>
          <w:sz w:val="18"/>
          <w:szCs w:val="18"/>
          <w:lang w:val="es-ES_tradnl"/>
        </w:rPr>
        <w:t xml:space="preserve"> Benavides, Y; Ruiz, M; Mendoza, D .</w:t>
      </w:r>
      <w:r w:rsidR="001C07A8">
        <w:rPr>
          <w:rFonts w:ascii="Times New Roman" w:hAnsi="Times New Roman" w:cs="Times New Roman"/>
          <w:bCs/>
          <w:sz w:val="18"/>
          <w:szCs w:val="18"/>
          <w:lang w:val="es-ES_tradnl"/>
        </w:rPr>
        <w:t xml:space="preserve"> </w:t>
      </w:r>
      <w:r w:rsidRPr="00227CCD">
        <w:rPr>
          <w:rFonts w:ascii="Times New Roman" w:hAnsi="Times New Roman" w:cs="Times New Roman"/>
          <w:bCs/>
          <w:sz w:val="18"/>
          <w:szCs w:val="18"/>
          <w:lang w:val="es-ES_tradnl"/>
        </w:rPr>
        <w:t xml:space="preserve">“Un acercamiento a la caracterización de extractos vegetales empleados en conservación”. En: </w:t>
      </w:r>
      <w:r w:rsidRPr="00227CCD">
        <w:rPr>
          <w:rFonts w:ascii="Times New Roman" w:hAnsi="Times New Roman" w:cs="Times New Roman"/>
          <w:bCs/>
          <w:i/>
          <w:iCs/>
          <w:sz w:val="18"/>
          <w:szCs w:val="18"/>
          <w:lang w:val="es-ES_tradnl"/>
        </w:rPr>
        <w:t xml:space="preserve">La ciencia de los materiales y su impacto en la arqueología, </w:t>
      </w:r>
      <w:proofErr w:type="spellStart"/>
      <w:r w:rsidRPr="00227CCD">
        <w:rPr>
          <w:rFonts w:ascii="Times New Roman" w:hAnsi="Times New Roman" w:cs="Times New Roman"/>
          <w:bCs/>
          <w:sz w:val="18"/>
          <w:szCs w:val="18"/>
          <w:lang w:val="es-ES_tradnl"/>
        </w:rPr>
        <w:t>Vol</w:t>
      </w:r>
      <w:proofErr w:type="spellEnd"/>
      <w:r w:rsidRPr="00227CCD">
        <w:rPr>
          <w:rFonts w:ascii="Times New Roman" w:hAnsi="Times New Roman" w:cs="Times New Roman"/>
          <w:bCs/>
          <w:sz w:val="18"/>
          <w:szCs w:val="18"/>
          <w:lang w:val="es-ES_tradnl"/>
        </w:rPr>
        <w:t xml:space="preserve"> IV UNAM  </w:t>
      </w:r>
    </w:p>
    <w:p w14:paraId="35CE6985" w14:textId="2D567E10" w:rsidR="0028328A" w:rsidRDefault="0028328A" w:rsidP="001D39FF">
      <w:pPr>
        <w:spacing w:line="360" w:lineRule="auto"/>
        <w:ind w:left="567" w:hanging="283"/>
        <w:rPr>
          <w:rFonts w:ascii="Times New Roman" w:hAnsi="Times New Roman" w:cs="Times New Roman"/>
          <w:bCs/>
          <w:sz w:val="18"/>
          <w:szCs w:val="18"/>
          <w:lang w:val="es-ES_tradnl"/>
        </w:rPr>
      </w:pPr>
      <w:r w:rsidRPr="0028328A">
        <w:rPr>
          <w:rFonts w:ascii="Times New Roman" w:hAnsi="Times New Roman" w:cs="Times New Roman"/>
          <w:bCs/>
          <w:sz w:val="18"/>
          <w:szCs w:val="18"/>
          <w:lang w:val="es-ES_tradnl"/>
        </w:rPr>
        <w:t xml:space="preserve">Ley </w:t>
      </w:r>
      <w:proofErr w:type="spellStart"/>
      <w:proofErr w:type="gramStart"/>
      <w:r w:rsidRPr="0028328A">
        <w:rPr>
          <w:rFonts w:ascii="Times New Roman" w:hAnsi="Times New Roman" w:cs="Times New Roman"/>
          <w:bCs/>
          <w:sz w:val="18"/>
          <w:szCs w:val="18"/>
          <w:lang w:val="es-ES_tradnl"/>
        </w:rPr>
        <w:t>Paredes.</w:t>
      </w:r>
      <w:r>
        <w:rPr>
          <w:rFonts w:ascii="Times New Roman" w:hAnsi="Times New Roman" w:cs="Times New Roman"/>
          <w:bCs/>
          <w:sz w:val="18"/>
          <w:szCs w:val="18"/>
          <w:lang w:val="es-ES_tradnl"/>
        </w:rPr>
        <w:t>V,y</w:t>
      </w:r>
      <w:proofErr w:type="spellEnd"/>
      <w:proofErr w:type="gramEnd"/>
      <w:r>
        <w:rPr>
          <w:rFonts w:ascii="Times New Roman" w:hAnsi="Times New Roman" w:cs="Times New Roman"/>
          <w:bCs/>
          <w:sz w:val="18"/>
          <w:szCs w:val="18"/>
          <w:lang w:val="es-ES_tradnl"/>
        </w:rPr>
        <w:t xml:space="preserve"> </w:t>
      </w:r>
      <w:r w:rsidRPr="0028328A">
        <w:rPr>
          <w:rFonts w:ascii="Times New Roman" w:hAnsi="Times New Roman" w:cs="Times New Roman"/>
          <w:bCs/>
          <w:sz w:val="18"/>
          <w:szCs w:val="18"/>
          <w:lang w:val="es-ES_tradnl"/>
        </w:rPr>
        <w:t xml:space="preserve"> Rolando Ríos </w:t>
      </w:r>
      <w:proofErr w:type="spellStart"/>
      <w:r w:rsidRPr="0028328A">
        <w:rPr>
          <w:rFonts w:ascii="Times New Roman" w:hAnsi="Times New Roman" w:cs="Times New Roman"/>
          <w:bCs/>
          <w:sz w:val="18"/>
          <w:szCs w:val="18"/>
          <w:lang w:val="es-ES_tradnl"/>
        </w:rPr>
        <w:t>Soberanis</w:t>
      </w:r>
      <w:proofErr w:type="spellEnd"/>
      <w:r w:rsidRPr="0028328A">
        <w:rPr>
          <w:rFonts w:ascii="Times New Roman" w:hAnsi="Times New Roman" w:cs="Times New Roman"/>
          <w:bCs/>
          <w:sz w:val="18"/>
          <w:szCs w:val="18"/>
          <w:lang w:val="es-ES_tradnl"/>
        </w:rPr>
        <w:t xml:space="preserve"> y Agustín Peña Castillo, </w:t>
      </w:r>
      <w:r>
        <w:rPr>
          <w:rFonts w:ascii="Times New Roman" w:hAnsi="Times New Roman" w:cs="Times New Roman"/>
          <w:bCs/>
          <w:sz w:val="18"/>
          <w:szCs w:val="18"/>
          <w:lang w:val="es-ES_tradnl"/>
        </w:rPr>
        <w:t>(2013)</w:t>
      </w:r>
      <w:r w:rsidRPr="0028328A">
        <w:rPr>
          <w:rFonts w:ascii="Times New Roman" w:hAnsi="Times New Roman" w:cs="Times New Roman"/>
          <w:bCs/>
          <w:sz w:val="18"/>
          <w:szCs w:val="18"/>
          <w:lang w:val="es-ES_tradnl"/>
        </w:rPr>
        <w:t xml:space="preserve">“Análisis EDX y SEM en morteros y estucos del sitio arqueológico </w:t>
      </w:r>
      <w:proofErr w:type="spellStart"/>
      <w:r w:rsidRPr="0028328A">
        <w:rPr>
          <w:rFonts w:ascii="Times New Roman" w:hAnsi="Times New Roman" w:cs="Times New Roman"/>
          <w:bCs/>
          <w:sz w:val="18"/>
          <w:szCs w:val="18"/>
          <w:lang w:val="es-ES_tradnl"/>
        </w:rPr>
        <w:t>Witzinah</w:t>
      </w:r>
      <w:proofErr w:type="spellEnd"/>
      <w:r w:rsidRPr="0028328A">
        <w:rPr>
          <w:rFonts w:ascii="Times New Roman" w:hAnsi="Times New Roman" w:cs="Times New Roman"/>
          <w:bCs/>
          <w:sz w:val="18"/>
          <w:szCs w:val="18"/>
          <w:lang w:val="es-ES_tradnl"/>
        </w:rPr>
        <w:t>, Yucatán, México”. En XXVII Simposio de Investigaciones Arqueológicas en Guatemala, (editado por B. Arroyo, L. Méndez Salinas y A. Rojas), pp. 335-346. Museo Nacional de Arqueología y Etnología, Guatemala</w:t>
      </w:r>
    </w:p>
    <w:p w14:paraId="4FC308EA" w14:textId="5518D4DB" w:rsidR="000D62AE" w:rsidRDefault="000D62AE" w:rsidP="001D39FF">
      <w:pPr>
        <w:spacing w:line="360" w:lineRule="auto"/>
        <w:ind w:left="567" w:hanging="283"/>
        <w:rPr>
          <w:rFonts w:ascii="Times New Roman" w:hAnsi="Times New Roman" w:cs="Times New Roman"/>
          <w:bCs/>
          <w:sz w:val="18"/>
          <w:szCs w:val="18"/>
          <w:lang w:val="en-US"/>
        </w:rPr>
      </w:pPr>
      <w:proofErr w:type="spellStart"/>
      <w:r w:rsidRPr="000D62AE">
        <w:rPr>
          <w:rFonts w:ascii="Times New Roman" w:hAnsi="Times New Roman" w:cs="Times New Roman"/>
          <w:bCs/>
          <w:sz w:val="18"/>
          <w:szCs w:val="18"/>
          <w:lang w:val="es-ES_tradnl"/>
        </w:rPr>
        <w:t>Magaloni</w:t>
      </w:r>
      <w:proofErr w:type="spellEnd"/>
      <w:r w:rsidRPr="000D62AE">
        <w:rPr>
          <w:rFonts w:ascii="Times New Roman" w:hAnsi="Times New Roman" w:cs="Times New Roman"/>
          <w:bCs/>
          <w:sz w:val="18"/>
          <w:szCs w:val="18"/>
          <w:lang w:val="es-ES_tradnl"/>
        </w:rPr>
        <w:t xml:space="preserve"> </w:t>
      </w:r>
      <w:proofErr w:type="spellStart"/>
      <w:r w:rsidRPr="000D62AE">
        <w:rPr>
          <w:rFonts w:ascii="Times New Roman" w:hAnsi="Times New Roman" w:cs="Times New Roman"/>
          <w:bCs/>
          <w:sz w:val="18"/>
          <w:szCs w:val="18"/>
          <w:lang w:val="es-ES_tradnl"/>
        </w:rPr>
        <w:t>Kerpel</w:t>
      </w:r>
      <w:proofErr w:type="spellEnd"/>
      <w:r w:rsidRPr="000D62AE">
        <w:rPr>
          <w:rFonts w:ascii="Times New Roman" w:hAnsi="Times New Roman" w:cs="Times New Roman"/>
          <w:bCs/>
          <w:sz w:val="18"/>
          <w:szCs w:val="18"/>
          <w:lang w:val="es-ES_tradnl"/>
        </w:rPr>
        <w:t>,</w:t>
      </w:r>
      <w:r>
        <w:rPr>
          <w:rFonts w:ascii="Times New Roman" w:hAnsi="Times New Roman" w:cs="Times New Roman"/>
          <w:bCs/>
          <w:sz w:val="18"/>
          <w:szCs w:val="18"/>
          <w:lang w:val="es-ES_tradnl"/>
        </w:rPr>
        <w:t xml:space="preserve"> D. </w:t>
      </w:r>
      <w:r w:rsidRPr="000D62AE">
        <w:rPr>
          <w:rFonts w:ascii="Times New Roman" w:hAnsi="Times New Roman" w:cs="Times New Roman"/>
          <w:bCs/>
          <w:sz w:val="18"/>
          <w:szCs w:val="18"/>
          <w:lang w:val="es-ES_tradnl"/>
        </w:rPr>
        <w:t xml:space="preserve">“Los colores de la selva. Procedimientos, materiales y colores en la pintura mural maya”, Arqueología Mexicana núm. 93, pp. 46-50. </w:t>
      </w:r>
      <w:proofErr w:type="spellStart"/>
      <w:r w:rsidRPr="000D62AE">
        <w:rPr>
          <w:rFonts w:ascii="Times New Roman" w:hAnsi="Times New Roman" w:cs="Times New Roman"/>
          <w:bCs/>
          <w:sz w:val="18"/>
          <w:szCs w:val="18"/>
          <w:lang w:val="en-US"/>
        </w:rPr>
        <w:t>Citando</w:t>
      </w:r>
      <w:proofErr w:type="spellEnd"/>
      <w:r w:rsidRPr="000D62AE">
        <w:rPr>
          <w:rFonts w:ascii="Times New Roman" w:hAnsi="Times New Roman" w:cs="Times New Roman"/>
          <w:bCs/>
          <w:sz w:val="18"/>
          <w:szCs w:val="18"/>
          <w:lang w:val="en-US"/>
        </w:rPr>
        <w:t xml:space="preserve"> a:</w:t>
      </w:r>
      <w:r w:rsidR="001C07A8">
        <w:rPr>
          <w:rFonts w:ascii="Times New Roman" w:hAnsi="Times New Roman" w:cs="Times New Roman"/>
          <w:bCs/>
          <w:sz w:val="18"/>
          <w:szCs w:val="18"/>
          <w:lang w:val="en-US"/>
        </w:rPr>
        <w:t xml:space="preserve"> </w:t>
      </w:r>
      <w:r w:rsidRPr="000D62AE">
        <w:rPr>
          <w:rFonts w:ascii="Times New Roman" w:hAnsi="Times New Roman" w:cs="Times New Roman"/>
          <w:bCs/>
          <w:sz w:val="18"/>
          <w:szCs w:val="18"/>
          <w:lang w:val="en-US"/>
        </w:rPr>
        <w:t xml:space="preserve">Edwin </w:t>
      </w:r>
      <w:proofErr w:type="spellStart"/>
      <w:r w:rsidRPr="000D62AE">
        <w:rPr>
          <w:rFonts w:ascii="Times New Roman" w:hAnsi="Times New Roman" w:cs="Times New Roman"/>
          <w:bCs/>
          <w:sz w:val="18"/>
          <w:szCs w:val="18"/>
          <w:lang w:val="en-US"/>
        </w:rPr>
        <w:t>Littmann</w:t>
      </w:r>
      <w:proofErr w:type="spellEnd"/>
      <w:r w:rsidRPr="000D62AE">
        <w:rPr>
          <w:rFonts w:ascii="Times New Roman" w:hAnsi="Times New Roman" w:cs="Times New Roman"/>
          <w:bCs/>
          <w:sz w:val="18"/>
          <w:szCs w:val="18"/>
          <w:lang w:val="en-US"/>
        </w:rPr>
        <w:t xml:space="preserve">, “Ancient Mesoamerican Mortars, plasters, and stuccos: The use of bark extracts in lime plasters” </w:t>
      </w:r>
      <w:proofErr w:type="spellStart"/>
      <w:r w:rsidRPr="000D62AE">
        <w:rPr>
          <w:rFonts w:ascii="Times New Roman" w:hAnsi="Times New Roman" w:cs="Times New Roman"/>
          <w:bCs/>
          <w:sz w:val="18"/>
          <w:szCs w:val="18"/>
          <w:lang w:val="en-US"/>
        </w:rPr>
        <w:t>en</w:t>
      </w:r>
      <w:proofErr w:type="spellEnd"/>
      <w:r w:rsidRPr="000D62AE">
        <w:rPr>
          <w:rFonts w:ascii="Times New Roman" w:hAnsi="Times New Roman" w:cs="Times New Roman"/>
          <w:bCs/>
          <w:sz w:val="18"/>
          <w:szCs w:val="18"/>
          <w:lang w:val="en-US"/>
        </w:rPr>
        <w:t xml:space="preserve">: American Antiquity, Vol. 25, </w:t>
      </w:r>
      <w:proofErr w:type="spellStart"/>
      <w:r w:rsidRPr="000D62AE">
        <w:rPr>
          <w:rFonts w:ascii="Times New Roman" w:hAnsi="Times New Roman" w:cs="Times New Roman"/>
          <w:bCs/>
          <w:sz w:val="18"/>
          <w:szCs w:val="18"/>
          <w:lang w:val="en-US"/>
        </w:rPr>
        <w:t>Número</w:t>
      </w:r>
      <w:proofErr w:type="spellEnd"/>
      <w:r w:rsidRPr="000D62AE">
        <w:rPr>
          <w:rFonts w:ascii="Times New Roman" w:hAnsi="Times New Roman" w:cs="Times New Roman"/>
          <w:bCs/>
          <w:sz w:val="18"/>
          <w:szCs w:val="18"/>
          <w:lang w:val="en-US"/>
        </w:rPr>
        <w:t xml:space="preserve"> 4</w:t>
      </w:r>
      <w:r>
        <w:rPr>
          <w:rFonts w:ascii="Times New Roman" w:hAnsi="Times New Roman" w:cs="Times New Roman"/>
          <w:bCs/>
          <w:sz w:val="18"/>
          <w:szCs w:val="18"/>
          <w:lang w:val="en-US"/>
        </w:rPr>
        <w:t xml:space="preserve">. </w:t>
      </w:r>
    </w:p>
    <w:p w14:paraId="34AAABBA" w14:textId="0C682F5B" w:rsidR="00506E3D" w:rsidRDefault="00506E3D" w:rsidP="001D39FF">
      <w:pPr>
        <w:spacing w:line="360" w:lineRule="auto"/>
        <w:ind w:left="567" w:hanging="283"/>
        <w:rPr>
          <w:rFonts w:ascii="Times New Roman" w:hAnsi="Times New Roman" w:cs="Times New Roman"/>
          <w:bCs/>
          <w:sz w:val="18"/>
          <w:szCs w:val="18"/>
          <w:lang w:val="en-US"/>
        </w:rPr>
      </w:pPr>
      <w:r>
        <w:rPr>
          <w:rFonts w:ascii="Times New Roman" w:hAnsi="Times New Roman" w:cs="Times New Roman"/>
          <w:bCs/>
          <w:sz w:val="18"/>
          <w:szCs w:val="18"/>
          <w:lang w:val="en-US"/>
        </w:rPr>
        <w:t>R</w:t>
      </w:r>
      <w:r w:rsidRPr="00506E3D">
        <w:rPr>
          <w:rFonts w:ascii="Times New Roman" w:hAnsi="Times New Roman" w:cs="Times New Roman"/>
          <w:bCs/>
          <w:sz w:val="18"/>
          <w:szCs w:val="18"/>
          <w:lang w:val="en-US"/>
        </w:rPr>
        <w:t xml:space="preserve">odriguez-Navarro, C., Hansen, E., </w:t>
      </w:r>
      <w:proofErr w:type="spellStart"/>
      <w:r w:rsidRPr="00506E3D">
        <w:rPr>
          <w:rFonts w:ascii="Times New Roman" w:hAnsi="Times New Roman" w:cs="Times New Roman"/>
          <w:bCs/>
          <w:sz w:val="18"/>
          <w:szCs w:val="18"/>
          <w:lang w:val="en-US"/>
        </w:rPr>
        <w:t>Ginell</w:t>
      </w:r>
      <w:proofErr w:type="spellEnd"/>
      <w:r w:rsidRPr="00506E3D">
        <w:rPr>
          <w:rFonts w:ascii="Times New Roman" w:hAnsi="Times New Roman" w:cs="Times New Roman"/>
          <w:bCs/>
          <w:sz w:val="18"/>
          <w:szCs w:val="18"/>
          <w:lang w:val="en-US"/>
        </w:rPr>
        <w:t xml:space="preserve">, W.S., Calcium hydroxide </w:t>
      </w:r>
      <w:proofErr w:type="spellStart"/>
      <w:r w:rsidRPr="00506E3D">
        <w:rPr>
          <w:rFonts w:ascii="Times New Roman" w:hAnsi="Times New Roman" w:cs="Times New Roman"/>
          <w:bCs/>
          <w:sz w:val="18"/>
          <w:szCs w:val="18"/>
          <w:lang w:val="en-US"/>
        </w:rPr>
        <w:t>cristal</w:t>
      </w:r>
      <w:proofErr w:type="spellEnd"/>
      <w:r w:rsidRPr="00506E3D">
        <w:rPr>
          <w:rFonts w:ascii="Times New Roman" w:hAnsi="Times New Roman" w:cs="Times New Roman"/>
          <w:bCs/>
          <w:sz w:val="18"/>
          <w:szCs w:val="18"/>
          <w:lang w:val="en-US"/>
        </w:rPr>
        <w:t xml:space="preserve"> evolution upon aging of lime putty, J. Am. </w:t>
      </w:r>
      <w:proofErr w:type="spellStart"/>
      <w:r w:rsidRPr="00506E3D">
        <w:rPr>
          <w:rFonts w:ascii="Times New Roman" w:hAnsi="Times New Roman" w:cs="Times New Roman"/>
          <w:bCs/>
          <w:sz w:val="18"/>
          <w:szCs w:val="18"/>
          <w:lang w:val="en-US"/>
        </w:rPr>
        <w:t>Cera</w:t>
      </w:r>
      <w:proofErr w:type="spellEnd"/>
      <w:r w:rsidRPr="00506E3D">
        <w:rPr>
          <w:rFonts w:ascii="Times New Roman" w:hAnsi="Times New Roman" w:cs="Times New Roman"/>
          <w:bCs/>
          <w:sz w:val="18"/>
          <w:szCs w:val="18"/>
          <w:lang w:val="en-US"/>
        </w:rPr>
        <w:t>. Soc. 81 (11) (1998) 3032-3034.</w:t>
      </w:r>
    </w:p>
    <w:p w14:paraId="13ED5F59" w14:textId="146F9008" w:rsidR="006F0C16" w:rsidRPr="006639E4" w:rsidRDefault="006F0C16" w:rsidP="001D39FF">
      <w:pPr>
        <w:spacing w:line="360" w:lineRule="auto"/>
        <w:ind w:left="567" w:hanging="283"/>
        <w:rPr>
          <w:rFonts w:ascii="Times New Roman" w:hAnsi="Times New Roman" w:cs="Times New Roman"/>
          <w:bCs/>
          <w:sz w:val="18"/>
          <w:szCs w:val="18"/>
        </w:rPr>
      </w:pPr>
      <w:r w:rsidRPr="00C12AF5">
        <w:rPr>
          <w:rFonts w:ascii="Times New Roman" w:hAnsi="Times New Roman" w:cs="Times New Roman"/>
          <w:bCs/>
          <w:sz w:val="18"/>
          <w:szCs w:val="18"/>
          <w:lang w:val="en-US"/>
        </w:rPr>
        <w:t xml:space="preserve">Martínez-Ramírez, S. </w:t>
      </w:r>
      <w:proofErr w:type="spellStart"/>
      <w:r w:rsidRPr="00C12AF5">
        <w:rPr>
          <w:rFonts w:ascii="Times New Roman" w:hAnsi="Times New Roman" w:cs="Times New Roman"/>
          <w:bCs/>
          <w:sz w:val="18"/>
          <w:szCs w:val="18"/>
          <w:lang w:val="en-US"/>
        </w:rPr>
        <w:t>Puertas</w:t>
      </w:r>
      <w:proofErr w:type="spellEnd"/>
      <w:r w:rsidRPr="00C12AF5">
        <w:rPr>
          <w:rFonts w:ascii="Times New Roman" w:hAnsi="Times New Roman" w:cs="Times New Roman"/>
          <w:bCs/>
          <w:sz w:val="18"/>
          <w:szCs w:val="18"/>
          <w:lang w:val="en-US"/>
        </w:rPr>
        <w:t xml:space="preserve">, F. Blanco-Varela, M.T. Thompson, G.E. Almendros, P. Behavior of repair lime mortars by wet deposition process, </w:t>
      </w:r>
      <w:proofErr w:type="spellStart"/>
      <w:r w:rsidRPr="00C12AF5">
        <w:rPr>
          <w:rFonts w:ascii="Times New Roman" w:hAnsi="Times New Roman" w:cs="Times New Roman"/>
          <w:bCs/>
          <w:sz w:val="18"/>
          <w:szCs w:val="18"/>
          <w:lang w:val="en-US"/>
        </w:rPr>
        <w:t>Cem</w:t>
      </w:r>
      <w:proofErr w:type="spellEnd"/>
      <w:r w:rsidRPr="00C12AF5">
        <w:rPr>
          <w:rFonts w:ascii="Times New Roman" w:hAnsi="Times New Roman" w:cs="Times New Roman"/>
          <w:bCs/>
          <w:sz w:val="18"/>
          <w:szCs w:val="18"/>
          <w:lang w:val="en-US"/>
        </w:rPr>
        <w:t xml:space="preserve">. </w:t>
      </w:r>
      <w:r w:rsidRPr="006639E4">
        <w:rPr>
          <w:rFonts w:ascii="Times New Roman" w:hAnsi="Times New Roman" w:cs="Times New Roman"/>
          <w:bCs/>
          <w:sz w:val="18"/>
          <w:szCs w:val="18"/>
        </w:rPr>
        <w:t>Concr. Res. 28 (2) (1998) 221-229</w:t>
      </w:r>
      <w:r w:rsidRPr="007D00CF">
        <w:rPr>
          <w:sz w:val="20"/>
          <w:szCs w:val="20"/>
        </w:rPr>
        <w:t>.</w:t>
      </w:r>
    </w:p>
    <w:p w14:paraId="3BBB9595" w14:textId="77777777" w:rsidR="00304499" w:rsidRPr="001D39FF" w:rsidRDefault="00304499" w:rsidP="00304499">
      <w:pPr>
        <w:spacing w:line="360" w:lineRule="auto"/>
        <w:rPr>
          <w:rFonts w:ascii="Times New Roman" w:hAnsi="Times New Roman" w:cs="Times New Roman"/>
          <w:lang w:val="es-ES"/>
        </w:rPr>
      </w:pPr>
    </w:p>
    <w:sectPr w:rsidR="00304499" w:rsidRPr="001D39FF" w:rsidSect="00E63041">
      <w:pgSz w:w="11906" w:h="16838"/>
      <w:pgMar w:top="720" w:right="720" w:bottom="1797" w:left="720" w:header="720" w:footer="720" w:gutter="0"/>
      <w:cols w:space="720"/>
      <w:noEndnote/>
      <w:sectPrChange w:id="99" w:author="Autor">
        <w:sectPr w:rsidR="00304499" w:rsidRPr="001D39FF" w:rsidSect="00E63041">
          <w:pgMar w:top="720" w:right="720" w:bottom="720" w:left="720" w:header="720" w:footer="720" w:gutter="0"/>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Autor" w:initials="A">
    <w:p w14:paraId="3F185817" w14:textId="45C95B61" w:rsidR="00F369B9" w:rsidRPr="00F369B9" w:rsidRDefault="00885C76">
      <w:pPr>
        <w:pStyle w:val="Textocomentario"/>
      </w:pPr>
      <w:r>
        <w:rPr>
          <w:rStyle w:val="Refdecomentario"/>
        </w:rPr>
        <w:annotationRef/>
      </w:r>
      <w:r w:rsidRPr="00F369B9">
        <w:t>Se sugiere revisar</w:t>
      </w:r>
      <w:r w:rsidR="00F369B9" w:rsidRPr="00F369B9">
        <w:t xml:space="preserve"> la redacción de este fragment</w:t>
      </w:r>
      <w:r w:rsidR="00F369B9">
        <w:t>o.</w:t>
      </w:r>
    </w:p>
  </w:comment>
  <w:comment w:id="16" w:author="Autor" w:initials="A">
    <w:p w14:paraId="30A01097" w14:textId="1A586D4C" w:rsidR="00503749" w:rsidRDefault="00503749">
      <w:pPr>
        <w:pStyle w:val="Textocomentario"/>
      </w:pPr>
      <w:r>
        <w:rPr>
          <w:rStyle w:val="Refdecomentario"/>
        </w:rPr>
        <w:annotationRef/>
      </w:r>
      <w:r>
        <w:t xml:space="preserve">Revisar cita textual, ya que el nombre del autor y </w:t>
      </w:r>
      <w:r w:rsidR="00AA0577">
        <w:t>la referencia aparecen dentro del entrecomillado.</w:t>
      </w:r>
    </w:p>
  </w:comment>
  <w:comment w:id="17" w:author="Autor" w:initials="A">
    <w:p w14:paraId="769B4602" w14:textId="53E069CA" w:rsidR="00AA0577" w:rsidRDefault="00AA0577">
      <w:pPr>
        <w:pStyle w:val="Textocomentario"/>
      </w:pPr>
      <w:r>
        <w:rPr>
          <w:rStyle w:val="Refdecomentario"/>
        </w:rPr>
        <w:annotationRef/>
      </w:r>
      <w:r w:rsidR="00341403">
        <w:t>Se solicita citar en formato APA en el cuerpo del texto sin emplear pies de página para las referencias.</w:t>
      </w:r>
    </w:p>
  </w:comment>
  <w:comment w:id="20" w:author="Autor" w:initials="A">
    <w:p w14:paraId="5A55DACE" w14:textId="43A7533B" w:rsidR="00341403" w:rsidRDefault="00341403">
      <w:pPr>
        <w:pStyle w:val="Textocomentario"/>
      </w:pPr>
      <w:r>
        <w:rPr>
          <w:rStyle w:val="Refdecomentario"/>
        </w:rPr>
        <w:annotationRef/>
      </w:r>
      <w:r>
        <w:t>Se solicita citar en formato APA en el cuerpo del texto sin emplear pies de página para las referencias.</w:t>
      </w:r>
    </w:p>
  </w:comment>
  <w:comment w:id="22" w:author="Autor" w:initials="A">
    <w:p w14:paraId="54353799" w14:textId="34692A0B" w:rsidR="00E926B1" w:rsidRDefault="00E926B1">
      <w:pPr>
        <w:pStyle w:val="Textocomentario"/>
      </w:pPr>
      <w:r>
        <w:rPr>
          <w:rStyle w:val="Refdecomentario"/>
        </w:rPr>
        <w:annotationRef/>
      </w:r>
      <w:r>
        <w:t>Revisar</w:t>
      </w:r>
      <w:r w:rsidR="009326B1">
        <w:t xml:space="preserve"> redacción, hace falta un verbo.</w:t>
      </w:r>
    </w:p>
  </w:comment>
  <w:comment w:id="23" w:author="Autor" w:initials="A">
    <w:p w14:paraId="44277908" w14:textId="70DAEB06" w:rsidR="00215320" w:rsidRDefault="00215320">
      <w:pPr>
        <w:pStyle w:val="Textocomentario"/>
      </w:pPr>
      <w:r>
        <w:rPr>
          <w:rStyle w:val="Refdecomentario"/>
        </w:rPr>
        <w:annotationRef/>
      </w:r>
      <w:r>
        <w:t>Se solicita citar en formato APA en el cuerpo del texto sin emplear pies de página para las referencias.</w:t>
      </w:r>
    </w:p>
  </w:comment>
  <w:comment w:id="38" w:author="Autor" w:initials="A">
    <w:p w14:paraId="2C246E87" w14:textId="79FF0B31" w:rsidR="005A71BA" w:rsidRDefault="005A71BA">
      <w:pPr>
        <w:pStyle w:val="Textocomentario"/>
      </w:pPr>
      <w:r>
        <w:rPr>
          <w:rStyle w:val="Refdecomentario"/>
        </w:rPr>
        <w:annotationRef/>
      </w:r>
      <w:r>
        <w:t>Se solicita citar en formato APA en el cuerpo del texto sin emplear pies de página para las referencias.</w:t>
      </w:r>
    </w:p>
  </w:comment>
  <w:comment w:id="39" w:author="Autor" w:initials="A">
    <w:p w14:paraId="485D4ADD" w14:textId="368C773E" w:rsidR="005A71BA" w:rsidRDefault="005A71BA">
      <w:pPr>
        <w:pStyle w:val="Textocomentario"/>
      </w:pPr>
      <w:r>
        <w:rPr>
          <w:rStyle w:val="Refdecomentario"/>
        </w:rPr>
        <w:annotationRef/>
      </w:r>
      <w:r>
        <w:t>Se solicita citar en formato APA en el cuerpo del texto sin emplear pies de página para las referencias.</w:t>
      </w:r>
    </w:p>
  </w:comment>
  <w:comment w:id="40" w:author="Autor" w:initials="A">
    <w:p w14:paraId="73658079" w14:textId="1CA5E768" w:rsidR="000F5478" w:rsidRDefault="000F5478">
      <w:pPr>
        <w:pStyle w:val="Textocomentario"/>
      </w:pPr>
      <w:r>
        <w:rPr>
          <w:rStyle w:val="Refdecomentario"/>
        </w:rPr>
        <w:annotationRef/>
      </w:r>
      <w:r>
        <w:t>Se solicita citar en formato APA en el cuerpo del texto sin emplear pies de página para las referencias.</w:t>
      </w:r>
    </w:p>
  </w:comment>
  <w:comment w:id="44" w:author="Autor" w:initials="A">
    <w:p w14:paraId="21933C02" w14:textId="3285639D" w:rsidR="00325FA9" w:rsidRDefault="00325FA9">
      <w:pPr>
        <w:pStyle w:val="Textocomentario"/>
      </w:pPr>
      <w:r>
        <w:rPr>
          <w:rStyle w:val="Refdecomentario"/>
        </w:rPr>
        <w:annotationRef/>
      </w:r>
      <w:r>
        <w:t>Se solicita citar en formato APA en el cuerpo del texto sin emplear pies de página para las referencias.</w:t>
      </w:r>
    </w:p>
  </w:comment>
  <w:comment w:id="56" w:author="Autor" w:initials="A">
    <w:p w14:paraId="42ED2996" w14:textId="71BE6E14" w:rsidR="00DB7546" w:rsidRDefault="00DB7546">
      <w:pPr>
        <w:pStyle w:val="Textocomentario"/>
      </w:pPr>
      <w:r>
        <w:rPr>
          <w:rStyle w:val="Refdecomentario"/>
        </w:rPr>
        <w:annotationRef/>
      </w:r>
      <w:r>
        <w:t>Se solicita citar en formato APA en el cuerpo del texto sin emplear pies de página para las referencias.</w:t>
      </w:r>
    </w:p>
  </w:comment>
  <w:comment w:id="60" w:author="Autor" w:initials="A">
    <w:p w14:paraId="13C07F57" w14:textId="2A29EB97" w:rsidR="00BD21A6" w:rsidRDefault="00BD21A6">
      <w:pPr>
        <w:pStyle w:val="Textocomentario"/>
      </w:pPr>
      <w:r>
        <w:rPr>
          <w:rStyle w:val="Refdecomentario"/>
        </w:rPr>
        <w:annotationRef/>
      </w:r>
      <w:r>
        <w:t>Se solicita citar en formato APA en el cuerpo del texto sin emplear pies de página para las referencias.</w:t>
      </w:r>
    </w:p>
  </w:comment>
  <w:comment w:id="61" w:author="Autor" w:initials="A">
    <w:p w14:paraId="365B6347" w14:textId="6F5E7BB0" w:rsidR="0066689E" w:rsidRDefault="0066689E">
      <w:pPr>
        <w:pStyle w:val="Textocomentario"/>
      </w:pPr>
      <w:r>
        <w:rPr>
          <w:rStyle w:val="Refdecomentario"/>
        </w:rPr>
        <w:annotationRef/>
      </w:r>
      <w:r>
        <w:t>Se solicita citar en formato APA en el cuerpo del texto sin emplear pies de página para las referencias.</w:t>
      </w:r>
    </w:p>
  </w:comment>
  <w:comment w:id="64" w:author="Autor" w:initials="A">
    <w:p w14:paraId="10590C61" w14:textId="06E3B458" w:rsidR="001C75A5" w:rsidRDefault="001C75A5">
      <w:pPr>
        <w:pStyle w:val="Textocomentario"/>
      </w:pPr>
      <w:r>
        <w:rPr>
          <w:rStyle w:val="Refdecomentario"/>
        </w:rPr>
        <w:annotationRef/>
      </w:r>
      <w:r>
        <w:t>Se solicita citar en formato APA en el cuerpo del texto sin emplear pies de página para las referencias.</w:t>
      </w:r>
    </w:p>
  </w:comment>
  <w:comment w:id="70" w:author="Autor" w:initials="A">
    <w:p w14:paraId="5B880B40" w14:textId="259BD811" w:rsidR="00077C5A" w:rsidRDefault="00077C5A">
      <w:pPr>
        <w:pStyle w:val="Textocomentario"/>
      </w:pPr>
      <w:r>
        <w:rPr>
          <w:rStyle w:val="Refdecomentario"/>
        </w:rPr>
        <w:annotationRef/>
      </w:r>
      <w:r>
        <w:t>Revisar redacción</w:t>
      </w:r>
    </w:p>
  </w:comment>
  <w:comment w:id="72" w:author="Autor" w:initials="A">
    <w:p w14:paraId="1C032D21" w14:textId="780AB4EB" w:rsidR="006F647F" w:rsidRDefault="006F647F">
      <w:pPr>
        <w:pStyle w:val="Textocomentario"/>
      </w:pPr>
      <w:r>
        <w:rPr>
          <w:rStyle w:val="Refdecomentario"/>
        </w:rPr>
        <w:annotationRef/>
      </w:r>
      <w:r>
        <w:t>Se solicita citar en formato APA en el cuerpo del texto sin emplear pies de página para las referencias.</w:t>
      </w:r>
    </w:p>
  </w:comment>
  <w:comment w:id="94" w:author="Autor" w:initials="A">
    <w:p w14:paraId="308EC6BA" w14:textId="1EA815B2" w:rsidR="00FE6DE1" w:rsidRDefault="00FE6DE1">
      <w:pPr>
        <w:pStyle w:val="Textocomentario"/>
      </w:pPr>
      <w:r>
        <w:rPr>
          <w:rStyle w:val="Refdecomentario"/>
        </w:rPr>
        <w:annotationRef/>
      </w:r>
      <w:r>
        <w:t>¿ocurrir?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185817" w15:done="0"/>
  <w15:commentEx w15:paraId="30A01097" w15:done="0"/>
  <w15:commentEx w15:paraId="769B4602" w15:done="0"/>
  <w15:commentEx w15:paraId="5A55DACE" w15:done="0"/>
  <w15:commentEx w15:paraId="54353799" w15:done="0"/>
  <w15:commentEx w15:paraId="44277908" w15:done="0"/>
  <w15:commentEx w15:paraId="2C246E87" w15:done="0"/>
  <w15:commentEx w15:paraId="485D4ADD" w15:done="0"/>
  <w15:commentEx w15:paraId="73658079" w15:done="0"/>
  <w15:commentEx w15:paraId="21933C02" w15:done="0"/>
  <w15:commentEx w15:paraId="42ED2996" w15:done="0"/>
  <w15:commentEx w15:paraId="13C07F57" w15:done="0"/>
  <w15:commentEx w15:paraId="365B6347" w15:done="0"/>
  <w15:commentEx w15:paraId="10590C61" w15:done="0"/>
  <w15:commentEx w15:paraId="5B880B40" w15:done="0"/>
  <w15:commentEx w15:paraId="1C032D21" w15:done="0"/>
  <w15:commentEx w15:paraId="308EC6BA"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185817" w16cid:durableId="23D295D0"/>
  <w16cid:commentId w16cid:paraId="30A01097" w16cid:durableId="23D2964A"/>
  <w16cid:commentId w16cid:paraId="769B4602" w16cid:durableId="23D29669"/>
  <w16cid:commentId w16cid:paraId="5A55DACE" w16cid:durableId="23D2979F"/>
  <w16cid:commentId w16cid:paraId="54353799" w16cid:durableId="23D29840"/>
  <w16cid:commentId w16cid:paraId="44277908" w16cid:durableId="23D298B9"/>
  <w16cid:commentId w16cid:paraId="2C246E87" w16cid:durableId="23D29A6B"/>
  <w16cid:commentId w16cid:paraId="485D4ADD" w16cid:durableId="23D29A78"/>
  <w16cid:commentId w16cid:paraId="73658079" w16cid:durableId="23D29A8C"/>
  <w16cid:commentId w16cid:paraId="21933C02" w16cid:durableId="23D29C68"/>
  <w16cid:commentId w16cid:paraId="42ED2996" w16cid:durableId="23D29CE4"/>
  <w16cid:commentId w16cid:paraId="13C07F57" w16cid:durableId="23D29D43"/>
  <w16cid:commentId w16cid:paraId="365B6347" w16cid:durableId="23D29D9A"/>
  <w16cid:commentId w16cid:paraId="10590C61" w16cid:durableId="23D29E64"/>
  <w16cid:commentId w16cid:paraId="5B880B40" w16cid:durableId="23D29E90"/>
  <w16cid:commentId w16cid:paraId="1C032D21" w16cid:durableId="23D29EB6"/>
  <w16cid:commentId w16cid:paraId="308EC6BA" w16cid:durableId="23D29F6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C90A875" w14:textId="77777777" w:rsidR="00F9249C" w:rsidRDefault="00F9249C" w:rsidP="00304499">
      <w:r>
        <w:separator/>
      </w:r>
    </w:p>
  </w:endnote>
  <w:endnote w:type="continuationSeparator" w:id="0">
    <w:p w14:paraId="7585AF17" w14:textId="77777777" w:rsidR="00F9249C" w:rsidRDefault="00F9249C"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Roboto">
    <w:panose1 w:val="020B0604020202020204"/>
    <w:charset w:val="00"/>
    <w:family w:val="auto"/>
    <w:pitch w:val="variable"/>
    <w:sig w:usb0="E00002FF" w:usb1="5000205B" w:usb2="00000020" w:usb3="00000000" w:csb0="0000019F" w:csb1="00000000"/>
  </w:font>
  <w:font w:name="Roboto Light">
    <w:altName w:val="Arial"/>
    <w:panose1 w:val="020B0604020202020204"/>
    <w:charset w:val="00"/>
    <w:family w:val="auto"/>
    <w:pitch w:val="variable"/>
    <w:sig w:usb0="E00002FF" w:usb1="5000205B" w:usb2="00000020" w:usb3="00000000" w:csb0="0000019F" w:csb1="00000000"/>
  </w:font>
  <w:font w:name="Vrinda">
    <w:panose1 w:val="020B0502040204020203"/>
    <w:charset w:val="00"/>
    <w:family w:val="swiss"/>
    <w:pitch w:val="variable"/>
    <w:sig w:usb0="00010003" w:usb1="00000000" w:usb2="00000000" w:usb3="00000000" w:csb0="00000001" w:csb1="00000000"/>
  </w:font>
  <w:font w:name="Minion Pro">
    <w:panose1 w:val="020B0604020202020204"/>
    <w:charset w:val="00"/>
    <w:family w:val="roman"/>
    <w:pitch w:val="variable"/>
    <w:sig w:usb0="60000287" w:usb1="00000001" w:usb2="00000000" w:usb3="00000000" w:csb0="0000019F" w:csb1="00000000"/>
  </w:font>
  <w:font w:name="Roboto Medium">
    <w:altName w:val="Arial"/>
    <w:panose1 w:val="020B0604020202020204"/>
    <w:charset w:val="00"/>
    <w:family w:val="auto"/>
    <w:pitch w:val="variable"/>
    <w:sig w:usb0="E00002FF" w:usb1="5000205B" w:usb2="0000002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9AE5AF" w14:textId="77777777" w:rsidR="00F9249C" w:rsidRDefault="00F9249C" w:rsidP="00304499">
      <w:r>
        <w:separator/>
      </w:r>
    </w:p>
  </w:footnote>
  <w:footnote w:type="continuationSeparator" w:id="0">
    <w:p w14:paraId="6E87E26E" w14:textId="77777777" w:rsidR="00F9249C" w:rsidRDefault="00F9249C" w:rsidP="00304499">
      <w:r>
        <w:continuationSeparator/>
      </w:r>
    </w:p>
  </w:footnote>
  <w:footnote w:id="1">
    <w:p w14:paraId="228772D0" w14:textId="5CF560F0" w:rsidR="000D6BA6" w:rsidRPr="000D6BA6" w:rsidRDefault="000D6BA6">
      <w:pPr>
        <w:pStyle w:val="Textonotapie"/>
        <w:rPr>
          <w:lang w:val="es-ES"/>
        </w:rPr>
      </w:pPr>
      <w:r>
        <w:rPr>
          <w:rStyle w:val="Refdenotaalpie"/>
        </w:rPr>
        <w:footnoteRef/>
      </w:r>
      <w:r>
        <w:t xml:space="preserve"> </w:t>
      </w:r>
      <w:r w:rsidRPr="000D6BA6">
        <w:t>C</w:t>
      </w:r>
      <w:r w:rsidRPr="000D6BA6">
        <w:rPr>
          <w:lang w:val="es-ES_tradnl"/>
        </w:rPr>
        <w:t xml:space="preserve">arlos </w:t>
      </w:r>
      <w:proofErr w:type="spellStart"/>
      <w:r w:rsidRPr="000D6BA6">
        <w:rPr>
          <w:lang w:val="es-ES_tradnl"/>
        </w:rPr>
        <w:t>Chanfón</w:t>
      </w:r>
      <w:proofErr w:type="spellEnd"/>
      <w:r w:rsidRPr="000D6BA6">
        <w:rPr>
          <w:lang w:val="es-ES_tradnl"/>
        </w:rPr>
        <w:t xml:space="preserve"> Olmos. </w:t>
      </w:r>
      <w:r w:rsidRPr="000D6BA6">
        <w:rPr>
          <w:i/>
          <w:iCs/>
          <w:lang w:val="es-ES_tradnl"/>
        </w:rPr>
        <w:t xml:space="preserve">Fundamentos Teóricos de la </w:t>
      </w:r>
      <w:r w:rsidR="00745062">
        <w:rPr>
          <w:i/>
          <w:iCs/>
          <w:lang w:val="es-ES_tradnl"/>
        </w:rPr>
        <w:t>R</w:t>
      </w:r>
      <w:r w:rsidRPr="000D6BA6">
        <w:rPr>
          <w:i/>
          <w:iCs/>
          <w:lang w:val="es-ES_tradnl"/>
        </w:rPr>
        <w:t>estauración</w:t>
      </w:r>
      <w:r w:rsidRPr="000D6BA6">
        <w:rPr>
          <w:lang w:val="es-ES_tradnl"/>
        </w:rPr>
        <w:t xml:space="preserve">, (3era ed.), México, UNAM. 1996, </w:t>
      </w:r>
      <w:proofErr w:type="spellStart"/>
      <w:r w:rsidRPr="000D6BA6">
        <w:rPr>
          <w:lang w:val="es-ES_tradnl"/>
        </w:rPr>
        <w:t>pp</w:t>
      </w:r>
      <w:proofErr w:type="spellEnd"/>
      <w:r w:rsidRPr="000D6BA6">
        <w:rPr>
          <w:lang w:val="es-ES_tradnl"/>
        </w:rPr>
        <w:t xml:space="preserve"> </w:t>
      </w:r>
      <w:r w:rsidR="006F026C">
        <w:rPr>
          <w:lang w:val="es-ES_tradnl"/>
        </w:rPr>
        <w:t>207</w:t>
      </w:r>
    </w:p>
  </w:footnote>
  <w:footnote w:id="2">
    <w:p w14:paraId="4E590A2A" w14:textId="40627E24" w:rsidR="00430345" w:rsidRPr="00430345" w:rsidRDefault="00430345" w:rsidP="00324BD4">
      <w:pPr>
        <w:pStyle w:val="Textonotapie"/>
        <w:jc w:val="both"/>
      </w:pPr>
      <w:r>
        <w:rPr>
          <w:rStyle w:val="Refdenotaalpie"/>
        </w:rPr>
        <w:footnoteRef/>
      </w:r>
      <w:r>
        <w:t xml:space="preserve"> </w:t>
      </w:r>
      <w:r w:rsidR="006F026C">
        <w:t>idem</w:t>
      </w:r>
      <w:del w:id="21" w:author="Autor">
        <w:r w:rsidRPr="00430345" w:rsidDel="001B1649">
          <w:rPr>
            <w:lang w:val="es-ES_tradnl"/>
          </w:rPr>
          <w:delText xml:space="preserve"> </w:delText>
        </w:r>
      </w:del>
      <w:r w:rsidRPr="00430345">
        <w:rPr>
          <w:lang w:val="es-ES_tradnl"/>
        </w:rPr>
        <w:t xml:space="preserve"> </w:t>
      </w:r>
      <w:proofErr w:type="spellStart"/>
      <w:r w:rsidRPr="00430345">
        <w:rPr>
          <w:lang w:val="es-ES_tradnl"/>
        </w:rPr>
        <w:t>pp</w:t>
      </w:r>
      <w:proofErr w:type="spellEnd"/>
      <w:r w:rsidRPr="00430345">
        <w:rPr>
          <w:lang w:val="es-ES_tradnl"/>
        </w:rPr>
        <w:t xml:space="preserve"> </w:t>
      </w:r>
      <w:r>
        <w:rPr>
          <w:lang w:val="es-ES_tradnl"/>
        </w:rPr>
        <w:t>303-305</w:t>
      </w:r>
    </w:p>
  </w:footnote>
  <w:footnote w:id="3">
    <w:p w14:paraId="79335E46" w14:textId="3D10A739" w:rsidR="009C5B5B" w:rsidRPr="009C5B5B" w:rsidRDefault="009C5B5B">
      <w:pPr>
        <w:pStyle w:val="Textonotapie"/>
      </w:pPr>
      <w:r>
        <w:rPr>
          <w:rStyle w:val="Refdenotaalpie"/>
        </w:rPr>
        <w:footnoteRef/>
      </w:r>
      <w:r>
        <w:t xml:space="preserve"> </w:t>
      </w:r>
      <w:r w:rsidRPr="009C5B5B">
        <w:t>Luis guerrer</w:t>
      </w:r>
      <w:r w:rsidR="006C1412">
        <w:t xml:space="preserve">o, </w:t>
      </w:r>
      <w:r w:rsidRPr="009C5B5B">
        <w:t>La cal, historia, propiedades y uso. UNAM</w:t>
      </w:r>
    </w:p>
  </w:footnote>
  <w:footnote w:id="4">
    <w:p w14:paraId="38B28DEE" w14:textId="04C5B09C" w:rsidR="00295014" w:rsidRPr="00295014" w:rsidRDefault="00295014">
      <w:pPr>
        <w:pStyle w:val="Textonotapie"/>
      </w:pPr>
      <w:r>
        <w:rPr>
          <w:rStyle w:val="Refdenotaalpie"/>
        </w:rPr>
        <w:footnoteRef/>
      </w:r>
      <w:r>
        <w:t xml:space="preserve"> </w:t>
      </w:r>
      <w:r w:rsidRPr="00430345">
        <w:rPr>
          <w:lang w:val="es-ES_tradnl"/>
        </w:rPr>
        <w:t>Olga Cazalla Vázquez, Morteros de cal, aplicación en el patrimonio histórico, Universidad de Granada</w:t>
      </w:r>
      <w:r>
        <w:rPr>
          <w:lang w:val="es-ES_tradnl"/>
        </w:rPr>
        <w:t xml:space="preserve"> </w:t>
      </w:r>
      <w:r w:rsidR="00C12AF5">
        <w:rPr>
          <w:lang w:val="es-ES_tradnl"/>
        </w:rPr>
        <w:t>(</w:t>
      </w:r>
      <w:proofErr w:type="gramStart"/>
      <w:r w:rsidR="00C12AF5">
        <w:rPr>
          <w:lang w:val="es-ES_tradnl"/>
        </w:rPr>
        <w:t>2002)</w:t>
      </w:r>
      <w:r>
        <w:rPr>
          <w:lang w:val="es-ES_tradnl"/>
        </w:rPr>
        <w:t>pág.</w:t>
      </w:r>
      <w:proofErr w:type="gramEnd"/>
      <w:r>
        <w:rPr>
          <w:lang w:val="es-ES_tradnl"/>
        </w:rPr>
        <w:t xml:space="preserve"> 44</w:t>
      </w:r>
    </w:p>
  </w:footnote>
  <w:footnote w:id="5">
    <w:p w14:paraId="36521769" w14:textId="4B2BEE4A" w:rsidR="00C12AF5" w:rsidRPr="00C12AF5" w:rsidRDefault="00C12AF5">
      <w:pPr>
        <w:pStyle w:val="Textonotapie"/>
      </w:pPr>
      <w:r>
        <w:rPr>
          <w:rStyle w:val="Refdenotaalpie"/>
        </w:rPr>
        <w:footnoteRef/>
      </w:r>
      <w:r>
        <w:t xml:space="preserve"> </w:t>
      </w:r>
      <w:r w:rsidRPr="00C12AF5">
        <w:rPr>
          <w:rFonts w:hint="eastAsia"/>
          <w:i/>
          <w:iCs/>
        </w:rPr>
        <w:t>Diccionario de la lengua española</w:t>
      </w:r>
      <w:r w:rsidRPr="00C12AF5">
        <w:rPr>
          <w:rFonts w:hint="eastAsia"/>
        </w:rPr>
        <w:t>, 23.ª ed., [versión 23.4 en línea]. &lt;https://dle.rae.es&gt; [</w:t>
      </w:r>
      <w:r>
        <w:t>12 Diciembre 2020</w:t>
      </w:r>
      <w:r w:rsidRPr="00C12AF5">
        <w:rPr>
          <w:rFonts w:hint="eastAsia"/>
        </w:rPr>
        <w:t>].</w:t>
      </w:r>
    </w:p>
  </w:footnote>
  <w:footnote w:id="6">
    <w:p w14:paraId="3DD27377" w14:textId="5BCA2A8A" w:rsidR="00430345" w:rsidRPr="00430345" w:rsidRDefault="00430345" w:rsidP="00324BD4">
      <w:pPr>
        <w:pStyle w:val="Textonotapie"/>
        <w:jc w:val="both"/>
      </w:pPr>
      <w:r>
        <w:rPr>
          <w:rStyle w:val="Refdenotaalpie"/>
        </w:rPr>
        <w:footnoteRef/>
      </w:r>
      <w:r>
        <w:t xml:space="preserve"> </w:t>
      </w:r>
      <w:proofErr w:type="spellStart"/>
      <w:r w:rsidR="00295014">
        <w:rPr>
          <w:lang w:val="es-ES_tradnl"/>
        </w:rPr>
        <w:t>Idem</w:t>
      </w:r>
      <w:proofErr w:type="spellEnd"/>
      <w:r>
        <w:rPr>
          <w:lang w:val="es-ES_tradnl"/>
        </w:rPr>
        <w:t xml:space="preserve"> pág. 40</w:t>
      </w:r>
    </w:p>
  </w:footnote>
  <w:footnote w:id="7">
    <w:p w14:paraId="003AB146" w14:textId="54722199" w:rsidR="00BD4130" w:rsidRPr="00BD4130" w:rsidRDefault="00BD4130" w:rsidP="00BD4130">
      <w:pPr>
        <w:pStyle w:val="Textonotapie"/>
      </w:pPr>
      <w:r>
        <w:rPr>
          <w:rStyle w:val="Refdenotaalpie"/>
        </w:rPr>
        <w:footnoteRef/>
      </w:r>
      <w:r w:rsidRPr="00BD4130">
        <w:t xml:space="preserve"> Cazallas, Op Cit. p. 55</w:t>
      </w:r>
    </w:p>
  </w:footnote>
  <w:footnote w:id="8">
    <w:p w14:paraId="3697AC45" w14:textId="78EA3DD2" w:rsidR="00BA4603" w:rsidRPr="00BA4603" w:rsidRDefault="00BA4603">
      <w:pPr>
        <w:pStyle w:val="Textonotapie"/>
      </w:pPr>
      <w:r>
        <w:rPr>
          <w:rStyle w:val="Refdenotaalpie"/>
        </w:rPr>
        <w:footnoteRef/>
      </w:r>
      <w:r>
        <w:t xml:space="preserve"> </w:t>
      </w:r>
      <w:r w:rsidRPr="00BA4603">
        <w:t xml:space="preserve">Jose Ignacio Alvarez, </w:t>
      </w:r>
      <w:r w:rsidRPr="009C5B5B">
        <w:rPr>
          <w:i/>
        </w:rPr>
        <w:t>Preparación y ensayos de morteros de cal de nueva factura para el empleo en restauración del patrimonio</w:t>
      </w:r>
      <w:r w:rsidRPr="00BA4603">
        <w:t>, Universidad de Navarra, 2006.</w:t>
      </w:r>
    </w:p>
  </w:footnote>
  <w:footnote w:id="9">
    <w:p w14:paraId="579814E8" w14:textId="77777777" w:rsidR="007D00CF" w:rsidRPr="007D00CF" w:rsidDel="00120CB1" w:rsidRDefault="007D00CF" w:rsidP="007D00CF">
      <w:pPr>
        <w:pStyle w:val="Textonotapie"/>
        <w:rPr>
          <w:del w:id="42" w:author="Autor"/>
        </w:rPr>
      </w:pPr>
      <w:r>
        <w:rPr>
          <w:rStyle w:val="Refdenotaalpie"/>
        </w:rPr>
        <w:footnoteRef/>
      </w:r>
      <w:r>
        <w:t xml:space="preserve"> </w:t>
      </w:r>
      <w:r w:rsidRPr="007D00CF">
        <w:t>Martínez-Ramírez, S. Puertas, F. Blanco-Varela, M.T. Thompson, G.E. Almendros, P. Behavior of repair lime mortars by wet deposition process, Cem. Concr. Res. 28 (2) (1998) 221-229.</w:t>
      </w:r>
    </w:p>
    <w:p w14:paraId="66C5E7CB" w14:textId="0E3742F3" w:rsidR="007D00CF" w:rsidRPr="007D00CF" w:rsidRDefault="007D00CF">
      <w:pPr>
        <w:pStyle w:val="Textonotapie"/>
      </w:pPr>
    </w:p>
  </w:footnote>
  <w:footnote w:id="10">
    <w:p w14:paraId="75D4AE56" w14:textId="082B996D" w:rsidR="007D00CF" w:rsidRPr="00162C2F" w:rsidRDefault="007D00CF">
      <w:pPr>
        <w:pStyle w:val="Textonotapie"/>
      </w:pPr>
      <w:r>
        <w:rPr>
          <w:rStyle w:val="Refdenotaalpie"/>
        </w:rPr>
        <w:footnoteRef/>
      </w:r>
      <w:r w:rsidRPr="006639E4">
        <w:t xml:space="preserve"> </w:t>
      </w:r>
      <w:r w:rsidR="009A3DAA" w:rsidRPr="006639E4">
        <w:t xml:space="preserve">Carlos Rodriguez Navarro, </w:t>
      </w:r>
      <w:r w:rsidRPr="006639E4">
        <w:t xml:space="preserve">Hansen, E., Ginell, W.S., Calcium hydroxide cristal evolution upon aging of lime putty, J. Am. </w:t>
      </w:r>
      <w:r w:rsidRPr="00162C2F">
        <w:t>Cera. Soc. 81 (11) (1998) 3032-3034.</w:t>
      </w:r>
    </w:p>
  </w:footnote>
  <w:footnote w:id="11">
    <w:p w14:paraId="0C5C8F2F" w14:textId="2F151276" w:rsidR="00430345" w:rsidRPr="00430345" w:rsidRDefault="00430345" w:rsidP="009F0D3D">
      <w:pPr>
        <w:pStyle w:val="Textonotapie"/>
        <w:jc w:val="both"/>
        <w:rPr>
          <w:lang w:val="es-ES"/>
        </w:rPr>
      </w:pPr>
      <w:r>
        <w:rPr>
          <w:rStyle w:val="Refdenotaalpie"/>
        </w:rPr>
        <w:footnoteRef/>
      </w:r>
      <w:r>
        <w:t>J</w:t>
      </w:r>
      <w:proofErr w:type="spellStart"/>
      <w:r w:rsidRPr="00430345">
        <w:rPr>
          <w:lang w:val="es-ES_tradnl"/>
        </w:rPr>
        <w:t>aidar</w:t>
      </w:r>
      <w:proofErr w:type="spellEnd"/>
      <w:r w:rsidRPr="00430345">
        <w:rPr>
          <w:lang w:val="es-ES_tradnl"/>
        </w:rPr>
        <w:t xml:space="preserve"> Benavides, Y; Ruiz, M; Mendoza,</w:t>
      </w:r>
      <w:r w:rsidR="009A3DAA">
        <w:rPr>
          <w:lang w:val="es-ES_tradnl"/>
        </w:rPr>
        <w:t xml:space="preserve"> </w:t>
      </w:r>
      <w:proofErr w:type="spellStart"/>
      <w:r w:rsidRPr="00430345">
        <w:rPr>
          <w:lang w:val="es-ES_tradnl"/>
        </w:rPr>
        <w:t>D.“Un</w:t>
      </w:r>
      <w:proofErr w:type="spellEnd"/>
      <w:r w:rsidRPr="00430345">
        <w:rPr>
          <w:lang w:val="es-ES_tradnl"/>
        </w:rPr>
        <w:t xml:space="preserve"> acercamiento a la caracterización de extractos vegetales empleados en conservación”. En: </w:t>
      </w:r>
      <w:r w:rsidRPr="00430345">
        <w:rPr>
          <w:i/>
          <w:iCs/>
          <w:lang w:val="es-ES_tradnl"/>
        </w:rPr>
        <w:t xml:space="preserve">La ciencia de los materiales y su impacto en la arqueología, </w:t>
      </w:r>
      <w:proofErr w:type="spellStart"/>
      <w:r w:rsidRPr="00430345">
        <w:rPr>
          <w:lang w:val="es-ES_tradnl"/>
        </w:rPr>
        <w:t>Vol</w:t>
      </w:r>
      <w:proofErr w:type="spellEnd"/>
      <w:r w:rsidRPr="00430345">
        <w:rPr>
          <w:lang w:val="es-ES_tradnl"/>
        </w:rPr>
        <w:t xml:space="preserve"> IV</w:t>
      </w:r>
      <w:r w:rsidR="000B36AC">
        <w:rPr>
          <w:lang w:val="es-ES_tradnl"/>
        </w:rPr>
        <w:t>,</w:t>
      </w:r>
      <w:r w:rsidR="009A3DAA">
        <w:rPr>
          <w:lang w:val="es-ES_tradnl"/>
        </w:rPr>
        <w:t xml:space="preserve"> </w:t>
      </w:r>
      <w:proofErr w:type="gramStart"/>
      <w:r w:rsidRPr="00430345">
        <w:rPr>
          <w:lang w:val="es-ES_tradnl"/>
        </w:rPr>
        <w:t xml:space="preserve">UNAM </w:t>
      </w:r>
      <w:r w:rsidR="000B36AC">
        <w:rPr>
          <w:lang w:val="es-ES_tradnl"/>
        </w:rPr>
        <w:t>,</w:t>
      </w:r>
      <w:proofErr w:type="gramEnd"/>
      <w:r w:rsidR="000B36AC">
        <w:rPr>
          <w:lang w:val="es-ES_tradnl"/>
        </w:rPr>
        <w:t xml:space="preserve"> </w:t>
      </w:r>
      <w:r w:rsidRPr="00430345">
        <w:rPr>
          <w:lang w:val="es-ES_tradnl"/>
        </w:rPr>
        <w:t>Pagina 52</w:t>
      </w:r>
    </w:p>
  </w:footnote>
  <w:footnote w:id="12">
    <w:p w14:paraId="14F30E9D" w14:textId="5671FEC6" w:rsidR="00070F1B" w:rsidRPr="00070F1B" w:rsidRDefault="00070F1B" w:rsidP="009F0D3D">
      <w:pPr>
        <w:pStyle w:val="Textonotapie"/>
        <w:jc w:val="both"/>
      </w:pPr>
      <w:r>
        <w:rPr>
          <w:rStyle w:val="Refdenotaalpie"/>
        </w:rPr>
        <w:footnoteRef/>
      </w:r>
      <w:proofErr w:type="spellStart"/>
      <w:r w:rsidRPr="00070F1B">
        <w:rPr>
          <w:lang w:val="es-ES_tradnl"/>
        </w:rPr>
        <w:t>Victor</w:t>
      </w:r>
      <w:proofErr w:type="spellEnd"/>
      <w:r w:rsidRPr="00070F1B">
        <w:rPr>
          <w:lang w:val="es-ES_tradnl"/>
        </w:rPr>
        <w:t xml:space="preserve"> Ley Paredes.; Rolando Ríos </w:t>
      </w:r>
      <w:proofErr w:type="spellStart"/>
      <w:r w:rsidRPr="00070F1B">
        <w:rPr>
          <w:lang w:val="es-ES_tradnl"/>
        </w:rPr>
        <w:t>Soberanis</w:t>
      </w:r>
      <w:proofErr w:type="spellEnd"/>
      <w:r w:rsidRPr="00070F1B">
        <w:rPr>
          <w:lang w:val="es-ES_tradnl"/>
        </w:rPr>
        <w:t xml:space="preserve"> y Agustín Peña Castillo, “Análisis EDX y SEM en morteros y estucos del sitio arqueológico </w:t>
      </w:r>
      <w:proofErr w:type="spellStart"/>
      <w:r w:rsidRPr="00070F1B">
        <w:rPr>
          <w:lang w:val="es-ES_tradnl"/>
        </w:rPr>
        <w:t>Witzinah</w:t>
      </w:r>
      <w:proofErr w:type="spellEnd"/>
      <w:r w:rsidRPr="00070F1B">
        <w:rPr>
          <w:lang w:val="es-ES_tradnl"/>
        </w:rPr>
        <w:t xml:space="preserve">, Yucatán, México”. </w:t>
      </w:r>
      <w:r w:rsidRPr="0049104C">
        <w:rPr>
          <w:lang w:val="es-ES_tradnl"/>
        </w:rPr>
        <w:t>En XXVII Simposio de Investigaciones Arqueológicas en Guatemala, 2013 (editado por B. Arroyo, L. Méndez Salinas y A. Rojas), pp. 335-346. Museo Nacional de Arqueología y Etnología, Guatemala</w:t>
      </w:r>
      <w:r w:rsidRPr="00070F1B">
        <w:rPr>
          <w:lang w:val="es-ES_tradnl"/>
        </w:rPr>
        <w:t>.  Página 339</w:t>
      </w:r>
    </w:p>
  </w:footnote>
  <w:footnote w:id="13">
    <w:p w14:paraId="4A9612A8" w14:textId="7B6C8F4D" w:rsidR="00945F08" w:rsidRPr="00945F08" w:rsidRDefault="00945F08" w:rsidP="009F0D3D">
      <w:pPr>
        <w:pStyle w:val="Textonotapie"/>
        <w:jc w:val="both"/>
        <w:rPr>
          <w:lang w:val="es-ES"/>
        </w:rPr>
      </w:pPr>
      <w:r>
        <w:rPr>
          <w:rStyle w:val="Refdenotaalpie"/>
        </w:rPr>
        <w:footnoteRef/>
      </w:r>
      <w:r>
        <w:t xml:space="preserve"> </w:t>
      </w:r>
      <w:r w:rsidRPr="00945F08">
        <w:rPr>
          <w:lang w:val="es-ES_tradnl"/>
        </w:rPr>
        <w:t xml:space="preserve">Alba Fuentes Porto, </w:t>
      </w:r>
      <w:proofErr w:type="spellStart"/>
      <w:proofErr w:type="gramStart"/>
      <w:r w:rsidRPr="0049104C">
        <w:rPr>
          <w:lang w:val="es-ES_tradnl"/>
        </w:rPr>
        <w:t>Otero,A</w:t>
      </w:r>
      <w:proofErr w:type="spellEnd"/>
      <w:r w:rsidRPr="0049104C">
        <w:rPr>
          <w:lang w:val="es-ES_tradnl"/>
        </w:rPr>
        <w:t>.</w:t>
      </w:r>
      <w:proofErr w:type="gramEnd"/>
      <w:r w:rsidRPr="0049104C">
        <w:rPr>
          <w:lang w:val="es-ES_tradnl"/>
        </w:rPr>
        <w:t xml:space="preserve"> </w:t>
      </w:r>
      <w:r w:rsidRPr="0049104C">
        <w:rPr>
          <w:i/>
          <w:iCs/>
          <w:lang w:val="es-ES_tradnl"/>
        </w:rPr>
        <w:t xml:space="preserve">La técnica pictórica de los mayas al servicio de la restauración de estucos y pintura mural en </w:t>
      </w:r>
      <w:proofErr w:type="spellStart"/>
      <w:r w:rsidRPr="0049104C">
        <w:rPr>
          <w:i/>
          <w:iCs/>
          <w:lang w:val="es-ES_tradnl"/>
        </w:rPr>
        <w:t>Mexico</w:t>
      </w:r>
      <w:proofErr w:type="spellEnd"/>
      <w:r w:rsidRPr="0049104C">
        <w:rPr>
          <w:i/>
          <w:iCs/>
          <w:lang w:val="es-ES_tradnl"/>
        </w:rPr>
        <w:t xml:space="preserve">, </w:t>
      </w:r>
      <w:proofErr w:type="spellStart"/>
      <w:r w:rsidRPr="0049104C">
        <w:rPr>
          <w:i/>
          <w:iCs/>
          <w:lang w:val="es-ES_tradnl"/>
        </w:rPr>
        <w:t>Calakmul</w:t>
      </w:r>
      <w:proofErr w:type="spellEnd"/>
      <w:r w:rsidRPr="0049104C">
        <w:rPr>
          <w:i/>
          <w:iCs/>
          <w:lang w:val="es-ES_tradnl"/>
        </w:rPr>
        <w:t>: Un ejemplo de restauración ecológica.</w:t>
      </w:r>
      <w:r w:rsidRPr="0049104C">
        <w:rPr>
          <w:lang w:val="es-ES_tradnl"/>
        </w:rPr>
        <w:t xml:space="preserve"> En: XII Reunió técnica.  Vero una </w:t>
      </w:r>
      <w:proofErr w:type="spellStart"/>
      <w:r w:rsidRPr="0049104C">
        <w:rPr>
          <w:lang w:val="es-ES_tradnl"/>
        </w:rPr>
        <w:t>conservació-restauració</w:t>
      </w:r>
      <w:proofErr w:type="spellEnd"/>
      <w:r w:rsidRPr="0049104C">
        <w:rPr>
          <w:lang w:val="es-ES_tradnl"/>
        </w:rPr>
        <w:t xml:space="preserve"> </w:t>
      </w:r>
      <w:proofErr w:type="spellStart"/>
      <w:proofErr w:type="gramStart"/>
      <w:r w:rsidRPr="0049104C">
        <w:rPr>
          <w:lang w:val="es-ES_tradnl"/>
        </w:rPr>
        <w:t>sostenible:reptes</w:t>
      </w:r>
      <w:proofErr w:type="spellEnd"/>
      <w:proofErr w:type="gramEnd"/>
      <w:r w:rsidRPr="0049104C">
        <w:rPr>
          <w:lang w:val="es-ES_tradnl"/>
        </w:rPr>
        <w:t xml:space="preserve"> i </w:t>
      </w:r>
      <w:proofErr w:type="spellStart"/>
      <w:r w:rsidRPr="0049104C">
        <w:rPr>
          <w:lang w:val="es-ES_tradnl"/>
        </w:rPr>
        <w:t>projectes</w:t>
      </w:r>
      <w:proofErr w:type="spellEnd"/>
      <w:r w:rsidRPr="0049104C">
        <w:rPr>
          <w:lang w:val="es-ES_tradnl"/>
        </w:rPr>
        <w:t xml:space="preserve">. </w:t>
      </w:r>
      <w:proofErr w:type="spellStart"/>
      <w:r w:rsidRPr="0049104C">
        <w:rPr>
          <w:lang w:val="es-ES_tradnl"/>
        </w:rPr>
        <w:t>Museu</w:t>
      </w:r>
      <w:proofErr w:type="spellEnd"/>
      <w:r w:rsidRPr="0049104C">
        <w:rPr>
          <w:lang w:val="es-ES_tradnl"/>
        </w:rPr>
        <w:t xml:space="preserve"> Nacional </w:t>
      </w:r>
      <w:proofErr w:type="spellStart"/>
      <w:r w:rsidRPr="0049104C">
        <w:rPr>
          <w:lang w:val="es-ES_tradnl"/>
        </w:rPr>
        <w:t>d´</w:t>
      </w:r>
      <w:r w:rsidR="008B49D3" w:rsidRPr="0049104C">
        <w:rPr>
          <w:lang w:val="es-ES_tradnl"/>
        </w:rPr>
        <w:t>A</w:t>
      </w:r>
      <w:r w:rsidRPr="0049104C">
        <w:rPr>
          <w:lang w:val="es-ES_tradnl"/>
        </w:rPr>
        <w:t>rt</w:t>
      </w:r>
      <w:proofErr w:type="spellEnd"/>
      <w:r w:rsidRPr="0049104C">
        <w:rPr>
          <w:lang w:val="es-ES_tradnl"/>
        </w:rPr>
        <w:t xml:space="preserve"> de Catalunya</w:t>
      </w:r>
      <w:r w:rsidRPr="00945F08">
        <w:rPr>
          <w:lang w:val="es-ES_tradnl"/>
        </w:rPr>
        <w:t>, Barcelona (2010).</w:t>
      </w:r>
    </w:p>
  </w:footnote>
  <w:footnote w:id="14">
    <w:p w14:paraId="3A1C610F" w14:textId="1D043D39" w:rsidR="009C5B5B" w:rsidRPr="009C5B5B" w:rsidRDefault="009C5B5B">
      <w:pPr>
        <w:pStyle w:val="Textonotapie"/>
        <w:rPr>
          <w:lang w:val="en-US"/>
        </w:rPr>
      </w:pPr>
      <w:r>
        <w:rPr>
          <w:rStyle w:val="Refdenotaalpie"/>
        </w:rPr>
        <w:footnoteRef/>
      </w:r>
      <w:r>
        <w:t xml:space="preserve"> </w:t>
      </w:r>
      <w:r w:rsidRPr="009C5B5B">
        <w:rPr>
          <w:lang w:val="es-ES_tradnl"/>
        </w:rPr>
        <w:t xml:space="preserve">Diana </w:t>
      </w:r>
      <w:proofErr w:type="spellStart"/>
      <w:r w:rsidRPr="009C5B5B">
        <w:rPr>
          <w:lang w:val="es-ES_tradnl"/>
        </w:rPr>
        <w:t>Magaloni</w:t>
      </w:r>
      <w:proofErr w:type="spellEnd"/>
      <w:r w:rsidRPr="009C5B5B">
        <w:rPr>
          <w:lang w:val="es-ES_tradnl"/>
        </w:rPr>
        <w:t xml:space="preserve"> </w:t>
      </w:r>
      <w:proofErr w:type="spellStart"/>
      <w:r w:rsidRPr="009C5B5B">
        <w:rPr>
          <w:lang w:val="es-ES_tradnl"/>
        </w:rPr>
        <w:t>Kerpel</w:t>
      </w:r>
      <w:proofErr w:type="spellEnd"/>
      <w:r w:rsidRPr="009C5B5B">
        <w:rPr>
          <w:lang w:val="es-ES_tradnl"/>
        </w:rPr>
        <w:t xml:space="preserve">, “Los colores de la selva. Procedimientos, materiales y colores en la pintura mural maya”, Arqueología Mexicana núm. 93, pp. 46-50. </w:t>
      </w:r>
      <w:proofErr w:type="spellStart"/>
      <w:r w:rsidRPr="009C5B5B">
        <w:rPr>
          <w:lang w:val="en-US"/>
        </w:rPr>
        <w:t>Citando</w:t>
      </w:r>
      <w:proofErr w:type="spellEnd"/>
      <w:r w:rsidRPr="009C5B5B">
        <w:rPr>
          <w:lang w:val="en-US"/>
        </w:rPr>
        <w:t xml:space="preserve"> </w:t>
      </w:r>
      <w:proofErr w:type="gramStart"/>
      <w:r w:rsidRPr="009C5B5B">
        <w:rPr>
          <w:lang w:val="en-US"/>
        </w:rPr>
        <w:t>a :Edwin</w:t>
      </w:r>
      <w:proofErr w:type="gramEnd"/>
      <w:r w:rsidRPr="009C5B5B">
        <w:rPr>
          <w:lang w:val="en-US"/>
        </w:rPr>
        <w:t xml:space="preserve"> </w:t>
      </w:r>
      <w:proofErr w:type="spellStart"/>
      <w:r w:rsidRPr="009C5B5B">
        <w:rPr>
          <w:lang w:val="en-US"/>
        </w:rPr>
        <w:t>Littmann</w:t>
      </w:r>
      <w:proofErr w:type="spellEnd"/>
      <w:r w:rsidRPr="009C5B5B">
        <w:rPr>
          <w:lang w:val="en-US"/>
        </w:rPr>
        <w:t xml:space="preserve">, “Ancient Mesoamerican Mortars, plasters, and stuccos: The use of bark extracts in lime plasters” </w:t>
      </w:r>
      <w:proofErr w:type="spellStart"/>
      <w:r w:rsidRPr="009C5B5B">
        <w:rPr>
          <w:lang w:val="en-US"/>
        </w:rPr>
        <w:t>en</w:t>
      </w:r>
      <w:proofErr w:type="spellEnd"/>
      <w:r w:rsidRPr="009C5B5B">
        <w:rPr>
          <w:lang w:val="en-US"/>
        </w:rPr>
        <w:t xml:space="preserve">: American Antiquity, Vol. 25, </w:t>
      </w:r>
      <w:proofErr w:type="spellStart"/>
      <w:r w:rsidRPr="009C5B5B">
        <w:rPr>
          <w:lang w:val="en-US"/>
        </w:rPr>
        <w:t>Número</w:t>
      </w:r>
      <w:proofErr w:type="spellEnd"/>
      <w:r w:rsidRPr="009C5B5B">
        <w:rPr>
          <w:lang w:val="en-US"/>
        </w:rPr>
        <w:t xml:space="preserve"> 4 </w:t>
      </w:r>
      <w:proofErr w:type="spellStart"/>
      <w:r w:rsidRPr="009C5B5B">
        <w:rPr>
          <w:lang w:val="en-US"/>
        </w:rPr>
        <w:t>pág</w:t>
      </w:r>
      <w:proofErr w:type="spellEnd"/>
      <w:r w:rsidRPr="009C5B5B">
        <w:rPr>
          <w:lang w:val="en-US"/>
        </w:rPr>
        <w:t xml:space="preserve"> 223 1960</w:t>
      </w:r>
    </w:p>
  </w:footnote>
  <w:footnote w:id="15">
    <w:p w14:paraId="283BF148" w14:textId="2C5C8B5D" w:rsidR="006A4783" w:rsidRPr="006A4783" w:rsidRDefault="006A4783">
      <w:pPr>
        <w:pStyle w:val="Textonotapie"/>
        <w:rPr>
          <w:lang w:val="en-US"/>
        </w:rPr>
      </w:pPr>
      <w:r>
        <w:rPr>
          <w:rStyle w:val="Refdenotaalpie"/>
        </w:rPr>
        <w:footnoteRef/>
      </w:r>
      <w:r w:rsidRPr="006A4783">
        <w:rPr>
          <w:lang w:val="en-US"/>
        </w:rPr>
        <w:t xml:space="preserve"> Rocio Gallegos, Aranda Y, Gomez, E. Suarez, E. </w:t>
      </w:r>
      <w:r w:rsidRPr="006A4783">
        <w:rPr>
          <w:i/>
          <w:iCs/>
          <w:lang w:val="en-US"/>
        </w:rPr>
        <w:t xml:space="preserve">Thermal study in a coating added with </w:t>
      </w:r>
      <w:proofErr w:type="spellStart"/>
      <w:r w:rsidRPr="006A4783">
        <w:rPr>
          <w:i/>
          <w:iCs/>
          <w:lang w:val="en-US"/>
        </w:rPr>
        <w:t>Havardia</w:t>
      </w:r>
      <w:proofErr w:type="spellEnd"/>
      <w:r w:rsidRPr="006A4783">
        <w:rPr>
          <w:i/>
          <w:iCs/>
          <w:lang w:val="en-US"/>
        </w:rPr>
        <w:t xml:space="preserve"> </w:t>
      </w:r>
      <w:proofErr w:type="spellStart"/>
      <w:r w:rsidRPr="006A4783">
        <w:rPr>
          <w:i/>
          <w:iCs/>
          <w:lang w:val="en-US"/>
        </w:rPr>
        <w:t>albinas</w:t>
      </w:r>
      <w:proofErr w:type="spellEnd"/>
      <w:r w:rsidRPr="006A4783">
        <w:rPr>
          <w:i/>
          <w:iCs/>
          <w:lang w:val="en-US"/>
        </w:rPr>
        <w:t xml:space="preserve"> and </w:t>
      </w:r>
      <w:proofErr w:type="spellStart"/>
      <w:r w:rsidRPr="006A4783">
        <w:rPr>
          <w:i/>
          <w:iCs/>
          <w:lang w:val="en-US"/>
        </w:rPr>
        <w:t>Guazuma</w:t>
      </w:r>
      <w:proofErr w:type="spellEnd"/>
      <w:r w:rsidRPr="006A4783">
        <w:rPr>
          <w:i/>
          <w:iCs/>
          <w:lang w:val="en-US"/>
        </w:rPr>
        <w:t xml:space="preserve"> </w:t>
      </w:r>
      <w:proofErr w:type="spellStart"/>
      <w:r w:rsidRPr="006A4783">
        <w:rPr>
          <w:i/>
          <w:iCs/>
          <w:lang w:val="en-US"/>
        </w:rPr>
        <w:t>ulmifolia</w:t>
      </w:r>
      <w:proofErr w:type="spellEnd"/>
      <w:r w:rsidRPr="006A4783">
        <w:rPr>
          <w:i/>
          <w:iCs/>
          <w:lang w:val="en-US"/>
        </w:rPr>
        <w:t xml:space="preserve"> Lam</w:t>
      </w:r>
      <w:r w:rsidRPr="006A4783">
        <w:rPr>
          <w:lang w:val="en-US"/>
        </w:rPr>
        <w:t>, in: International Journal of engineering and technical research, Vol. 4, (2012)</w:t>
      </w:r>
    </w:p>
  </w:footnote>
  <w:footnote w:id="16">
    <w:p w14:paraId="735C7142" w14:textId="1A2BBEBA" w:rsidR="006A4783" w:rsidRPr="006A4783" w:rsidRDefault="006A4783">
      <w:pPr>
        <w:pStyle w:val="Textonotapie"/>
        <w:rPr>
          <w:lang w:val="es-ES"/>
        </w:rPr>
      </w:pPr>
      <w:r>
        <w:rPr>
          <w:rStyle w:val="Refdenotaalpie"/>
        </w:rPr>
        <w:footnoteRef/>
      </w:r>
      <w:r>
        <w:t xml:space="preserve"> </w:t>
      </w:r>
      <w:r w:rsidRPr="006A4783">
        <w:rPr>
          <w:lang w:val="es-ES_tradnl"/>
        </w:rPr>
        <w:t>Ma. Cristina Ruiz Martin, El </w:t>
      </w:r>
      <w:proofErr w:type="spellStart"/>
      <w:r w:rsidRPr="006A4783">
        <w:rPr>
          <w:i/>
          <w:iCs/>
          <w:lang w:val="es-ES_tradnl"/>
        </w:rPr>
        <w:t>pixoy</w:t>
      </w:r>
      <w:proofErr w:type="spellEnd"/>
      <w:r w:rsidRPr="006A4783">
        <w:rPr>
          <w:lang w:val="es-ES_tradnl"/>
        </w:rPr>
        <w:t xml:space="preserve"> como material de conservación de pintura mural y relieves policromos en el área maya, </w:t>
      </w:r>
      <w:proofErr w:type="spellStart"/>
      <w:r w:rsidRPr="006A4783">
        <w:rPr>
          <w:lang w:val="es-ES_tradnl"/>
        </w:rPr>
        <w:t>Estud</w:t>
      </w:r>
      <w:proofErr w:type="spellEnd"/>
      <w:r w:rsidRPr="006A4783">
        <w:rPr>
          <w:lang w:val="es-ES_tradnl"/>
        </w:rPr>
        <w:t xml:space="preserve">. </w:t>
      </w:r>
      <w:proofErr w:type="spellStart"/>
      <w:r w:rsidRPr="006A4783">
        <w:rPr>
          <w:lang w:val="es-ES_tradnl"/>
        </w:rPr>
        <w:t>cult</w:t>
      </w:r>
      <w:proofErr w:type="spellEnd"/>
      <w:r w:rsidRPr="006A4783">
        <w:rPr>
          <w:lang w:val="es-ES_tradnl"/>
        </w:rPr>
        <w:t>. maya vol.</w:t>
      </w:r>
      <w:proofErr w:type="gramStart"/>
      <w:r w:rsidRPr="006A4783">
        <w:rPr>
          <w:lang w:val="es-ES_tradnl"/>
        </w:rPr>
        <w:t>35  México</w:t>
      </w:r>
      <w:proofErr w:type="gramEnd"/>
      <w:r w:rsidRPr="006A4783">
        <w:rPr>
          <w:lang w:val="es-ES_tradnl"/>
        </w:rPr>
        <w:t xml:space="preserve"> ene. 2010, </w:t>
      </w:r>
      <w:hyperlink r:id="rId1" w:history="1">
        <w:r w:rsidRPr="006A4783">
          <w:rPr>
            <w:rStyle w:val="Hipervnculo"/>
            <w:lang w:val="es-ES_tradnl"/>
          </w:rPr>
          <w:t>http://www.scielo.org.mx/scielo.php?script=sci_arttext&amp;pid=S0185-25742010000100003</w:t>
        </w:r>
      </w:hyperlink>
    </w:p>
  </w:footnote>
  <w:footnote w:id="17">
    <w:p w14:paraId="3CE08D66" w14:textId="408AF06A" w:rsidR="00930664" w:rsidRPr="00930664" w:rsidRDefault="00930664">
      <w:pPr>
        <w:pStyle w:val="Textonotapie"/>
        <w:rPr>
          <w:lang w:val="es-ES"/>
        </w:rPr>
      </w:pPr>
      <w:r>
        <w:rPr>
          <w:rStyle w:val="Refdenotaalpie"/>
        </w:rPr>
        <w:footnoteRef/>
      </w:r>
      <w:r>
        <w:t xml:space="preserve"> </w:t>
      </w:r>
      <w:r w:rsidRPr="00930664">
        <w:rPr>
          <w:lang w:val="es-ES_tradnl"/>
        </w:rPr>
        <w:t xml:space="preserve">Susana Cruz Flores, “El mucílago de nopal como aditivo de las pastas de cal empleadas en conservación”. En: </w:t>
      </w:r>
      <w:r w:rsidRPr="00930664">
        <w:rPr>
          <w:i/>
          <w:iCs/>
          <w:lang w:val="es-ES_tradnl"/>
        </w:rPr>
        <w:t>La cal, historia, propiedades y uso</w:t>
      </w:r>
      <w:r w:rsidRPr="00930664">
        <w:rPr>
          <w:lang w:val="es-ES_tradnl"/>
        </w:rPr>
        <w:t xml:space="preserve">. UNAM </w:t>
      </w:r>
      <w:proofErr w:type="spellStart"/>
      <w:r w:rsidRPr="00930664">
        <w:rPr>
          <w:lang w:val="es-ES_tradnl"/>
        </w:rPr>
        <w:t>pp</w:t>
      </w:r>
      <w:proofErr w:type="spellEnd"/>
      <w:r w:rsidRPr="00930664">
        <w:rPr>
          <w:lang w:val="es-ES_tradnl"/>
        </w:rPr>
        <w:t xml:space="preserve"> 185-187</w:t>
      </w:r>
    </w:p>
  </w:footnote>
  <w:footnote w:id="18">
    <w:p w14:paraId="2F745B24" w14:textId="2D35F3D7" w:rsidR="00930664" w:rsidRPr="00930664" w:rsidRDefault="00930664">
      <w:pPr>
        <w:pStyle w:val="Textonotapie"/>
        <w:rPr>
          <w:lang w:val="es-ES"/>
        </w:rPr>
      </w:pPr>
      <w:r>
        <w:rPr>
          <w:rStyle w:val="Refdenotaalpie"/>
        </w:rPr>
        <w:footnoteRef/>
      </w:r>
      <w:r>
        <w:t xml:space="preserve"> Idem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8E398B"/>
    <w:multiLevelType w:val="hybridMultilevel"/>
    <w:tmpl w:val="85CAF6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C6282C"/>
    <w:multiLevelType w:val="hybridMultilevel"/>
    <w:tmpl w:val="A808CB1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2D8B746A"/>
    <w:multiLevelType w:val="hybridMultilevel"/>
    <w:tmpl w:val="CD20C40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D5275E1"/>
    <w:multiLevelType w:val="hybridMultilevel"/>
    <w:tmpl w:val="F03253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0"/>
  </w:num>
  <w:num w:numId="5">
    <w:abstractNumId w:val="7"/>
  </w:num>
  <w:num w:numId="6">
    <w:abstractNumId w:val="4"/>
  </w:num>
  <w:num w:numId="7">
    <w:abstractNumId w:val="1"/>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removePersonalInformation/>
  <w:removeDateAndTime/>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04499"/>
    <w:rsid w:val="00020C45"/>
    <w:rsid w:val="00070F1B"/>
    <w:rsid w:val="000734E9"/>
    <w:rsid w:val="00077C5A"/>
    <w:rsid w:val="00087A5B"/>
    <w:rsid w:val="000963C4"/>
    <w:rsid w:val="000B36AC"/>
    <w:rsid w:val="000C6053"/>
    <w:rsid w:val="000D2A36"/>
    <w:rsid w:val="000D60A2"/>
    <w:rsid w:val="000D62AE"/>
    <w:rsid w:val="000D6BA6"/>
    <w:rsid w:val="000E5016"/>
    <w:rsid w:val="000F5478"/>
    <w:rsid w:val="00110892"/>
    <w:rsid w:val="00120CB1"/>
    <w:rsid w:val="00130E76"/>
    <w:rsid w:val="00131A19"/>
    <w:rsid w:val="00132255"/>
    <w:rsid w:val="001619DD"/>
    <w:rsid w:val="00162C2F"/>
    <w:rsid w:val="001641CB"/>
    <w:rsid w:val="001B1649"/>
    <w:rsid w:val="001B4EB0"/>
    <w:rsid w:val="001C07A8"/>
    <w:rsid w:val="001C4F0B"/>
    <w:rsid w:val="001C75A5"/>
    <w:rsid w:val="001D2265"/>
    <w:rsid w:val="001D39FF"/>
    <w:rsid w:val="001E0D4D"/>
    <w:rsid w:val="001F66F6"/>
    <w:rsid w:val="00215320"/>
    <w:rsid w:val="00222C42"/>
    <w:rsid w:val="00227CCD"/>
    <w:rsid w:val="0023606B"/>
    <w:rsid w:val="0025662F"/>
    <w:rsid w:val="002750A6"/>
    <w:rsid w:val="0028328A"/>
    <w:rsid w:val="00295014"/>
    <w:rsid w:val="002B2471"/>
    <w:rsid w:val="002B5D09"/>
    <w:rsid w:val="002B7EC1"/>
    <w:rsid w:val="002C4AAB"/>
    <w:rsid w:val="002F104D"/>
    <w:rsid w:val="00304499"/>
    <w:rsid w:val="00315336"/>
    <w:rsid w:val="00324BD4"/>
    <w:rsid w:val="00325542"/>
    <w:rsid w:val="0032563C"/>
    <w:rsid w:val="00325FA9"/>
    <w:rsid w:val="00334A97"/>
    <w:rsid w:val="00341403"/>
    <w:rsid w:val="003637C5"/>
    <w:rsid w:val="00393AFA"/>
    <w:rsid w:val="003A2454"/>
    <w:rsid w:val="003A65A1"/>
    <w:rsid w:val="003B78D3"/>
    <w:rsid w:val="003C0150"/>
    <w:rsid w:val="003C3377"/>
    <w:rsid w:val="003C37EA"/>
    <w:rsid w:val="00401924"/>
    <w:rsid w:val="00423452"/>
    <w:rsid w:val="00430345"/>
    <w:rsid w:val="00455488"/>
    <w:rsid w:val="0049104C"/>
    <w:rsid w:val="00497E38"/>
    <w:rsid w:val="004C68E1"/>
    <w:rsid w:val="004C6CA0"/>
    <w:rsid w:val="004E692D"/>
    <w:rsid w:val="00503749"/>
    <w:rsid w:val="00506E3D"/>
    <w:rsid w:val="005116D2"/>
    <w:rsid w:val="00534498"/>
    <w:rsid w:val="00595487"/>
    <w:rsid w:val="005A5981"/>
    <w:rsid w:val="005A71BA"/>
    <w:rsid w:val="005B22CF"/>
    <w:rsid w:val="005D0E9E"/>
    <w:rsid w:val="005D550C"/>
    <w:rsid w:val="006007B9"/>
    <w:rsid w:val="00611067"/>
    <w:rsid w:val="0062444C"/>
    <w:rsid w:val="00624B16"/>
    <w:rsid w:val="00627535"/>
    <w:rsid w:val="006639E4"/>
    <w:rsid w:val="0066689E"/>
    <w:rsid w:val="006A4783"/>
    <w:rsid w:val="006C1412"/>
    <w:rsid w:val="006C1FB3"/>
    <w:rsid w:val="006C38BE"/>
    <w:rsid w:val="006D1FCF"/>
    <w:rsid w:val="006D507C"/>
    <w:rsid w:val="006F026C"/>
    <w:rsid w:val="006F0C16"/>
    <w:rsid w:val="006F647F"/>
    <w:rsid w:val="0072410C"/>
    <w:rsid w:val="007419A3"/>
    <w:rsid w:val="00745062"/>
    <w:rsid w:val="0076699F"/>
    <w:rsid w:val="00782BC2"/>
    <w:rsid w:val="007917AD"/>
    <w:rsid w:val="007942A2"/>
    <w:rsid w:val="007A1041"/>
    <w:rsid w:val="007A794C"/>
    <w:rsid w:val="007B6177"/>
    <w:rsid w:val="007B7CE4"/>
    <w:rsid w:val="007D00CF"/>
    <w:rsid w:val="007F7CC1"/>
    <w:rsid w:val="00851777"/>
    <w:rsid w:val="00865443"/>
    <w:rsid w:val="00870B2C"/>
    <w:rsid w:val="00872AFC"/>
    <w:rsid w:val="00873F53"/>
    <w:rsid w:val="0088192A"/>
    <w:rsid w:val="00885C76"/>
    <w:rsid w:val="00894B3D"/>
    <w:rsid w:val="008B49D3"/>
    <w:rsid w:val="008D23E8"/>
    <w:rsid w:val="008E5B59"/>
    <w:rsid w:val="008E623E"/>
    <w:rsid w:val="00905E83"/>
    <w:rsid w:val="00930514"/>
    <w:rsid w:val="00930664"/>
    <w:rsid w:val="009326B1"/>
    <w:rsid w:val="00945F08"/>
    <w:rsid w:val="009939E5"/>
    <w:rsid w:val="009A3DAA"/>
    <w:rsid w:val="009A659D"/>
    <w:rsid w:val="009B183A"/>
    <w:rsid w:val="009C5B5B"/>
    <w:rsid w:val="009E3E07"/>
    <w:rsid w:val="009E727D"/>
    <w:rsid w:val="009F0D3D"/>
    <w:rsid w:val="00A10D24"/>
    <w:rsid w:val="00A55AB0"/>
    <w:rsid w:val="00A56B87"/>
    <w:rsid w:val="00A64B55"/>
    <w:rsid w:val="00A8119A"/>
    <w:rsid w:val="00AA0577"/>
    <w:rsid w:val="00AA1B7B"/>
    <w:rsid w:val="00AA63B4"/>
    <w:rsid w:val="00AB1140"/>
    <w:rsid w:val="00AD418B"/>
    <w:rsid w:val="00B01429"/>
    <w:rsid w:val="00BA4603"/>
    <w:rsid w:val="00BC242B"/>
    <w:rsid w:val="00BD21A6"/>
    <w:rsid w:val="00BD4130"/>
    <w:rsid w:val="00C12AF5"/>
    <w:rsid w:val="00C25632"/>
    <w:rsid w:val="00C261AC"/>
    <w:rsid w:val="00C26F9D"/>
    <w:rsid w:val="00C53FB1"/>
    <w:rsid w:val="00C86E4A"/>
    <w:rsid w:val="00C941F5"/>
    <w:rsid w:val="00C9783D"/>
    <w:rsid w:val="00CA366F"/>
    <w:rsid w:val="00CB198B"/>
    <w:rsid w:val="00D35187"/>
    <w:rsid w:val="00D60CAF"/>
    <w:rsid w:val="00D90DCE"/>
    <w:rsid w:val="00D96AE5"/>
    <w:rsid w:val="00DA1E71"/>
    <w:rsid w:val="00DB7546"/>
    <w:rsid w:val="00DD2A3E"/>
    <w:rsid w:val="00DE556F"/>
    <w:rsid w:val="00E0079B"/>
    <w:rsid w:val="00E5788F"/>
    <w:rsid w:val="00E63041"/>
    <w:rsid w:val="00E76F3F"/>
    <w:rsid w:val="00E90540"/>
    <w:rsid w:val="00E926B1"/>
    <w:rsid w:val="00EA2482"/>
    <w:rsid w:val="00EC05FE"/>
    <w:rsid w:val="00EC3862"/>
    <w:rsid w:val="00EF37CD"/>
    <w:rsid w:val="00F11C3D"/>
    <w:rsid w:val="00F1591D"/>
    <w:rsid w:val="00F3415F"/>
    <w:rsid w:val="00F369B9"/>
    <w:rsid w:val="00F46087"/>
    <w:rsid w:val="00F7342D"/>
    <w:rsid w:val="00F82C39"/>
    <w:rsid w:val="00F8568E"/>
    <w:rsid w:val="00F9249C"/>
    <w:rsid w:val="00FB6ED3"/>
    <w:rsid w:val="00FD08A1"/>
    <w:rsid w:val="00FD7F34"/>
    <w:rsid w:val="00FE215F"/>
    <w:rsid w:val="00FE6DE1"/>
    <w:rsid w:val="00FF395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A4603"/>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styleId="Mencinsinresolver">
    <w:name w:val="Unresolved Mention"/>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styleId="HTMLconformatoprevio">
    <w:name w:val="HTML Preformatted"/>
    <w:basedOn w:val="Normal"/>
    <w:link w:val="HTMLconformatoprevioCar"/>
    <w:uiPriority w:val="99"/>
    <w:semiHidden/>
    <w:unhideWhenUsed/>
    <w:rsid w:val="00401924"/>
    <w:rPr>
      <w:rFonts w:ascii="Consolas" w:hAnsi="Consolas" w:cs="Consolas"/>
      <w:sz w:val="20"/>
      <w:szCs w:val="20"/>
    </w:rPr>
  </w:style>
  <w:style w:type="character" w:customStyle="1" w:styleId="HTMLconformatoprevioCar">
    <w:name w:val="HTML con formato previo Car"/>
    <w:basedOn w:val="Fuentedeprrafopredeter"/>
    <w:link w:val="HTMLconformatoprevio"/>
    <w:uiPriority w:val="99"/>
    <w:semiHidden/>
    <w:rsid w:val="00401924"/>
    <w:rPr>
      <w:rFonts w:ascii="Consolas" w:hAnsi="Consolas" w:cs="Consolas"/>
      <w:sz w:val="20"/>
      <w:szCs w:val="20"/>
    </w:rPr>
  </w:style>
  <w:style w:type="character" w:styleId="Refdecomentario">
    <w:name w:val="annotation reference"/>
    <w:basedOn w:val="Fuentedeprrafopredeter"/>
    <w:uiPriority w:val="99"/>
    <w:semiHidden/>
    <w:unhideWhenUsed/>
    <w:rsid w:val="00430345"/>
    <w:rPr>
      <w:sz w:val="16"/>
      <w:szCs w:val="16"/>
    </w:rPr>
  </w:style>
  <w:style w:type="paragraph" w:styleId="Textocomentario">
    <w:name w:val="annotation text"/>
    <w:basedOn w:val="Normal"/>
    <w:link w:val="TextocomentarioCar"/>
    <w:uiPriority w:val="99"/>
    <w:semiHidden/>
    <w:unhideWhenUsed/>
    <w:rsid w:val="00430345"/>
    <w:rPr>
      <w:sz w:val="20"/>
      <w:szCs w:val="20"/>
    </w:rPr>
  </w:style>
  <w:style w:type="character" w:customStyle="1" w:styleId="TextocomentarioCar">
    <w:name w:val="Texto comentario Car"/>
    <w:basedOn w:val="Fuentedeprrafopredeter"/>
    <w:link w:val="Textocomentario"/>
    <w:uiPriority w:val="99"/>
    <w:semiHidden/>
    <w:rsid w:val="00430345"/>
    <w:rPr>
      <w:sz w:val="20"/>
      <w:szCs w:val="20"/>
    </w:rPr>
  </w:style>
  <w:style w:type="paragraph" w:styleId="Asuntodelcomentario">
    <w:name w:val="annotation subject"/>
    <w:basedOn w:val="Textocomentario"/>
    <w:next w:val="Textocomentario"/>
    <w:link w:val="AsuntodelcomentarioCar"/>
    <w:uiPriority w:val="99"/>
    <w:semiHidden/>
    <w:unhideWhenUsed/>
    <w:rsid w:val="00430345"/>
    <w:rPr>
      <w:b/>
      <w:bCs/>
    </w:rPr>
  </w:style>
  <w:style w:type="character" w:customStyle="1" w:styleId="AsuntodelcomentarioCar">
    <w:name w:val="Asunto del comentario Car"/>
    <w:basedOn w:val="TextocomentarioCar"/>
    <w:link w:val="Asuntodelcomentario"/>
    <w:uiPriority w:val="99"/>
    <w:semiHidden/>
    <w:rsid w:val="00430345"/>
    <w:rPr>
      <w:b/>
      <w:bCs/>
      <w:sz w:val="20"/>
      <w:szCs w:val="20"/>
    </w:rPr>
  </w:style>
  <w:style w:type="paragraph" w:styleId="Textodeglobo">
    <w:name w:val="Balloon Text"/>
    <w:basedOn w:val="Normal"/>
    <w:link w:val="TextodegloboCar"/>
    <w:uiPriority w:val="99"/>
    <w:semiHidden/>
    <w:unhideWhenUsed/>
    <w:rsid w:val="00430345"/>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430345"/>
    <w:rPr>
      <w:rFonts w:ascii="Times New Roman" w:hAnsi="Times New Roman" w:cs="Times New Roman"/>
      <w:sz w:val="18"/>
      <w:szCs w:val="18"/>
    </w:rPr>
  </w:style>
  <w:style w:type="paragraph" w:styleId="Textonotapie">
    <w:name w:val="footnote text"/>
    <w:basedOn w:val="Normal"/>
    <w:link w:val="TextonotapieCar"/>
    <w:uiPriority w:val="99"/>
    <w:semiHidden/>
    <w:unhideWhenUsed/>
    <w:rsid w:val="00430345"/>
    <w:rPr>
      <w:sz w:val="20"/>
      <w:szCs w:val="20"/>
    </w:rPr>
  </w:style>
  <w:style w:type="character" w:customStyle="1" w:styleId="TextonotapieCar">
    <w:name w:val="Texto nota pie Car"/>
    <w:basedOn w:val="Fuentedeprrafopredeter"/>
    <w:link w:val="Textonotapie"/>
    <w:uiPriority w:val="99"/>
    <w:semiHidden/>
    <w:rsid w:val="00430345"/>
    <w:rPr>
      <w:sz w:val="20"/>
      <w:szCs w:val="20"/>
    </w:rPr>
  </w:style>
  <w:style w:type="paragraph" w:styleId="Encabezado">
    <w:name w:val="header"/>
    <w:basedOn w:val="Normal"/>
    <w:link w:val="EncabezadoCar"/>
    <w:uiPriority w:val="99"/>
    <w:unhideWhenUsed/>
    <w:rsid w:val="006F026C"/>
    <w:pPr>
      <w:tabs>
        <w:tab w:val="center" w:pos="4419"/>
        <w:tab w:val="right" w:pos="8838"/>
      </w:tabs>
    </w:pPr>
  </w:style>
  <w:style w:type="character" w:customStyle="1" w:styleId="EncabezadoCar">
    <w:name w:val="Encabezado Car"/>
    <w:basedOn w:val="Fuentedeprrafopredeter"/>
    <w:link w:val="Encabezado"/>
    <w:uiPriority w:val="99"/>
    <w:rsid w:val="006F026C"/>
  </w:style>
  <w:style w:type="paragraph" w:styleId="Piedepgina">
    <w:name w:val="footer"/>
    <w:basedOn w:val="Normal"/>
    <w:link w:val="PiedepginaCar"/>
    <w:uiPriority w:val="99"/>
    <w:unhideWhenUsed/>
    <w:rsid w:val="006F026C"/>
    <w:pPr>
      <w:tabs>
        <w:tab w:val="center" w:pos="4419"/>
        <w:tab w:val="right" w:pos="8838"/>
      </w:tabs>
    </w:pPr>
  </w:style>
  <w:style w:type="character" w:customStyle="1" w:styleId="PiedepginaCar">
    <w:name w:val="Pie de página Car"/>
    <w:basedOn w:val="Fuentedeprrafopredeter"/>
    <w:link w:val="Piedepgina"/>
    <w:uiPriority w:val="99"/>
    <w:rsid w:val="006F026C"/>
  </w:style>
  <w:style w:type="paragraph" w:styleId="Descripcin">
    <w:name w:val="caption"/>
    <w:basedOn w:val="Normal"/>
    <w:next w:val="Normal"/>
    <w:uiPriority w:val="35"/>
    <w:unhideWhenUsed/>
    <w:qFormat/>
    <w:rsid w:val="00534498"/>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517054">
      <w:bodyDiv w:val="1"/>
      <w:marLeft w:val="0"/>
      <w:marRight w:val="0"/>
      <w:marTop w:val="0"/>
      <w:marBottom w:val="0"/>
      <w:divBdr>
        <w:top w:val="none" w:sz="0" w:space="0" w:color="auto"/>
        <w:left w:val="none" w:sz="0" w:space="0" w:color="auto"/>
        <w:bottom w:val="none" w:sz="0" w:space="0" w:color="auto"/>
        <w:right w:val="none" w:sz="0" w:space="0" w:color="auto"/>
      </w:divBdr>
    </w:div>
    <w:div w:id="83772194">
      <w:bodyDiv w:val="1"/>
      <w:marLeft w:val="0"/>
      <w:marRight w:val="0"/>
      <w:marTop w:val="0"/>
      <w:marBottom w:val="0"/>
      <w:divBdr>
        <w:top w:val="none" w:sz="0" w:space="0" w:color="auto"/>
        <w:left w:val="none" w:sz="0" w:space="0" w:color="auto"/>
        <w:bottom w:val="none" w:sz="0" w:space="0" w:color="auto"/>
        <w:right w:val="none" w:sz="0" w:space="0" w:color="auto"/>
      </w:divBdr>
    </w:div>
    <w:div w:id="161242258">
      <w:bodyDiv w:val="1"/>
      <w:marLeft w:val="0"/>
      <w:marRight w:val="0"/>
      <w:marTop w:val="0"/>
      <w:marBottom w:val="0"/>
      <w:divBdr>
        <w:top w:val="none" w:sz="0" w:space="0" w:color="auto"/>
        <w:left w:val="none" w:sz="0" w:space="0" w:color="auto"/>
        <w:bottom w:val="none" w:sz="0" w:space="0" w:color="auto"/>
        <w:right w:val="none" w:sz="0" w:space="0" w:color="auto"/>
      </w:divBdr>
    </w:div>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283274221">
      <w:bodyDiv w:val="1"/>
      <w:marLeft w:val="0"/>
      <w:marRight w:val="0"/>
      <w:marTop w:val="0"/>
      <w:marBottom w:val="0"/>
      <w:divBdr>
        <w:top w:val="none" w:sz="0" w:space="0" w:color="auto"/>
        <w:left w:val="none" w:sz="0" w:space="0" w:color="auto"/>
        <w:bottom w:val="none" w:sz="0" w:space="0" w:color="auto"/>
        <w:right w:val="none" w:sz="0" w:space="0" w:color="auto"/>
      </w:divBdr>
    </w:div>
    <w:div w:id="320012448">
      <w:bodyDiv w:val="1"/>
      <w:marLeft w:val="0"/>
      <w:marRight w:val="0"/>
      <w:marTop w:val="0"/>
      <w:marBottom w:val="0"/>
      <w:divBdr>
        <w:top w:val="none" w:sz="0" w:space="0" w:color="auto"/>
        <w:left w:val="none" w:sz="0" w:space="0" w:color="auto"/>
        <w:bottom w:val="none" w:sz="0" w:space="0" w:color="auto"/>
        <w:right w:val="none" w:sz="0" w:space="0" w:color="auto"/>
      </w:divBdr>
    </w:div>
    <w:div w:id="479924289">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81274339">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020162389">
      <w:bodyDiv w:val="1"/>
      <w:marLeft w:val="0"/>
      <w:marRight w:val="0"/>
      <w:marTop w:val="0"/>
      <w:marBottom w:val="0"/>
      <w:divBdr>
        <w:top w:val="none" w:sz="0" w:space="0" w:color="auto"/>
        <w:left w:val="none" w:sz="0" w:space="0" w:color="auto"/>
        <w:bottom w:val="none" w:sz="0" w:space="0" w:color="auto"/>
        <w:right w:val="none" w:sz="0" w:space="0" w:color="auto"/>
      </w:divBdr>
    </w:div>
    <w:div w:id="1047486054">
      <w:bodyDiv w:val="1"/>
      <w:marLeft w:val="0"/>
      <w:marRight w:val="0"/>
      <w:marTop w:val="0"/>
      <w:marBottom w:val="0"/>
      <w:divBdr>
        <w:top w:val="none" w:sz="0" w:space="0" w:color="auto"/>
        <w:left w:val="none" w:sz="0" w:space="0" w:color="auto"/>
        <w:bottom w:val="none" w:sz="0" w:space="0" w:color="auto"/>
        <w:right w:val="none" w:sz="0" w:space="0" w:color="auto"/>
      </w:divBdr>
    </w:div>
    <w:div w:id="1183322780">
      <w:bodyDiv w:val="1"/>
      <w:marLeft w:val="0"/>
      <w:marRight w:val="0"/>
      <w:marTop w:val="0"/>
      <w:marBottom w:val="0"/>
      <w:divBdr>
        <w:top w:val="none" w:sz="0" w:space="0" w:color="auto"/>
        <w:left w:val="none" w:sz="0" w:space="0" w:color="auto"/>
        <w:bottom w:val="none" w:sz="0" w:space="0" w:color="auto"/>
        <w:right w:val="none" w:sz="0" w:space="0" w:color="auto"/>
      </w:divBdr>
    </w:div>
    <w:div w:id="1262566559">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321544549">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microsoft.com/office/2016/09/relationships/commentsIds" Target="commentsIds.xml"/><Relationship Id="rId3" Type="http://schemas.openxmlformats.org/officeDocument/2006/relationships/customXml" Target="../customXml/item3.xml"/><Relationship Id="rId7" Type="http://schemas.openxmlformats.org/officeDocument/2006/relationships/settings" Target="settings.xml"/><Relationship Id="rId12" Type="http://schemas.microsoft.com/office/2011/relationships/commentsExtended" Target="commentsExtended.xml"/><Relationship Id="rId17"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comments" Target="comments.xml"/><Relationship Id="rId5" Type="http://schemas.openxmlformats.org/officeDocument/2006/relationships/numbering" Target="numbering.xml"/><Relationship Id="rId15" Type="http://schemas.openxmlformats.org/officeDocument/2006/relationships/image" Target="media/image2.png"/><Relationship Id="rId10" Type="http://schemas.openxmlformats.org/officeDocument/2006/relationships/endnotes" Target="endnotes.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s>
</file>

<file path=word/_rels/footnotes.xml.rels><?xml version="1.0" encoding="UTF-8" standalone="yes"?>
<Relationships xmlns="http://schemas.openxmlformats.org/package/2006/relationships"><Relationship Id="rId1" Type="http://schemas.openxmlformats.org/officeDocument/2006/relationships/hyperlink" Target="http://www.scielo.org.mx/scielo.php?script=sci_arttext&amp;pid=S0185-25742010000100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44AEAD77996C94498220C804EA3732DA" ma:contentTypeVersion="2" ma:contentTypeDescription="Create a new document." ma:contentTypeScope="" ma:versionID="2a042bb88b2cc7907cebbb790d59933e">
  <xsd:schema xmlns:xsd="http://www.w3.org/2001/XMLSchema" xmlns:xs="http://www.w3.org/2001/XMLSchema" xmlns:p="http://schemas.microsoft.com/office/2006/metadata/properties" xmlns:ns2="e8ca9e84-ac8d-424a-a4c1-a8b5117f3f53" targetNamespace="http://schemas.microsoft.com/office/2006/metadata/properties" ma:root="true" ma:fieldsID="6a036b3a416b944cce31b9bb09ecb9eb" ns2:_="">
    <xsd:import namespace="e8ca9e84-ac8d-424a-a4c1-a8b5117f3f5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a9e84-ac8d-424a-a4c1-a8b5117f3f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606CF-F021-4F41-9756-290A54A9E3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a9e84-ac8d-424a-a4c1-a8b5117f3f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29A8F44-7019-49C7-ACE1-E958E02939BB}">
  <ds:schemaRefs>
    <ds:schemaRef ds:uri="http://schemas.microsoft.com/sharepoint/v3/contenttype/forms"/>
  </ds:schemaRefs>
</ds:datastoreItem>
</file>

<file path=customXml/itemProps3.xml><?xml version="1.0" encoding="utf-8"?>
<ds:datastoreItem xmlns:ds="http://schemas.openxmlformats.org/officeDocument/2006/customXml" ds:itemID="{854EDB34-EB81-4654-B92C-11F965CC497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020BA361-669B-EE48-825A-CBAD73879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10</Pages>
  <Words>3855</Words>
  <Characters>21203</Characters>
  <Application>Microsoft Office Word</Application>
  <DocSecurity>0</DocSecurity>
  <Lines>176</Lines>
  <Paragraphs>50</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25008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18</cp:revision>
  <dcterms:created xsi:type="dcterms:W3CDTF">2021-01-15T21:20:00Z</dcterms:created>
  <dcterms:modified xsi:type="dcterms:W3CDTF">2021-02-14T01:06:00Z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0x01010044AEAD77996C94498220C804EA3732DA</vt:lpwstr>
  </property>
</Properties>
</file>