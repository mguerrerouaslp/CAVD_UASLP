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7AD78" w14:textId="77777777" w:rsidR="00A84055" w:rsidRDefault="0096083D">
      <w:pPr>
        <w:pStyle w:val="Predeterminado"/>
        <w:spacing w:line="360" w:lineRule="auto"/>
        <w:jc w:val="center"/>
        <w:rPr>
          <w:rFonts w:ascii="Times New Roman" w:eastAsia="Times New Roman" w:hAnsi="Times New Roman" w:cs="Times New Roman"/>
          <w:b/>
          <w:bCs/>
          <w:sz w:val="26"/>
          <w:szCs w:val="26"/>
        </w:rPr>
      </w:pPr>
      <w:r>
        <w:rPr>
          <w:rFonts w:ascii="Times New Roman" w:hAnsi="Times New Roman"/>
          <w:b/>
          <w:bCs/>
          <w:sz w:val="26"/>
          <w:szCs w:val="26"/>
        </w:rPr>
        <w:t>El código del diseño y el código de la programación: Pedagogías en tiempos de pandemia</w:t>
      </w:r>
    </w:p>
    <w:p w14:paraId="7E16CC40" w14:textId="77777777" w:rsidR="00A84055" w:rsidRPr="00321CCF" w:rsidRDefault="0096083D">
      <w:pPr>
        <w:pStyle w:val="Predeterminado"/>
        <w:spacing w:line="360" w:lineRule="auto"/>
        <w:jc w:val="center"/>
        <w:rPr>
          <w:rFonts w:ascii="Times New Roman" w:eastAsia="Times New Roman" w:hAnsi="Times New Roman" w:cs="Times New Roman"/>
          <w:b/>
          <w:bCs/>
          <w:sz w:val="26"/>
          <w:szCs w:val="26"/>
          <w:lang w:val="en-US"/>
        </w:rPr>
      </w:pPr>
      <w:r>
        <w:rPr>
          <w:rFonts w:ascii="Times New Roman" w:hAnsi="Times New Roman"/>
          <w:b/>
          <w:bCs/>
          <w:sz w:val="26"/>
          <w:szCs w:val="26"/>
          <w:lang w:val="en-US"/>
        </w:rPr>
        <w:t>The Design Code and the Programming Code: Pedagogies in Pandemic</w:t>
      </w:r>
      <w:r w:rsidRPr="00321CCF">
        <w:rPr>
          <w:rFonts w:ascii="Times New Roman" w:hAnsi="Times New Roman"/>
          <w:b/>
          <w:bCs/>
          <w:sz w:val="26"/>
          <w:szCs w:val="26"/>
          <w:lang w:val="en-US"/>
        </w:rPr>
        <w:t xml:space="preserve"> Times</w:t>
      </w:r>
    </w:p>
    <w:p w14:paraId="55B51582" w14:textId="77777777" w:rsidR="00A84055" w:rsidRPr="00DD47CE" w:rsidRDefault="00A84055">
      <w:pPr>
        <w:pStyle w:val="Cuerpo"/>
        <w:spacing w:after="40" w:line="360" w:lineRule="auto"/>
        <w:jc w:val="both"/>
        <w:rPr>
          <w:rFonts w:ascii="Times New Roman" w:eastAsia="Times New Roman" w:hAnsi="Times New Roman" w:cs="Times New Roman"/>
          <w:sz w:val="24"/>
          <w:szCs w:val="24"/>
          <w:lang w:val="en-US"/>
        </w:rPr>
      </w:pPr>
    </w:p>
    <w:p w14:paraId="1F070C79" w14:textId="77777777" w:rsidR="00A84055" w:rsidRDefault="0096083D">
      <w:pPr>
        <w:pStyle w:val="Cuerpo"/>
        <w:spacing w:after="40" w:line="360" w:lineRule="auto"/>
        <w:jc w:val="center"/>
        <w:rPr>
          <w:rFonts w:ascii="Times New Roman" w:eastAsia="Times New Roman" w:hAnsi="Times New Roman" w:cs="Times New Roman"/>
          <w:i/>
          <w:iCs/>
          <w:sz w:val="20"/>
          <w:szCs w:val="20"/>
        </w:rPr>
      </w:pPr>
      <w:r>
        <w:rPr>
          <w:rFonts w:ascii="Times New Roman" w:hAnsi="Times New Roman"/>
          <w:i/>
          <w:iCs/>
          <w:sz w:val="20"/>
          <w:szCs w:val="20"/>
          <w:lang w:val="es-ES_tradnl"/>
        </w:rPr>
        <w:t xml:space="preserve">Resumen: </w:t>
      </w:r>
      <w:del w:id="0" w:author="Autor">
        <w:r w:rsidDel="00DD47CE">
          <w:rPr>
            <w:rFonts w:ascii="Times New Roman" w:hAnsi="Times New Roman"/>
            <w:i/>
            <w:iCs/>
            <w:sz w:val="20"/>
            <w:szCs w:val="20"/>
            <w:lang w:val="es-ES_tradnl"/>
          </w:rPr>
          <w:delText xml:space="preserve"> </w:delText>
        </w:r>
      </w:del>
      <w:r>
        <w:rPr>
          <w:rFonts w:ascii="Times New Roman" w:hAnsi="Times New Roman"/>
          <w:i/>
          <w:iCs/>
          <w:sz w:val="20"/>
          <w:szCs w:val="20"/>
          <w:lang w:val="es-ES_tradnl"/>
        </w:rPr>
        <w:t xml:space="preserve">En el marco del confinamiento al que nos ha obligado la pandemia del COVID-19, este trabajo aborda una metodología pedagógica para enseñar fundamentos de programación a estudiantes de Diseño vía remota. El objetivo es mostrar cómo, a partir de una comprensión conjunta del diseño y la programación en relación con el contexto actual, es posible llevar a cabo no sólo una vinculación teórica sino también un acercamiento pedagógico con resultados que logran conectar con las emociones que experimentan los estudiantes al mismo tiempo que se les permite dar cuenta de su propio proceso de aprendizaje. Siguiendo la metodología del curso, primero haremos un rastreo de los orígenes de ambas disciplinas para mostrar que en su nacimiento tienen en común haber surgido a partir de la búsqueda de un código, en el primer caso un código semántico y en el segundo un código informático. Para el primero se retomarán los planteamientos del artista y teórico </w:t>
      </w:r>
      <w:proofErr w:type="spellStart"/>
      <w:r>
        <w:rPr>
          <w:rFonts w:ascii="Times New Roman" w:hAnsi="Times New Roman"/>
          <w:i/>
          <w:iCs/>
          <w:sz w:val="20"/>
          <w:szCs w:val="20"/>
          <w:lang w:val="es-ES_tradnl"/>
        </w:rPr>
        <w:t>Wassilly</w:t>
      </w:r>
      <w:proofErr w:type="spellEnd"/>
      <w:r>
        <w:rPr>
          <w:rFonts w:ascii="Times New Roman" w:hAnsi="Times New Roman"/>
          <w:i/>
          <w:iCs/>
          <w:sz w:val="20"/>
          <w:szCs w:val="20"/>
          <w:lang w:val="es-ES_tradnl"/>
        </w:rPr>
        <w:t xml:space="preserve"> Kandinsky. Para el segundo, retomaremos el lenguaje y entorno de programación </w:t>
      </w:r>
      <w:proofErr w:type="spellStart"/>
      <w:r>
        <w:rPr>
          <w:rFonts w:ascii="Times New Roman" w:hAnsi="Times New Roman"/>
          <w:i/>
          <w:iCs/>
          <w:sz w:val="20"/>
          <w:szCs w:val="20"/>
          <w:lang w:val="es-ES_tradnl"/>
        </w:rPr>
        <w:t>Processing</w:t>
      </w:r>
      <w:proofErr w:type="spellEnd"/>
      <w:r>
        <w:rPr>
          <w:rFonts w:ascii="Times New Roman" w:hAnsi="Times New Roman"/>
          <w:i/>
          <w:iCs/>
          <w:sz w:val="20"/>
          <w:szCs w:val="20"/>
          <w:lang w:val="es-ES_tradnl"/>
        </w:rPr>
        <w:t xml:space="preserve">. A partir de esta vinculación, expondremos la metodología seguida durante 9 semanas, comenzando por un diario de emociones y siguiendo una planificación informática. Más adelante, se mostrarán algunos de los productos de este curso, llevado a cabo con 60 alumnos, quienes desarrollaron un programa informático cada uno y realizaron una documentación de su proceso. El resultado fue sorpresivo, ya que se obtuvo una serie ejercicios que resuelven el reto propuesto para el curso, pero además funcionan como material didáctico del diseño para los usuarios. En la conclusión haremos notar que la complementación del </w:t>
      </w:r>
      <w:proofErr w:type="spellStart"/>
      <w:r>
        <w:rPr>
          <w:rFonts w:ascii="Times New Roman" w:hAnsi="Times New Roman"/>
          <w:i/>
          <w:iCs/>
          <w:sz w:val="20"/>
          <w:szCs w:val="20"/>
          <w:lang w:val="es-ES_tradnl"/>
        </w:rPr>
        <w:t>có</w:t>
      </w:r>
      <w:proofErr w:type="spellEnd"/>
      <w:r>
        <w:rPr>
          <w:rFonts w:ascii="Times New Roman" w:hAnsi="Times New Roman"/>
          <w:i/>
          <w:iCs/>
          <w:sz w:val="20"/>
          <w:szCs w:val="20"/>
          <w:lang w:val="pt-PT"/>
        </w:rPr>
        <w:t xml:space="preserve">digo </w:t>
      </w:r>
      <w:proofErr w:type="spellStart"/>
      <w:r>
        <w:rPr>
          <w:rFonts w:ascii="Times New Roman" w:hAnsi="Times New Roman"/>
          <w:i/>
          <w:iCs/>
          <w:sz w:val="20"/>
          <w:szCs w:val="20"/>
          <w:lang w:val="pt-PT"/>
        </w:rPr>
        <w:t>inform</w:t>
      </w:r>
      <w:proofErr w:type="spellEnd"/>
      <w:r>
        <w:rPr>
          <w:rFonts w:ascii="Times New Roman" w:hAnsi="Times New Roman"/>
          <w:i/>
          <w:iCs/>
          <w:sz w:val="20"/>
          <w:szCs w:val="20"/>
        </w:rPr>
        <w:t>á</w:t>
      </w:r>
      <w:r>
        <w:rPr>
          <w:rFonts w:ascii="Times New Roman" w:hAnsi="Times New Roman"/>
          <w:i/>
          <w:iCs/>
          <w:sz w:val="20"/>
          <w:szCs w:val="20"/>
          <w:lang w:val="es-ES_tradnl"/>
        </w:rPr>
        <w:t xml:space="preserve">tico con el código del </w:t>
      </w:r>
      <w:proofErr w:type="spellStart"/>
      <w:r>
        <w:rPr>
          <w:rFonts w:ascii="Times New Roman" w:hAnsi="Times New Roman"/>
          <w:i/>
          <w:iCs/>
          <w:sz w:val="20"/>
          <w:szCs w:val="20"/>
          <w:lang w:val="es-ES_tradnl"/>
        </w:rPr>
        <w:t>diseñ</w:t>
      </w:r>
      <w:proofErr w:type="spellEnd"/>
      <w:r>
        <w:rPr>
          <w:rFonts w:ascii="Times New Roman" w:hAnsi="Times New Roman"/>
          <w:i/>
          <w:iCs/>
          <w:sz w:val="20"/>
          <w:szCs w:val="20"/>
        </w:rPr>
        <w:t xml:space="preserve">o </w:t>
      </w:r>
      <w:r>
        <w:rPr>
          <w:rFonts w:ascii="Times New Roman" w:hAnsi="Times New Roman"/>
          <w:i/>
          <w:iCs/>
          <w:sz w:val="20"/>
          <w:szCs w:val="20"/>
          <w:lang w:val="es-ES_tradnl"/>
        </w:rPr>
        <w:t>no sólo facilita el aprendizaje de ambos, sino que promueve en los alumnos un pensamiento del diseño complejo, basado en una comprensión proyectual y sistemática</w:t>
      </w:r>
      <w:r>
        <w:rPr>
          <w:rFonts w:ascii="Times New Roman" w:hAnsi="Times New Roman"/>
          <w:i/>
          <w:iCs/>
          <w:sz w:val="20"/>
          <w:szCs w:val="20"/>
        </w:rPr>
        <w:t>.</w:t>
      </w:r>
    </w:p>
    <w:p w14:paraId="6C76352D" w14:textId="77777777" w:rsidR="00A84055" w:rsidRDefault="00A84055">
      <w:pPr>
        <w:pStyle w:val="Predeterminado"/>
        <w:spacing w:line="360" w:lineRule="auto"/>
        <w:jc w:val="center"/>
        <w:rPr>
          <w:rFonts w:ascii="Times New Roman" w:eastAsia="Times New Roman" w:hAnsi="Times New Roman" w:cs="Times New Roman"/>
          <w:i/>
          <w:iCs/>
        </w:rPr>
      </w:pPr>
    </w:p>
    <w:p w14:paraId="0DE2FA88" w14:textId="77777777" w:rsidR="00A84055" w:rsidRDefault="0096083D">
      <w:pPr>
        <w:pStyle w:val="Predeterminado"/>
        <w:spacing w:line="360" w:lineRule="auto"/>
        <w:jc w:val="center"/>
        <w:rPr>
          <w:rFonts w:ascii="Times New Roman" w:eastAsia="Times New Roman" w:hAnsi="Times New Roman" w:cs="Times New Roman"/>
          <w:i/>
          <w:iCs/>
        </w:rPr>
      </w:pPr>
      <w:r>
        <w:rPr>
          <w:rFonts w:ascii="Times New Roman" w:hAnsi="Times New Roman"/>
          <w:i/>
          <w:iCs/>
        </w:rPr>
        <w:t xml:space="preserve">Palabras clave: </w:t>
      </w:r>
      <w:proofErr w:type="spellStart"/>
      <w:r>
        <w:rPr>
          <w:rFonts w:ascii="Times New Roman" w:hAnsi="Times New Roman"/>
          <w:i/>
          <w:iCs/>
        </w:rPr>
        <w:t>Kandisnsky</w:t>
      </w:r>
      <w:proofErr w:type="spellEnd"/>
      <w:r>
        <w:rPr>
          <w:rFonts w:ascii="Times New Roman" w:hAnsi="Times New Roman"/>
          <w:i/>
          <w:iCs/>
        </w:rPr>
        <w:t xml:space="preserve">, informática, </w:t>
      </w:r>
      <w:proofErr w:type="spellStart"/>
      <w:r>
        <w:rPr>
          <w:rFonts w:ascii="Times New Roman" w:hAnsi="Times New Roman"/>
          <w:i/>
          <w:iCs/>
        </w:rPr>
        <w:t>Processing</w:t>
      </w:r>
      <w:proofErr w:type="spellEnd"/>
      <w:r>
        <w:rPr>
          <w:rFonts w:ascii="Times New Roman" w:hAnsi="Times New Roman"/>
          <w:i/>
          <w:iCs/>
        </w:rPr>
        <w:t>.</w:t>
      </w:r>
    </w:p>
    <w:p w14:paraId="57B1FE8F" w14:textId="77777777" w:rsidR="00A84055" w:rsidRDefault="00A84055">
      <w:pPr>
        <w:pStyle w:val="Predeterminado"/>
        <w:spacing w:line="360" w:lineRule="auto"/>
        <w:jc w:val="center"/>
        <w:rPr>
          <w:rFonts w:ascii="Times New Roman" w:eastAsia="Times New Roman" w:hAnsi="Times New Roman" w:cs="Times New Roman"/>
          <w:i/>
          <w:iCs/>
        </w:rPr>
      </w:pPr>
    </w:p>
    <w:p w14:paraId="627F94E8" w14:textId="750C4844" w:rsidR="00A84055" w:rsidRPr="00321CCF" w:rsidRDefault="0096083D">
      <w:pPr>
        <w:pStyle w:val="Predeterminado"/>
        <w:spacing w:line="360" w:lineRule="auto"/>
        <w:jc w:val="center"/>
        <w:rPr>
          <w:rFonts w:ascii="Times New Roman" w:eastAsia="Times New Roman" w:hAnsi="Times New Roman" w:cs="Times New Roman"/>
          <w:i/>
          <w:iCs/>
          <w:lang w:val="en-US"/>
        </w:rPr>
      </w:pPr>
      <w:r w:rsidRPr="00321CCF">
        <w:rPr>
          <w:rFonts w:ascii="Times New Roman" w:hAnsi="Times New Roman"/>
          <w:i/>
          <w:iCs/>
          <w:lang w:val="en-US"/>
        </w:rPr>
        <w:t>Abstract:</w:t>
      </w:r>
      <w:ins w:id="1" w:author="Autor">
        <w:r w:rsidR="009951B6">
          <w:rPr>
            <w:rFonts w:ascii="Times New Roman" w:hAnsi="Times New Roman"/>
            <w:i/>
            <w:iCs/>
            <w:lang w:val="en-US"/>
          </w:rPr>
          <w:t xml:space="preserve"> </w:t>
        </w:r>
      </w:ins>
      <w:r>
        <w:rPr>
          <w:rFonts w:ascii="Times New Roman" w:hAnsi="Times New Roman"/>
          <w:i/>
          <w:iCs/>
          <w:lang w:val="en-US"/>
        </w:rPr>
        <w:t>In the context of the confinement caused by the COVID-19 pandemic, this paper addresses a pedagogical on</w:t>
      </w:r>
      <w:del w:id="2" w:author="Autor">
        <w:r w:rsidDel="00B12575">
          <w:rPr>
            <w:rFonts w:ascii="Times New Roman" w:hAnsi="Times New Roman"/>
            <w:i/>
            <w:iCs/>
            <w:lang w:val="en-US"/>
          </w:rPr>
          <w:delText xml:space="preserve"> </w:delText>
        </w:r>
      </w:del>
      <w:r>
        <w:rPr>
          <w:rFonts w:ascii="Times New Roman" w:hAnsi="Times New Roman"/>
          <w:i/>
          <w:iCs/>
          <w:lang w:val="en-US"/>
        </w:rPr>
        <w:t xml:space="preserve">line methodology to teach programming fundamentals to design students. The aim is to show how, from a joint understanding of design and programming in relation to the current context, it is possible to carry out not only a theoretical link but also a pedagogical approach with results that manage to connect with the emotions that students experience while allowing them to realize their own learning process. Following the methodology of the course, we will first trace the origins of both disciplines to show that at their birth they have in common to have emerged from the search for a code, in the first case a semantic code and in the second a computer code. For the first one we will take up the approaches of the artist and theorist </w:t>
      </w:r>
      <w:proofErr w:type="spellStart"/>
      <w:r>
        <w:rPr>
          <w:rFonts w:ascii="Times New Roman" w:hAnsi="Times New Roman"/>
          <w:i/>
          <w:iCs/>
          <w:lang w:val="en-US"/>
        </w:rPr>
        <w:t>Wassilly</w:t>
      </w:r>
      <w:proofErr w:type="spellEnd"/>
      <w:r>
        <w:rPr>
          <w:rFonts w:ascii="Times New Roman" w:hAnsi="Times New Roman"/>
          <w:i/>
          <w:iCs/>
          <w:lang w:val="en-US"/>
        </w:rPr>
        <w:t xml:space="preserve"> Kandinsky. For the second, we will take up Processing programming language and environment. From this relation, we will expose the methodology followed </w:t>
      </w:r>
      <w:proofErr w:type="gramStart"/>
      <w:r>
        <w:rPr>
          <w:rFonts w:ascii="Times New Roman" w:hAnsi="Times New Roman"/>
          <w:i/>
          <w:iCs/>
          <w:lang w:val="en-US"/>
        </w:rPr>
        <w:t>during</w:t>
      </w:r>
      <w:proofErr w:type="gramEnd"/>
      <w:r>
        <w:rPr>
          <w:rFonts w:ascii="Times New Roman" w:hAnsi="Times New Roman"/>
          <w:i/>
          <w:iCs/>
          <w:lang w:val="en-US"/>
        </w:rPr>
        <w:t xml:space="preserve"> 9 weeks, starting with a diary of emotions and following a computer planning. Later, we will show some of the products of this course, carried out with 60 students, who developed a computer program each one and made a documentation of their process. The result was surprising, since a series of exercises were obtained that solve the challenge proposed for the course, but also work as didactic material of design for the users. In the conclusion we will note that the complementation of the computer code with the design code not only facilitates the learning of both, but promotes in students a complex design thinking, based on a systematic and projective understanding.</w:t>
      </w:r>
    </w:p>
    <w:p w14:paraId="538063C5" w14:textId="77777777" w:rsidR="00A84055" w:rsidRPr="00321CCF" w:rsidRDefault="00A84055">
      <w:pPr>
        <w:pStyle w:val="Predeterminado"/>
        <w:spacing w:line="360" w:lineRule="auto"/>
        <w:jc w:val="center"/>
        <w:rPr>
          <w:rFonts w:ascii="Times New Roman" w:eastAsia="Times New Roman" w:hAnsi="Times New Roman" w:cs="Times New Roman"/>
          <w:i/>
          <w:iCs/>
          <w:lang w:val="en-US"/>
        </w:rPr>
      </w:pPr>
    </w:p>
    <w:p w14:paraId="7F804E16" w14:textId="77777777" w:rsidR="00A84055" w:rsidRPr="00321CCF" w:rsidRDefault="0096083D">
      <w:pPr>
        <w:pStyle w:val="Predeterminado"/>
        <w:spacing w:line="360" w:lineRule="auto"/>
        <w:jc w:val="center"/>
        <w:rPr>
          <w:rFonts w:ascii="Times New Roman" w:eastAsia="Times New Roman" w:hAnsi="Times New Roman" w:cs="Times New Roman"/>
          <w:i/>
          <w:iCs/>
          <w:lang w:val="en-US"/>
        </w:rPr>
      </w:pPr>
      <w:r>
        <w:rPr>
          <w:rFonts w:ascii="Times New Roman" w:hAnsi="Times New Roman"/>
          <w:i/>
          <w:iCs/>
          <w:lang w:val="en-US"/>
        </w:rPr>
        <w:t xml:space="preserve">Keywords: </w:t>
      </w:r>
      <w:proofErr w:type="spellStart"/>
      <w:r>
        <w:rPr>
          <w:rFonts w:ascii="Times New Roman" w:hAnsi="Times New Roman"/>
          <w:i/>
          <w:iCs/>
          <w:lang w:val="en-US"/>
        </w:rPr>
        <w:t>Kandisnsky</w:t>
      </w:r>
      <w:proofErr w:type="spellEnd"/>
      <w:r>
        <w:rPr>
          <w:rFonts w:ascii="Times New Roman" w:hAnsi="Times New Roman"/>
          <w:i/>
          <w:iCs/>
          <w:lang w:val="en-US"/>
        </w:rPr>
        <w:t>, computer science, Processing</w:t>
      </w:r>
      <w:r w:rsidRPr="00321CCF">
        <w:rPr>
          <w:rFonts w:ascii="Times New Roman" w:hAnsi="Times New Roman"/>
          <w:i/>
          <w:iCs/>
          <w:lang w:val="en-US"/>
        </w:rPr>
        <w:t>.</w:t>
      </w:r>
    </w:p>
    <w:p w14:paraId="784093CE" w14:textId="77777777" w:rsidR="00A84055" w:rsidRPr="00321CCF" w:rsidRDefault="00A84055">
      <w:pPr>
        <w:pStyle w:val="Cuerpo"/>
        <w:spacing w:after="40" w:line="360" w:lineRule="auto"/>
        <w:jc w:val="both"/>
        <w:rPr>
          <w:rFonts w:ascii="Times New Roman" w:eastAsia="Times New Roman" w:hAnsi="Times New Roman" w:cs="Times New Roman"/>
          <w:sz w:val="24"/>
          <w:szCs w:val="24"/>
          <w:lang w:val="en-US"/>
        </w:rPr>
      </w:pPr>
    </w:p>
    <w:p w14:paraId="607342BD"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Introducción</w:t>
      </w:r>
      <w:del w:id="3" w:author="Autor">
        <w:r w:rsidDel="00B12575">
          <w:rPr>
            <w:rFonts w:ascii="Times New Roman" w:hAnsi="Times New Roman"/>
            <w:b/>
            <w:bCs/>
            <w:sz w:val="24"/>
            <w:szCs w:val="24"/>
            <w:lang w:val="es-ES_tradnl"/>
          </w:rPr>
          <w:delText>.</w:delText>
        </w:r>
      </w:del>
    </w:p>
    <w:p w14:paraId="40D44512"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A6A9969"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Tanto el término “programación” como el término “diseño” tienen un punto en común. Ambos pueden ser identificados como sinónimos de “planeación” o “proyección”. No es casualidad tampoco que sea en la misma </w:t>
      </w:r>
      <w:r>
        <w:rPr>
          <w:rFonts w:ascii="Times New Roman" w:hAnsi="Times New Roman"/>
          <w:sz w:val="24"/>
          <w:szCs w:val="24"/>
          <w:lang w:val="fr-FR"/>
        </w:rPr>
        <w:t>é</w:t>
      </w:r>
      <w:r>
        <w:rPr>
          <w:rFonts w:ascii="Times New Roman" w:hAnsi="Times New Roman"/>
          <w:sz w:val="24"/>
          <w:szCs w:val="24"/>
          <w:lang w:val="es-ES_tradnl"/>
        </w:rPr>
        <w:t xml:space="preserve">poca, el siglo XIX en que comienzan a desarrollarse ambos. Se trata de la </w:t>
      </w:r>
      <w:r>
        <w:rPr>
          <w:rFonts w:ascii="Times New Roman" w:hAnsi="Times New Roman"/>
          <w:sz w:val="24"/>
          <w:szCs w:val="24"/>
          <w:lang w:val="fr-FR"/>
        </w:rPr>
        <w:t>é</w:t>
      </w:r>
      <w:r>
        <w:rPr>
          <w:rFonts w:ascii="Times New Roman" w:hAnsi="Times New Roman"/>
          <w:sz w:val="24"/>
          <w:szCs w:val="24"/>
          <w:lang w:val="es-ES_tradnl"/>
        </w:rPr>
        <w:t xml:space="preserve">poca de la industrialización, lo cual conlleva tanto la maquinización como la automatización del mundo. En este trabajo daremos cuenta de cómo </w:t>
      </w:r>
      <w:commentRangeStart w:id="4"/>
      <w:r>
        <w:rPr>
          <w:rFonts w:ascii="Times New Roman" w:hAnsi="Times New Roman"/>
          <w:sz w:val="24"/>
          <w:szCs w:val="24"/>
          <w:lang w:val="es-ES_tradnl"/>
        </w:rPr>
        <w:t xml:space="preserve">esta </w:t>
      </w:r>
      <w:commentRangeEnd w:id="4"/>
      <w:r w:rsidR="008F0B1F">
        <w:rPr>
          <w:rStyle w:val="Refdecomentario"/>
          <w:rFonts w:ascii="Times New Roman" w:eastAsia="Arial Unicode MS" w:hAnsi="Times New Roman" w:cs="Times New Roman"/>
          <w:color w:val="auto"/>
          <w:lang w:val="en-US" w:eastAsia="en-US"/>
          <w14:textOutline w14:w="0" w14:cap="rnd" w14:cmpd="sng" w14:algn="ctr">
            <w14:noFill/>
            <w14:prstDash w14:val="solid"/>
            <w14:bevel/>
          </w14:textOutline>
        </w:rPr>
        <w:commentReference w:id="4"/>
      </w:r>
      <w:r>
        <w:rPr>
          <w:rFonts w:ascii="Times New Roman" w:hAnsi="Times New Roman"/>
          <w:sz w:val="24"/>
          <w:szCs w:val="24"/>
          <w:lang w:val="es-ES_tradnl"/>
        </w:rPr>
        <w:t>comprensión conjunta de estas disciplinas, que viene desde la historia y que puede ser aplicada en un método de enseñanza, puede dar como resultado no solamente el aprendizaje de dichas materias, sino motivar a quienes aprenden a generar su propia propuesta didáctica. Vale la pena advertir que el método que aquí seguimos responde a las situaciones de los estudiantes, precisamente prestando atención en la forma en que históricamente toda creación humana está íntimamente ligada con el contexto en que emerge. Por esta razón, antes de pasar a la exposición del método daremos una introducción sobre las bases sobre las cuales fue construido. Posteriormente daremos cuenta de como fue aplicado a un curso de programación en línea y asincrónico con estudiantes de la UAM-Cuajimalpa, obteniendo resultados óptimos.</w:t>
      </w:r>
    </w:p>
    <w:p w14:paraId="568C0AC3"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 xml:space="preserve"> Como lo ha planteado Luis Rodr</w:t>
      </w:r>
      <w:r>
        <w:rPr>
          <w:rFonts w:ascii="Times New Roman" w:hAnsi="Times New Roman"/>
          <w:sz w:val="24"/>
          <w:szCs w:val="24"/>
          <w:lang w:val="es-ES_tradnl"/>
        </w:rPr>
        <w:t xml:space="preserve">íguez Morales (1995), en </w:t>
      </w:r>
      <w:r>
        <w:rPr>
          <w:rStyle w:val="Ninguno"/>
          <w:rFonts w:ascii="Times New Roman" w:hAnsi="Times New Roman"/>
          <w:i/>
          <w:iCs/>
          <w:sz w:val="24"/>
          <w:szCs w:val="24"/>
        </w:rPr>
        <w:t>El diseño antes de la Bauhaus</w:t>
      </w:r>
      <w:r>
        <w:rPr>
          <w:rFonts w:ascii="Times New Roman" w:hAnsi="Times New Roman"/>
          <w:sz w:val="24"/>
          <w:szCs w:val="24"/>
          <w:lang w:val="es-ES_tradnl"/>
        </w:rPr>
        <w:t xml:space="preserve">, fueron una serie de debates en el siglo XIX, los que llevaron a la consolidación del diseño como disciplina formal y con objetivos racionales. Entre ellos, podríamos nombrar el desarrollo del Sistema Americano de Producción en nuestro continente, pero también a la escuela de Artes y oficios en Inglaterra. De acuerdo con </w:t>
      </w:r>
      <w:proofErr w:type="spellStart"/>
      <w:r>
        <w:rPr>
          <w:rFonts w:ascii="Times New Roman" w:hAnsi="Times New Roman"/>
          <w:sz w:val="24"/>
          <w:szCs w:val="24"/>
          <w:lang w:val="es-ES_tradnl"/>
        </w:rPr>
        <w:t>Will</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Gompe</w:t>
      </w:r>
      <w:del w:id="5" w:author="Autor">
        <w:r w:rsidDel="00711F04">
          <w:rPr>
            <w:rFonts w:ascii="Times New Roman" w:hAnsi="Times New Roman"/>
            <w:sz w:val="24"/>
            <w:szCs w:val="24"/>
            <w:lang w:val="es-ES_tradnl"/>
          </w:rPr>
          <w:delText>t</w:delText>
        </w:r>
      </w:del>
      <w:r>
        <w:rPr>
          <w:rFonts w:ascii="Times New Roman" w:hAnsi="Times New Roman"/>
          <w:sz w:val="24"/>
          <w:szCs w:val="24"/>
          <w:lang w:val="es-ES_tradnl"/>
        </w:rPr>
        <w:t>rtz</w:t>
      </w:r>
      <w:proofErr w:type="spellEnd"/>
      <w:r>
        <w:rPr>
          <w:rFonts w:ascii="Times New Roman" w:hAnsi="Times New Roman"/>
          <w:sz w:val="24"/>
          <w:szCs w:val="24"/>
          <w:lang w:val="es-ES_tradnl"/>
        </w:rPr>
        <w:t xml:space="preserve"> (2012), fue </w:t>
      </w:r>
      <w:proofErr w:type="spellStart"/>
      <w:r>
        <w:rPr>
          <w:rFonts w:ascii="Times New Roman" w:hAnsi="Times New Roman"/>
          <w:sz w:val="24"/>
          <w:szCs w:val="24"/>
          <w:lang w:val="es-ES_tradnl"/>
        </w:rPr>
        <w:t>Hermann</w:t>
      </w:r>
      <w:proofErr w:type="spellEnd"/>
      <w:r>
        <w:rPr>
          <w:rFonts w:ascii="Times New Roman" w:hAnsi="Times New Roman"/>
          <w:sz w:val="24"/>
          <w:szCs w:val="24"/>
          <w:lang w:val="es-ES_tradnl"/>
        </w:rPr>
        <w:t xml:space="preserve"> </w:t>
      </w:r>
      <w:proofErr w:type="spellStart"/>
      <w:r>
        <w:rPr>
          <w:rFonts w:ascii="Times New Roman" w:hAnsi="Times New Roman"/>
          <w:sz w:val="24"/>
          <w:szCs w:val="24"/>
          <w:lang w:val="es-ES_tradnl"/>
        </w:rPr>
        <w:t>Muthesius</w:t>
      </w:r>
      <w:proofErr w:type="spellEnd"/>
      <w:r>
        <w:rPr>
          <w:rFonts w:ascii="Times New Roman" w:hAnsi="Times New Roman"/>
          <w:sz w:val="24"/>
          <w:szCs w:val="24"/>
          <w:lang w:val="es-ES_tradnl"/>
        </w:rPr>
        <w:t xml:space="preserve"> a principios del siglo XX en Alemania quien dio un impulso a lo que más tarde se configuraría como la primera escuela formal del diseño, la Bauhaus. Siguiendo una investigación en Inglaterra que le llevaba a la figura de William Morris y la forma en que respondieron él y sus afines a las exigencias de la industria, sin dejar de lado la tradición artesanal. Así, se dio cuenta de que era esta forma de pensar toda la sociedad como un diseño lo que llevó a un gran auge en la producción inglesa. Con esta idea, se le encargó al diseñador Peter </w:t>
      </w:r>
      <w:proofErr w:type="spellStart"/>
      <w:r>
        <w:rPr>
          <w:rFonts w:ascii="Times New Roman" w:hAnsi="Times New Roman"/>
          <w:sz w:val="24"/>
          <w:szCs w:val="24"/>
          <w:lang w:val="es-ES_tradnl"/>
        </w:rPr>
        <w:t>Behrens</w:t>
      </w:r>
      <w:proofErr w:type="spellEnd"/>
      <w:r>
        <w:rPr>
          <w:rFonts w:ascii="Times New Roman" w:hAnsi="Times New Roman"/>
          <w:sz w:val="24"/>
          <w:szCs w:val="24"/>
          <w:lang w:val="es-ES_tradnl"/>
        </w:rPr>
        <w:t xml:space="preserve"> esta tarea de darle una estética a la producción industrial estatal de Alemania, haciéndose cargo en primer lugar de la Sociedad Alemana de Electricidad.</w:t>
      </w:r>
    </w:p>
    <w:p w14:paraId="5585CED4" w14:textId="00B4D4DA"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Por otro lado, dentro del mundo del arte</w:t>
      </w:r>
      <w:ins w:id="6" w:author="Autor">
        <w:r w:rsidR="0042365B">
          <w:rPr>
            <w:rFonts w:ascii="Times New Roman" w:eastAsia="Times New Roman" w:hAnsi="Times New Roman" w:cs="Times New Roman"/>
            <w:sz w:val="24"/>
            <w:szCs w:val="24"/>
            <w:lang w:val="es-ES_tradnl"/>
          </w:rPr>
          <w:t>,</w:t>
        </w:r>
      </w:ins>
      <w:r>
        <w:rPr>
          <w:rFonts w:ascii="Times New Roman" w:eastAsia="Times New Roman" w:hAnsi="Times New Roman" w:cs="Times New Roman"/>
          <w:sz w:val="24"/>
          <w:szCs w:val="24"/>
          <w:lang w:val="es-ES_tradnl"/>
        </w:rPr>
        <w:t xml:space="preserve"> el cubismo, como una de las primeras vanguardias, estaba buscando formas de representaci</w:t>
      </w:r>
      <w:r>
        <w:rPr>
          <w:rFonts w:ascii="Times New Roman" w:hAnsi="Times New Roman"/>
          <w:sz w:val="24"/>
          <w:szCs w:val="24"/>
          <w:lang w:val="es-ES_tradnl"/>
        </w:rPr>
        <w:t xml:space="preserve">ón con mucha influencia de otras culturas, invitándonos a mirar la realidad de otras maneras. Los futuristas, por su parte, se preguntaban cuál sería la forma de representar en el futuro. Así, por un </w:t>
      </w:r>
      <w:proofErr w:type="gramStart"/>
      <w:r>
        <w:rPr>
          <w:rFonts w:ascii="Times New Roman" w:hAnsi="Times New Roman"/>
          <w:sz w:val="24"/>
          <w:szCs w:val="24"/>
          <w:lang w:val="es-ES_tradnl"/>
        </w:rPr>
        <w:t>lado</w:t>
      </w:r>
      <w:proofErr w:type="gramEnd"/>
      <w:r>
        <w:rPr>
          <w:rFonts w:ascii="Times New Roman" w:hAnsi="Times New Roman"/>
          <w:sz w:val="24"/>
          <w:szCs w:val="24"/>
          <w:lang w:val="es-ES_tradnl"/>
        </w:rPr>
        <w:t xml:space="preserve"> el cubismo propone representar la realidad en todas sus dimensiones dentro del lienzo pictórico, descomponiendo los objetos en todos sus aspectos y elementos, más allá de un solo punto de fuga y una sola perspectiva. El cubismo representaba el mismo objeto desde varias perspectivas al mismo tiempo; mientras que el futurismo propone </w:t>
      </w:r>
      <w:r>
        <w:rPr>
          <w:rFonts w:ascii="Times New Roman" w:hAnsi="Times New Roman"/>
          <w:sz w:val="24"/>
          <w:szCs w:val="24"/>
          <w:lang w:val="es-ES_tradnl"/>
        </w:rPr>
        <w:lastRenderedPageBreak/>
        <w:t xml:space="preserve">representar también el tiempo. Estas nuevas formas de representación abrieron un campo de experimentación hacia otras formas más radicales. Una de estas formas fue la propuesta por </w:t>
      </w:r>
      <w:proofErr w:type="spellStart"/>
      <w:r>
        <w:rPr>
          <w:rFonts w:ascii="Times New Roman" w:hAnsi="Times New Roman"/>
          <w:sz w:val="24"/>
          <w:szCs w:val="24"/>
          <w:lang w:val="es-ES_tradnl"/>
        </w:rPr>
        <w:t>Wassily</w:t>
      </w:r>
      <w:proofErr w:type="spellEnd"/>
      <w:r>
        <w:rPr>
          <w:rFonts w:ascii="Times New Roman" w:hAnsi="Times New Roman"/>
          <w:sz w:val="24"/>
          <w:szCs w:val="24"/>
          <w:lang w:val="es-ES_tradnl"/>
        </w:rPr>
        <w:t xml:space="preserve"> Kandinsky. Este personaje se convertiría en una de las figuras más importantes para el diseño. Es además el más importante impulsor de lo que se conoce como expresionismo abstracto. Kandinsky utilizaba solamente figuras geométricas y colores no mezclados. Kandinsky sienta las bases del diseño moderno. Fue un maestro e ideólogo de la Bauhaus, la cual, a pesar de su corta duración, dio todas las bases para lo que hoy conocemos como diseño moderno. </w:t>
      </w:r>
    </w:p>
    <w:p w14:paraId="095C7BC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r>
      <w:commentRangeStart w:id="7"/>
      <w:r>
        <w:rPr>
          <w:rFonts w:ascii="Times New Roman" w:eastAsia="Times New Roman" w:hAnsi="Times New Roman" w:cs="Times New Roman"/>
          <w:sz w:val="24"/>
          <w:szCs w:val="24"/>
          <w:lang w:val="es-ES_tradnl"/>
        </w:rPr>
        <w:t>Con la utilizaci</w:t>
      </w:r>
      <w:r>
        <w:rPr>
          <w:rFonts w:ascii="Times New Roman" w:hAnsi="Times New Roman"/>
          <w:sz w:val="24"/>
          <w:szCs w:val="24"/>
          <w:lang w:val="es-ES_tradnl"/>
        </w:rPr>
        <w:t xml:space="preserve">ón de simplemente tres figuras, el triángulo, el cuadrado y el círculo, se desarrolló gran parte de la teoría del diseño. Estas son las tres figuras primarias a las cuales se les asignó un color. El triángulo, por sí mismo tendría que ser amarillo, el cuadrado rojo y el círculo azul </w:t>
      </w:r>
      <w:r>
        <w:rPr>
          <w:rFonts w:ascii="Times New Roman" w:hAnsi="Times New Roman"/>
          <w:sz w:val="24"/>
          <w:szCs w:val="24"/>
        </w:rPr>
        <w:t>(</w:t>
      </w:r>
      <w:r>
        <w:rPr>
          <w:rFonts w:ascii="Times New Roman" w:hAnsi="Times New Roman"/>
          <w:sz w:val="24"/>
          <w:szCs w:val="24"/>
          <w:lang w:val="es-ES_tradnl"/>
        </w:rPr>
        <w:t>1989</w:t>
      </w:r>
      <w:r>
        <w:rPr>
          <w:rFonts w:ascii="Times New Roman" w:hAnsi="Times New Roman"/>
          <w:sz w:val="24"/>
          <w:szCs w:val="24"/>
        </w:rPr>
        <w:t>)</w:t>
      </w:r>
      <w:r>
        <w:rPr>
          <w:rFonts w:ascii="Times New Roman" w:hAnsi="Times New Roman"/>
          <w:sz w:val="24"/>
          <w:szCs w:val="24"/>
          <w:lang w:val="es-ES_tradnl"/>
        </w:rPr>
        <w:t xml:space="preserve">. </w:t>
      </w:r>
      <w:commentRangeEnd w:id="7"/>
      <w:r w:rsidR="00F6782C">
        <w:rPr>
          <w:rStyle w:val="Refdecomentario"/>
          <w:rFonts w:ascii="Times New Roman" w:eastAsia="Arial Unicode MS" w:hAnsi="Times New Roman" w:cs="Times New Roman"/>
          <w:color w:val="auto"/>
          <w:lang w:val="en-US" w:eastAsia="en-US"/>
          <w14:textOutline w14:w="0" w14:cap="rnd" w14:cmpd="sng" w14:algn="ctr">
            <w14:noFill/>
            <w14:prstDash w14:val="solid"/>
            <w14:bevel/>
          </w14:textOutline>
        </w:rPr>
        <w:commentReference w:id="7"/>
      </w:r>
      <w:r>
        <w:rPr>
          <w:rFonts w:ascii="Times New Roman" w:hAnsi="Times New Roman"/>
          <w:sz w:val="24"/>
          <w:szCs w:val="24"/>
          <w:lang w:val="es-ES_tradnl"/>
        </w:rPr>
        <w:t xml:space="preserve">Kandinsky llegó a estas conclusiones por medio de varios métodos. Llevó a cabo una serie de encuestas por ejemplo entre los alumnos de la Bauhaus, recolectando todos estos datos </w:t>
      </w:r>
      <w:commentRangeStart w:id="8"/>
      <w:r>
        <w:rPr>
          <w:rFonts w:ascii="Times New Roman" w:hAnsi="Times New Roman"/>
          <w:sz w:val="24"/>
          <w:szCs w:val="24"/>
          <w:lang w:val="es-ES_tradnl"/>
        </w:rPr>
        <w:t>(</w:t>
      </w:r>
      <w:proofErr w:type="spellStart"/>
      <w:r>
        <w:rPr>
          <w:rFonts w:ascii="Times New Roman" w:hAnsi="Times New Roman"/>
          <w:sz w:val="24"/>
          <w:szCs w:val="24"/>
          <w:lang w:val="es-ES_tradnl"/>
        </w:rPr>
        <w:t>Lupton</w:t>
      </w:r>
      <w:proofErr w:type="spellEnd"/>
      <w:r>
        <w:rPr>
          <w:rFonts w:ascii="Times New Roman" w:hAnsi="Times New Roman"/>
          <w:sz w:val="24"/>
          <w:szCs w:val="24"/>
          <w:lang w:val="es-ES_tradnl"/>
        </w:rPr>
        <w:t xml:space="preserve"> y Miller, 1994)</w:t>
      </w:r>
      <w:commentRangeEnd w:id="8"/>
      <w:r w:rsidR="004658B5">
        <w:rPr>
          <w:rStyle w:val="Refdecomentario"/>
          <w:rFonts w:ascii="Times New Roman" w:eastAsia="Arial Unicode MS" w:hAnsi="Times New Roman" w:cs="Times New Roman"/>
          <w:color w:val="auto"/>
          <w:lang w:val="en-US" w:eastAsia="en-US"/>
          <w14:textOutline w14:w="0" w14:cap="rnd" w14:cmpd="sng" w14:algn="ctr">
            <w14:noFill/>
            <w14:prstDash w14:val="solid"/>
            <w14:bevel/>
          </w14:textOutline>
        </w:rPr>
        <w:commentReference w:id="8"/>
      </w:r>
      <w:r>
        <w:rPr>
          <w:rFonts w:ascii="Times New Roman" w:hAnsi="Times New Roman"/>
          <w:sz w:val="24"/>
          <w:szCs w:val="24"/>
          <w:lang w:val="es-ES_tradnl"/>
        </w:rPr>
        <w:t xml:space="preserve">. De lo que se trataba era de componer un lenguaje visual, un código que sirviera no sólo en las imágenes, sino en los objetos industriales, en la arquitectura, pero también para los espacios y la vida urbana. De la Bauhaus salieron muchos teóricos y diseñadores que llevaron esto a diferentes niveles. Por </w:t>
      </w:r>
      <w:proofErr w:type="gramStart"/>
      <w:r>
        <w:rPr>
          <w:rFonts w:ascii="Times New Roman" w:hAnsi="Times New Roman"/>
          <w:sz w:val="24"/>
          <w:szCs w:val="24"/>
          <w:lang w:val="es-ES_tradnl"/>
        </w:rPr>
        <w:t>ejemplo</w:t>
      </w:r>
      <w:proofErr w:type="gramEnd"/>
      <w:r>
        <w:rPr>
          <w:rFonts w:ascii="Times New Roman" w:hAnsi="Times New Roman"/>
          <w:sz w:val="24"/>
          <w:szCs w:val="24"/>
          <w:lang w:val="es-ES_tradnl"/>
        </w:rPr>
        <w:t xml:space="preserve"> el alfabeto de Herbert Bayer. Trataron de dominar el lenguaje de las formas básicas y la composición de mensajes a partir de las formas primarias para antes de pasar a otro tipo de composiciones. </w:t>
      </w:r>
    </w:p>
    <w:p w14:paraId="3C043B5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Una vez que tenemos esta comprensi</w:t>
      </w:r>
      <w:r>
        <w:rPr>
          <w:rFonts w:ascii="Times New Roman" w:hAnsi="Times New Roman"/>
          <w:sz w:val="24"/>
          <w:szCs w:val="24"/>
          <w:lang w:val="es-ES_tradnl"/>
        </w:rPr>
        <w:t>ón básica podemos comprender lo que se trataba de expresar en un código del diseño. A través del uso de colores básicos y formas geométricas intentaron expresar sentimientos, pensamientos, generar ambientes, ideas, etc. Lo que se propone es el diseño como el pensamiento de toda una sociedad a partir de un código básico. Un código del diseño como configuración de un mundo. En lo que sigue, hablaremos sobre el código informático, haciendo un paralelismo para su posible aplicación conjunta.</w:t>
      </w:r>
    </w:p>
    <w:p w14:paraId="096509C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hAnsi="Times New Roman"/>
          <w:sz w:val="24"/>
          <w:szCs w:val="24"/>
          <w:lang w:val="es-ES_tradnl"/>
        </w:rPr>
        <w:t xml:space="preserve">La historia de la programación comienza con Ada </w:t>
      </w:r>
      <w:proofErr w:type="spellStart"/>
      <w:r>
        <w:rPr>
          <w:rFonts w:ascii="Times New Roman" w:hAnsi="Times New Roman"/>
          <w:sz w:val="24"/>
          <w:szCs w:val="24"/>
          <w:lang w:val="es-ES_tradnl"/>
        </w:rPr>
        <w:t>Lovelace</w:t>
      </w:r>
      <w:proofErr w:type="spellEnd"/>
      <w:r>
        <w:rPr>
          <w:rFonts w:ascii="Times New Roman" w:hAnsi="Times New Roman"/>
          <w:sz w:val="24"/>
          <w:szCs w:val="24"/>
          <w:lang w:val="es-ES_tradnl"/>
        </w:rPr>
        <w:t>, quien logra desarrollar el primer lenguaje de programación a partir de experimentos previos para da instrucciones precisas a telares. Programar, en el sentido informático significa, dar una serie de instrucciones estructuradas y</w:t>
      </w:r>
      <w:r>
        <w:rPr>
          <w:rFonts w:ascii="Times New Roman" w:hAnsi="Times New Roman"/>
          <w:sz w:val="24"/>
          <w:szCs w:val="24"/>
          <w:lang w:val="pt-PT"/>
        </w:rPr>
        <w:t xml:space="preserve"> ordenadas</w:t>
      </w:r>
      <w:r>
        <w:rPr>
          <w:rFonts w:ascii="Times New Roman" w:hAnsi="Times New Roman"/>
          <w:sz w:val="24"/>
          <w:szCs w:val="24"/>
          <w:lang w:val="es-ES_tradnl"/>
        </w:rPr>
        <w:t xml:space="preserve"> –a </w:t>
      </w:r>
      <w:del w:id="9" w:author="Autor">
        <w:r w:rsidDel="004C249E">
          <w:rPr>
            <w:rFonts w:ascii="Times New Roman" w:hAnsi="Times New Roman"/>
            <w:sz w:val="24"/>
            <w:szCs w:val="24"/>
            <w:lang w:val="es-ES_tradnl"/>
          </w:rPr>
          <w:delText xml:space="preserve"> </w:delText>
        </w:r>
      </w:del>
      <w:r>
        <w:rPr>
          <w:rFonts w:ascii="Times New Roman" w:hAnsi="Times New Roman"/>
          <w:sz w:val="24"/>
          <w:szCs w:val="24"/>
          <w:lang w:val="es-ES_tradnl"/>
        </w:rPr>
        <w:t>partir de algoritmos, los cuales son operaciones, procesos o las reglas que debe seguir el programa– para que una máquina las ejecute. Estos programas no pueden pensar por sí mismos. son los seres humanos los que dotan a los programas de todas y cada una de las instrucciones exactamente como se deben ejecutar. Esto se logra a partir de lenguajes de programas o m</w:t>
      </w:r>
      <w:r>
        <w:rPr>
          <w:rFonts w:ascii="Times New Roman" w:hAnsi="Times New Roman"/>
          <w:sz w:val="24"/>
          <w:szCs w:val="24"/>
        </w:rPr>
        <w:t>odo</w:t>
      </w:r>
      <w:r>
        <w:rPr>
          <w:rFonts w:ascii="Times New Roman" w:hAnsi="Times New Roman"/>
          <w:sz w:val="24"/>
          <w:szCs w:val="24"/>
          <w:lang w:val="es-ES_tradnl"/>
        </w:rPr>
        <w:t>s de comunicarse con las computadoras. Estos modos son mucho más sencillos que los modos de comunicarse entre los seres humanos, pues se hace solamente a partir algunos pocos elementos a partir de los cuales se conforma todo un lenguaje.</w:t>
      </w:r>
    </w:p>
    <w:p w14:paraId="04346E89" w14:textId="32C45D95"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lastRenderedPageBreak/>
        <w:tab/>
        <w:t>Para que se lograra desarrollar los lenguajes de programaci</w:t>
      </w:r>
      <w:r>
        <w:rPr>
          <w:rFonts w:ascii="Times New Roman" w:hAnsi="Times New Roman"/>
          <w:sz w:val="24"/>
          <w:szCs w:val="24"/>
          <w:lang w:val="es-ES_tradnl"/>
        </w:rPr>
        <w:t xml:space="preserve">ón que conocemos hoy, hubo todo un desarrollo previo. Se habla de al menos 3 o 4 generaciones de lenguajes de programación, desde aquellos que resultaban inaccesibles para la lectura humana conformándose únicamente por ceros y unos (primera generación), hasta los que lo hacían más accesible, primero con instrucciones atómicas (segunda generación) y luego con instrucciones muy similares al lenguaje humano, integrando funciones como </w:t>
      </w:r>
      <w:r w:rsidRPr="00321CCF">
        <w:rPr>
          <w:rFonts w:ascii="Times New Roman" w:hAnsi="Times New Roman"/>
          <w:sz w:val="24"/>
          <w:szCs w:val="24"/>
        </w:rPr>
        <w:t>+, -, *, /, for, if, not, and, or</w:t>
      </w:r>
      <w:r>
        <w:rPr>
          <w:rFonts w:ascii="Times New Roman" w:hAnsi="Times New Roman"/>
          <w:sz w:val="24"/>
          <w:szCs w:val="24"/>
          <w:lang w:val="es-ES_tradnl"/>
        </w:rPr>
        <w:t>, etc</w:t>
      </w:r>
      <w:ins w:id="10" w:author="Autor">
        <w:r w:rsidR="003261DF">
          <w:rPr>
            <w:rFonts w:ascii="Times New Roman" w:hAnsi="Times New Roman"/>
            <w:sz w:val="24"/>
            <w:szCs w:val="24"/>
            <w:lang w:val="es-ES_tradnl"/>
          </w:rPr>
          <w:t>.</w:t>
        </w:r>
      </w:ins>
      <w:r>
        <w:rPr>
          <w:rFonts w:ascii="Times New Roman" w:hAnsi="Times New Roman"/>
          <w:sz w:val="24"/>
          <w:szCs w:val="24"/>
          <w:lang w:val="es-ES_tradnl"/>
        </w:rPr>
        <w:t xml:space="preserve"> (tercera generación). Por último, una cuarta generación incluiría los lenguajes de 3</w:t>
      </w:r>
      <w:ins w:id="11" w:author="Autor">
        <w:r w:rsidR="003261DF">
          <w:rPr>
            <w:rFonts w:ascii="Times New Roman" w:hAnsi="Times New Roman"/>
            <w:sz w:val="24"/>
            <w:szCs w:val="24"/>
            <w:lang w:val="es-ES_tradnl"/>
          </w:rPr>
          <w:t>r</w:t>
        </w:r>
      </w:ins>
      <w:r>
        <w:rPr>
          <w:rFonts w:ascii="Times New Roman" w:hAnsi="Times New Roman"/>
          <w:sz w:val="24"/>
          <w:szCs w:val="24"/>
          <w:lang w:val="es-ES_tradnl"/>
        </w:rPr>
        <w:t>a</w:t>
      </w:r>
      <w:ins w:id="12" w:author="Autor">
        <w:r w:rsidR="003261DF">
          <w:rPr>
            <w:rFonts w:ascii="Times New Roman" w:hAnsi="Times New Roman"/>
            <w:sz w:val="24"/>
            <w:szCs w:val="24"/>
            <w:lang w:val="es-ES_tradnl"/>
          </w:rPr>
          <w:t>.</w:t>
        </w:r>
      </w:ins>
      <w:r>
        <w:rPr>
          <w:rFonts w:ascii="Times New Roman" w:hAnsi="Times New Roman"/>
          <w:sz w:val="24"/>
          <w:szCs w:val="24"/>
          <w:lang w:val="es-ES_tradnl"/>
        </w:rPr>
        <w:t xml:space="preserve"> generación e integran paquetes de herramientas para usarlos. Aquí está </w:t>
      </w:r>
      <w:proofErr w:type="spellStart"/>
      <w:r>
        <w:rPr>
          <w:rStyle w:val="Ninguno"/>
          <w:rFonts w:ascii="Times New Roman" w:hAnsi="Times New Roman"/>
          <w:i/>
          <w:iCs/>
          <w:sz w:val="24"/>
          <w:szCs w:val="24"/>
        </w:rPr>
        <w:t>Processing</w:t>
      </w:r>
      <w:proofErr w:type="spellEnd"/>
      <w:r>
        <w:rPr>
          <w:rStyle w:val="Ninguno"/>
          <w:rFonts w:ascii="Times New Roman" w:hAnsi="Times New Roman"/>
          <w:i/>
          <w:iCs/>
          <w:sz w:val="24"/>
          <w:szCs w:val="24"/>
        </w:rPr>
        <w:t xml:space="preserve">, </w:t>
      </w:r>
      <w:r>
        <w:rPr>
          <w:rFonts w:ascii="Times New Roman" w:hAnsi="Times New Roman"/>
          <w:sz w:val="24"/>
          <w:szCs w:val="24"/>
          <w:lang w:val="es-ES_tradnl"/>
        </w:rPr>
        <w:t xml:space="preserve">que es el lenguaje en el que nos </w:t>
      </w:r>
      <w:proofErr w:type="gramStart"/>
      <w:r>
        <w:rPr>
          <w:rFonts w:ascii="Times New Roman" w:hAnsi="Times New Roman"/>
          <w:sz w:val="24"/>
          <w:szCs w:val="24"/>
          <w:lang w:val="es-ES_tradnl"/>
        </w:rPr>
        <w:t>vamos</w:t>
      </w:r>
      <w:proofErr w:type="gramEnd"/>
      <w:r>
        <w:rPr>
          <w:rFonts w:ascii="Times New Roman" w:hAnsi="Times New Roman"/>
          <w:sz w:val="24"/>
          <w:szCs w:val="24"/>
          <w:lang w:val="es-ES_tradnl"/>
        </w:rPr>
        <w:t xml:space="preserve"> concentrar en este trabajo.</w:t>
      </w:r>
    </w:p>
    <w:p w14:paraId="6A81387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xml:space="preserve"> es un lenguaje de programación desarrollado desde el año 2001. Fue desarrollado especialmente para diseñadores y artistas visuales. A diferencia de otros lenguajes y entornos de </w:t>
      </w:r>
      <w:proofErr w:type="spellStart"/>
      <w:r>
        <w:rPr>
          <w:rFonts w:ascii="Times New Roman" w:hAnsi="Times New Roman"/>
          <w:sz w:val="24"/>
          <w:szCs w:val="24"/>
          <w:lang w:val="es-ES_tradnl"/>
        </w:rPr>
        <w:t>programació</w:t>
      </w:r>
      <w:proofErr w:type="spellEnd"/>
      <w:r>
        <w:rPr>
          <w:rFonts w:ascii="Times New Roman" w:hAnsi="Times New Roman"/>
          <w:sz w:val="24"/>
          <w:szCs w:val="24"/>
        </w:rPr>
        <w:t xml:space="preserve">n, </w:t>
      </w:r>
      <w:r w:rsidRPr="00321CCF">
        <w:rPr>
          <w:rStyle w:val="Ninguno"/>
          <w:rFonts w:ascii="Times New Roman" w:hAnsi="Times New Roman"/>
          <w:i/>
          <w:iCs/>
          <w:sz w:val="24"/>
          <w:szCs w:val="24"/>
          <w:lang w:val="es-MX"/>
        </w:rPr>
        <w:t>Processing</w:t>
      </w:r>
      <w:r>
        <w:rPr>
          <w:rFonts w:ascii="Times New Roman" w:hAnsi="Times New Roman"/>
          <w:sz w:val="24"/>
          <w:szCs w:val="24"/>
          <w:lang w:val="it-IT"/>
        </w:rPr>
        <w:t xml:space="preserve"> privilegia l</w:t>
      </w:r>
      <w:r>
        <w:rPr>
          <w:rFonts w:ascii="Times New Roman" w:hAnsi="Times New Roman"/>
          <w:sz w:val="24"/>
          <w:szCs w:val="24"/>
          <w:lang w:val="es-ES_tradnl"/>
        </w:rPr>
        <w:t xml:space="preserve">a imagen y los resultados visuales </w:t>
      </w:r>
      <w:r>
        <w:rPr>
          <w:rStyle w:val="Ninguno"/>
          <w:rFonts w:ascii="Times New Roman" w:hAnsi="Times New Roman"/>
          <w:sz w:val="24"/>
          <w:szCs w:val="24"/>
          <w:shd w:val="clear" w:color="auto" w:fill="FEFFFE"/>
        </w:rPr>
        <w:t xml:space="preserve">(Breas y </w:t>
      </w:r>
      <w:proofErr w:type="spellStart"/>
      <w:r>
        <w:rPr>
          <w:rStyle w:val="Ninguno"/>
          <w:rFonts w:ascii="Times New Roman" w:hAnsi="Times New Roman"/>
          <w:sz w:val="24"/>
          <w:szCs w:val="24"/>
          <w:shd w:val="clear" w:color="auto" w:fill="FEFFFE"/>
        </w:rPr>
        <w:t>Fry</w:t>
      </w:r>
      <w:proofErr w:type="spellEnd"/>
      <w:r>
        <w:rPr>
          <w:rStyle w:val="Ninguno"/>
          <w:rFonts w:ascii="Times New Roman" w:hAnsi="Times New Roman"/>
          <w:sz w:val="24"/>
          <w:szCs w:val="24"/>
          <w:shd w:val="clear" w:color="auto" w:fill="FEFFFE"/>
        </w:rPr>
        <w:t>, 2007)</w:t>
      </w:r>
      <w:r>
        <w:rPr>
          <w:rFonts w:ascii="Times New Roman" w:hAnsi="Times New Roman"/>
          <w:sz w:val="24"/>
          <w:szCs w:val="24"/>
          <w:lang w:val="es-ES_tradnl"/>
        </w:rPr>
        <w:t xml:space="preserve">. De esta manera, mientras que en los lenguajes de </w:t>
      </w:r>
      <w:proofErr w:type="spellStart"/>
      <w:r>
        <w:rPr>
          <w:rFonts w:ascii="Times New Roman" w:hAnsi="Times New Roman"/>
          <w:sz w:val="24"/>
          <w:szCs w:val="24"/>
          <w:lang w:val="es-ES_tradnl"/>
        </w:rPr>
        <w:t>programació</w:t>
      </w:r>
      <w:proofErr w:type="spellEnd"/>
      <w:r>
        <w:rPr>
          <w:rFonts w:ascii="Times New Roman" w:hAnsi="Times New Roman"/>
          <w:sz w:val="24"/>
          <w:szCs w:val="24"/>
        </w:rPr>
        <w:t>n má</w:t>
      </w:r>
      <w:r>
        <w:rPr>
          <w:rFonts w:ascii="Times New Roman" w:hAnsi="Times New Roman"/>
          <w:sz w:val="24"/>
          <w:szCs w:val="24"/>
          <w:lang w:val="es-ES_tradnl"/>
        </w:rPr>
        <w:t xml:space="preserve">s comunes lo primero que se enseña regularmente es el modo de realizar operaciones </w:t>
      </w:r>
      <w:proofErr w:type="spellStart"/>
      <w:r>
        <w:rPr>
          <w:rFonts w:ascii="Times New Roman" w:hAnsi="Times New Roman"/>
          <w:sz w:val="24"/>
          <w:szCs w:val="24"/>
          <w:lang w:val="es-ES_tradnl"/>
        </w:rPr>
        <w:t>matem</w:t>
      </w:r>
      <w:proofErr w:type="spellEnd"/>
      <w:r>
        <w:rPr>
          <w:rFonts w:ascii="Times New Roman" w:hAnsi="Times New Roman"/>
          <w:sz w:val="24"/>
          <w:szCs w:val="24"/>
        </w:rPr>
        <w:t>á</w:t>
      </w:r>
      <w:r>
        <w:rPr>
          <w:rFonts w:ascii="Times New Roman" w:hAnsi="Times New Roman"/>
          <w:sz w:val="24"/>
          <w:szCs w:val="24"/>
          <w:lang w:val="pt-PT"/>
        </w:rPr>
        <w:t>ticas o l</w:t>
      </w:r>
      <w:proofErr w:type="spellStart"/>
      <w:r>
        <w:rPr>
          <w:rFonts w:ascii="Times New Roman" w:hAnsi="Times New Roman"/>
          <w:sz w:val="24"/>
          <w:szCs w:val="24"/>
          <w:lang w:val="es-ES_tradnl"/>
        </w:rPr>
        <w:t>ógicas</w:t>
      </w:r>
      <w:proofErr w:type="spellEnd"/>
      <w:r>
        <w:rPr>
          <w:rFonts w:ascii="Times New Roman" w:hAnsi="Times New Roman"/>
          <w:sz w:val="24"/>
          <w:szCs w:val="24"/>
          <w:lang w:val="es-ES_tradnl"/>
        </w:rPr>
        <w:t xml:space="preserve">, en </w:t>
      </w:r>
      <w:r w:rsidRPr="00321CCF">
        <w:rPr>
          <w:rStyle w:val="Ninguno"/>
          <w:rFonts w:ascii="Times New Roman" w:hAnsi="Times New Roman"/>
          <w:i/>
          <w:iCs/>
          <w:sz w:val="24"/>
          <w:szCs w:val="24"/>
          <w:lang w:val="es-MX"/>
        </w:rPr>
        <w:t>Processing</w:t>
      </w:r>
      <w:r>
        <w:rPr>
          <w:rFonts w:ascii="Times New Roman" w:hAnsi="Times New Roman"/>
          <w:sz w:val="24"/>
          <w:szCs w:val="24"/>
          <w:lang w:val="es-ES_tradnl"/>
        </w:rPr>
        <w:t xml:space="preserve"> sus propios desarrolladores prefieren iniciar con la formación de figuras </w:t>
      </w:r>
      <w:proofErr w:type="spellStart"/>
      <w:r>
        <w:rPr>
          <w:rFonts w:ascii="Times New Roman" w:hAnsi="Times New Roman"/>
          <w:sz w:val="24"/>
          <w:szCs w:val="24"/>
          <w:lang w:val="es-ES_tradnl"/>
        </w:rPr>
        <w:t>geom</w:t>
      </w:r>
      <w:proofErr w:type="spellEnd"/>
      <w:r>
        <w:rPr>
          <w:rFonts w:ascii="Times New Roman" w:hAnsi="Times New Roman"/>
          <w:sz w:val="24"/>
          <w:szCs w:val="24"/>
          <w:lang w:val="fr-FR"/>
        </w:rPr>
        <w:t>é</w:t>
      </w:r>
      <w:proofErr w:type="spellStart"/>
      <w:r>
        <w:rPr>
          <w:rFonts w:ascii="Times New Roman" w:hAnsi="Times New Roman"/>
          <w:sz w:val="24"/>
          <w:szCs w:val="24"/>
          <w:lang w:val="es-ES_tradnl"/>
        </w:rPr>
        <w:t>tricas</w:t>
      </w:r>
      <w:proofErr w:type="spellEnd"/>
      <w:r>
        <w:rPr>
          <w:rFonts w:ascii="Times New Roman" w:hAnsi="Times New Roman"/>
          <w:sz w:val="24"/>
          <w:szCs w:val="24"/>
          <w:lang w:val="es-ES_tradnl"/>
        </w:rPr>
        <w:t xml:space="preserve"> y el uso de colores. Lo que le permite a </w:t>
      </w:r>
      <w:r w:rsidRPr="00321CCF">
        <w:rPr>
          <w:rStyle w:val="Ninguno"/>
          <w:rFonts w:ascii="Times New Roman" w:hAnsi="Times New Roman"/>
          <w:i/>
          <w:iCs/>
          <w:sz w:val="24"/>
          <w:szCs w:val="24"/>
          <w:lang w:val="es-MX"/>
        </w:rPr>
        <w:t>Processing</w:t>
      </w:r>
      <w:r>
        <w:rPr>
          <w:rFonts w:ascii="Times New Roman" w:hAnsi="Times New Roman"/>
          <w:sz w:val="24"/>
          <w:szCs w:val="24"/>
          <w:lang w:val="es-ES_tradnl"/>
        </w:rPr>
        <w:t xml:space="preserve"> realizar esto es que incluye ya una </w:t>
      </w:r>
      <w:proofErr w:type="spellStart"/>
      <w:r>
        <w:rPr>
          <w:rFonts w:ascii="Times New Roman" w:hAnsi="Times New Roman"/>
          <w:sz w:val="24"/>
          <w:szCs w:val="24"/>
          <w:lang w:val="es-ES_tradnl"/>
        </w:rPr>
        <w:t>librer</w:t>
      </w:r>
      <w:proofErr w:type="spellEnd"/>
      <w:r>
        <w:rPr>
          <w:rFonts w:ascii="Times New Roman" w:hAnsi="Times New Roman"/>
          <w:sz w:val="24"/>
          <w:szCs w:val="24"/>
        </w:rPr>
        <w:t>í</w:t>
      </w:r>
      <w:r>
        <w:rPr>
          <w:rFonts w:ascii="Times New Roman" w:hAnsi="Times New Roman"/>
          <w:sz w:val="24"/>
          <w:szCs w:val="24"/>
          <w:lang w:val="es-ES_tradnl"/>
        </w:rPr>
        <w:t xml:space="preserve">a </w:t>
      </w:r>
      <w:proofErr w:type="spellStart"/>
      <w:r>
        <w:rPr>
          <w:rFonts w:ascii="Times New Roman" w:hAnsi="Times New Roman"/>
          <w:sz w:val="24"/>
          <w:szCs w:val="24"/>
          <w:lang w:val="es-ES_tradnl"/>
        </w:rPr>
        <w:t>a</w:t>
      </w:r>
      <w:proofErr w:type="spellEnd"/>
      <w:r>
        <w:rPr>
          <w:rFonts w:ascii="Times New Roman" w:hAnsi="Times New Roman"/>
          <w:sz w:val="24"/>
          <w:szCs w:val="24"/>
          <w:lang w:val="es-ES_tradnl"/>
        </w:rPr>
        <w:t xml:space="preserve"> partir de la cual se pueden generar </w:t>
      </w:r>
      <w:proofErr w:type="spellStart"/>
      <w:r>
        <w:rPr>
          <w:rFonts w:ascii="Times New Roman" w:hAnsi="Times New Roman"/>
          <w:sz w:val="24"/>
          <w:szCs w:val="24"/>
          <w:lang w:val="es-ES_tradnl"/>
        </w:rPr>
        <w:t>im</w:t>
      </w:r>
      <w:proofErr w:type="spellEnd"/>
      <w:r>
        <w:rPr>
          <w:rFonts w:ascii="Times New Roman" w:hAnsi="Times New Roman"/>
          <w:sz w:val="24"/>
          <w:szCs w:val="24"/>
        </w:rPr>
        <w:t>á</w:t>
      </w:r>
      <w:r>
        <w:rPr>
          <w:rFonts w:ascii="Times New Roman" w:hAnsi="Times New Roman"/>
          <w:sz w:val="24"/>
          <w:szCs w:val="24"/>
          <w:lang w:val="es-ES_tradnl"/>
        </w:rPr>
        <w:t xml:space="preserve">genes, mientras que normalmente para otros lenguajes las </w:t>
      </w:r>
      <w:proofErr w:type="spellStart"/>
      <w:r>
        <w:rPr>
          <w:rFonts w:ascii="Times New Roman" w:hAnsi="Times New Roman"/>
          <w:sz w:val="24"/>
          <w:szCs w:val="24"/>
          <w:lang w:val="es-ES_tradnl"/>
        </w:rPr>
        <w:t>librer</w:t>
      </w:r>
      <w:proofErr w:type="spellEnd"/>
      <w:r>
        <w:rPr>
          <w:rFonts w:ascii="Times New Roman" w:hAnsi="Times New Roman"/>
          <w:sz w:val="24"/>
          <w:szCs w:val="24"/>
        </w:rPr>
        <w:t>í</w:t>
      </w:r>
      <w:r>
        <w:rPr>
          <w:rFonts w:ascii="Times New Roman" w:hAnsi="Times New Roman"/>
          <w:sz w:val="24"/>
          <w:szCs w:val="24"/>
          <w:lang w:val="es-ES_tradnl"/>
        </w:rPr>
        <w:t xml:space="preserve">as que </w:t>
      </w:r>
      <w:proofErr w:type="spellStart"/>
      <w:r>
        <w:rPr>
          <w:rFonts w:ascii="Times New Roman" w:hAnsi="Times New Roman"/>
          <w:sz w:val="24"/>
          <w:szCs w:val="24"/>
          <w:lang w:val="es-ES_tradnl"/>
        </w:rPr>
        <w:t>permit</w:t>
      </w:r>
      <w:proofErr w:type="spellEnd"/>
      <w:r>
        <w:rPr>
          <w:rFonts w:ascii="Times New Roman" w:hAnsi="Times New Roman"/>
          <w:sz w:val="24"/>
          <w:szCs w:val="24"/>
        </w:rPr>
        <w:t>í</w:t>
      </w:r>
      <w:proofErr w:type="spellStart"/>
      <w:r>
        <w:rPr>
          <w:rFonts w:ascii="Times New Roman" w:hAnsi="Times New Roman"/>
          <w:sz w:val="24"/>
          <w:szCs w:val="24"/>
          <w:lang w:val="es-ES_tradnl"/>
        </w:rPr>
        <w:t>an</w:t>
      </w:r>
      <w:proofErr w:type="spellEnd"/>
      <w:r>
        <w:rPr>
          <w:rFonts w:ascii="Times New Roman" w:hAnsi="Times New Roman"/>
          <w:sz w:val="24"/>
          <w:szCs w:val="24"/>
          <w:lang w:val="es-ES_tradnl"/>
        </w:rPr>
        <w:t xml:space="preserve"> trabajar con imagen ten</w:t>
      </w:r>
      <w:r>
        <w:rPr>
          <w:rFonts w:ascii="Times New Roman" w:hAnsi="Times New Roman"/>
          <w:sz w:val="24"/>
          <w:szCs w:val="24"/>
        </w:rPr>
        <w:t>í</w:t>
      </w:r>
      <w:proofErr w:type="spellStart"/>
      <w:r>
        <w:rPr>
          <w:rFonts w:ascii="Times New Roman" w:hAnsi="Times New Roman"/>
          <w:sz w:val="24"/>
          <w:szCs w:val="24"/>
          <w:lang w:val="es-ES_tradnl"/>
        </w:rPr>
        <w:t>an</w:t>
      </w:r>
      <w:proofErr w:type="spellEnd"/>
      <w:r>
        <w:rPr>
          <w:rFonts w:ascii="Times New Roman" w:hAnsi="Times New Roman"/>
          <w:sz w:val="24"/>
          <w:szCs w:val="24"/>
          <w:lang w:val="es-ES_tradnl"/>
        </w:rPr>
        <w:t xml:space="preserve"> que ser importadas. Del mismo modo, </w:t>
      </w:r>
      <w:proofErr w:type="spellStart"/>
      <w:r>
        <w:rPr>
          <w:rFonts w:ascii="Times New Roman" w:hAnsi="Times New Roman"/>
          <w:sz w:val="24"/>
          <w:szCs w:val="24"/>
          <w:lang w:val="es-ES_tradnl"/>
        </w:rPr>
        <w:t>hab</w:t>
      </w:r>
      <w:proofErr w:type="spellEnd"/>
      <w:r>
        <w:rPr>
          <w:rFonts w:ascii="Times New Roman" w:hAnsi="Times New Roman"/>
          <w:sz w:val="24"/>
          <w:szCs w:val="24"/>
        </w:rPr>
        <w:t>í</w:t>
      </w:r>
      <w:r>
        <w:rPr>
          <w:rFonts w:ascii="Times New Roman" w:hAnsi="Times New Roman"/>
          <w:sz w:val="24"/>
          <w:szCs w:val="24"/>
          <w:lang w:val="es-ES_tradnl"/>
        </w:rPr>
        <w:t xml:space="preserve">a pocos entornos de programación que tuvieran bien desarrollada la parte visual. Por ello, </w:t>
      </w:r>
      <w:r w:rsidRPr="00321CCF">
        <w:rPr>
          <w:rStyle w:val="Ninguno"/>
          <w:rFonts w:ascii="Times New Roman" w:hAnsi="Times New Roman"/>
          <w:i/>
          <w:iCs/>
          <w:sz w:val="24"/>
          <w:szCs w:val="24"/>
          <w:lang w:val="es-MX"/>
        </w:rPr>
        <w:t>Processing</w:t>
      </w:r>
      <w:r>
        <w:rPr>
          <w:rFonts w:ascii="Times New Roman" w:hAnsi="Times New Roman"/>
          <w:sz w:val="24"/>
          <w:szCs w:val="24"/>
          <w:lang w:val="es-ES_tradnl"/>
        </w:rPr>
        <w:t xml:space="preserve"> ha logrado posicionarse dentro del campo del diseño y las artes visuales como el lenguaje ideal para este tipo de proyectos</w:t>
      </w:r>
      <w:r>
        <w:rPr>
          <w:rStyle w:val="Ninguno"/>
          <w:rFonts w:ascii="Times New Roman" w:hAnsi="Times New Roman"/>
          <w:sz w:val="24"/>
          <w:szCs w:val="24"/>
          <w:shd w:val="clear" w:color="auto" w:fill="FEFFFE"/>
        </w:rPr>
        <w:t>.</w:t>
      </w:r>
    </w:p>
    <w:p w14:paraId="7A5F0324"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 xml:space="preserve">En </w:t>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xml:space="preserve"> las primeras funciones responden a la generación de un punto, un triángulo, un cuadrado o un círculo. a partir de estas primeras funciones y las de color, en el código de colores luz, rojo, verde y azul, es posible llegar a componer prácticamente cualquier imagen. Esto es lo que hace que este lenguaje se preste perfectamente para enseñarse junto con el código del diseño del que hemos hablado. En este caso se van a generar programas visuales y, por lo tanto, vamos a utilizar el código del diseño y el código informático a la vez.</w:t>
      </w:r>
    </w:p>
    <w:p w14:paraId="2A086FD8"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En la escuela de la Bauhaus, el dise</w:t>
      </w:r>
      <w:r>
        <w:rPr>
          <w:rFonts w:ascii="Times New Roman" w:hAnsi="Times New Roman"/>
          <w:sz w:val="24"/>
          <w:szCs w:val="24"/>
          <w:lang w:val="es-ES_tradnl"/>
        </w:rPr>
        <w:t>ño llega a la integración de un código</w:t>
      </w:r>
      <w:commentRangeStart w:id="13"/>
      <w:r>
        <w:rPr>
          <w:rFonts w:ascii="Times New Roman" w:hAnsi="Times New Roman"/>
          <w:sz w:val="24"/>
          <w:szCs w:val="24"/>
          <w:lang w:val="es-ES_tradnl"/>
        </w:rPr>
        <w:t xml:space="preserve">. </w:t>
      </w:r>
      <w:commentRangeStart w:id="14"/>
      <w:r>
        <w:rPr>
          <w:rFonts w:ascii="Times New Roman" w:hAnsi="Times New Roman"/>
          <w:sz w:val="24"/>
          <w:szCs w:val="24"/>
          <w:lang w:val="es-ES_tradnl"/>
        </w:rPr>
        <w:t>Varios de los profesores de la Bauhaus eran marxistas.</w:t>
      </w:r>
      <w:commentRangeEnd w:id="14"/>
      <w:r w:rsidR="00E91B60">
        <w:rPr>
          <w:rStyle w:val="Refdecomentario"/>
          <w:rFonts w:ascii="Times New Roman" w:eastAsia="Arial Unicode MS" w:hAnsi="Times New Roman" w:cs="Times New Roman"/>
          <w:color w:val="auto"/>
          <w:lang w:val="en-US" w:eastAsia="en-US"/>
          <w14:textOutline w14:w="0" w14:cap="rnd" w14:cmpd="sng" w14:algn="ctr">
            <w14:noFill/>
            <w14:prstDash w14:val="solid"/>
            <w14:bevel/>
          </w14:textOutline>
        </w:rPr>
        <w:commentReference w:id="14"/>
      </w:r>
      <w:r>
        <w:rPr>
          <w:rFonts w:ascii="Times New Roman" w:hAnsi="Times New Roman"/>
          <w:sz w:val="24"/>
          <w:szCs w:val="24"/>
          <w:lang w:val="es-ES_tradnl"/>
        </w:rPr>
        <w:t xml:space="preserve"> Las ideas sociales de Marx tienen alcances en la educación en muchos sentidos.</w:t>
      </w:r>
      <w:commentRangeEnd w:id="13"/>
      <w:r w:rsidR="00B37956">
        <w:rPr>
          <w:rStyle w:val="Refdecomentario"/>
          <w:rFonts w:ascii="Times New Roman" w:eastAsia="Arial Unicode MS" w:hAnsi="Times New Roman" w:cs="Times New Roman"/>
          <w:color w:val="auto"/>
          <w:lang w:val="en-US" w:eastAsia="en-US"/>
          <w14:textOutline w14:w="0" w14:cap="rnd" w14:cmpd="sng" w14:algn="ctr">
            <w14:noFill/>
            <w14:prstDash w14:val="solid"/>
            <w14:bevel/>
          </w14:textOutline>
        </w:rPr>
        <w:commentReference w:id="13"/>
      </w:r>
      <w:r>
        <w:rPr>
          <w:rFonts w:ascii="Times New Roman" w:hAnsi="Times New Roman"/>
          <w:sz w:val="24"/>
          <w:szCs w:val="24"/>
          <w:lang w:val="es-ES_tradnl"/>
        </w:rPr>
        <w:t xml:space="preserve"> El psicólogo Lev </w:t>
      </w:r>
      <w:proofErr w:type="spellStart"/>
      <w:r>
        <w:rPr>
          <w:rFonts w:ascii="Times New Roman" w:hAnsi="Times New Roman"/>
          <w:sz w:val="24"/>
          <w:szCs w:val="24"/>
          <w:lang w:val="es-ES_tradnl"/>
        </w:rPr>
        <w:t>Vygotski</w:t>
      </w:r>
      <w:proofErr w:type="spellEnd"/>
      <w:r>
        <w:rPr>
          <w:rFonts w:ascii="Times New Roman" w:hAnsi="Times New Roman"/>
          <w:sz w:val="24"/>
          <w:szCs w:val="24"/>
          <w:lang w:val="es-ES_tradnl"/>
        </w:rPr>
        <w:t xml:space="preserve"> (1979) sería quizá el primero que llevó de una forma directa sus planteamientos, al dar cuenta de que todo aprendizaje y todo desarrollo del lenguaje y del conocimiento está íntimamente ligado a un contexto social. Con la programación nos enfrentamos a un tipo de lenguaje y un tipo de aprendizaje muy similar al del habla. Pero, de la misma forma en que lo demostró </w:t>
      </w:r>
      <w:proofErr w:type="spellStart"/>
      <w:r>
        <w:rPr>
          <w:rFonts w:ascii="Times New Roman" w:hAnsi="Times New Roman"/>
          <w:sz w:val="24"/>
          <w:szCs w:val="24"/>
          <w:lang w:val="es-ES_tradnl"/>
        </w:rPr>
        <w:t>Vygotski</w:t>
      </w:r>
      <w:proofErr w:type="spellEnd"/>
      <w:r>
        <w:rPr>
          <w:rFonts w:ascii="Times New Roman" w:hAnsi="Times New Roman"/>
          <w:sz w:val="24"/>
          <w:szCs w:val="24"/>
          <w:lang w:val="es-ES_tradnl"/>
        </w:rPr>
        <w:t xml:space="preserve">, éste no puede ser abordado en aislado. Con el diseño, por su parte, pasa lo mismo. Las formas geométricas básicas, las repeticiones de módulos o texturas, ritmos o contrastes, no sirven de nada si no se sitúan en un problema de diseño. Jamás un diseñador aprende primero eso que son llamados los “fundamentos” del diseño y luego va y los pone en práctica con un problema. </w:t>
      </w:r>
      <w:r>
        <w:rPr>
          <w:rFonts w:ascii="Times New Roman" w:hAnsi="Times New Roman"/>
          <w:sz w:val="24"/>
          <w:szCs w:val="24"/>
          <w:lang w:val="es-ES_tradnl"/>
        </w:rPr>
        <w:lastRenderedPageBreak/>
        <w:t>Si así lo hiciera, su diseño no solamente sería algo ya muchas veces visto, sino que sería aburrido, no tanto por costumbrista sino por falto de espontaneidad. Hay algo en el diseño que supone un salto respecto a esa posibilidad de aprender un conocimiento y simplemente repetirlo a la hora de enfrentarse a un problema profesional.</w:t>
      </w:r>
    </w:p>
    <w:p w14:paraId="20B77D6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Con base en lo anterior, partimos de la comprensi</w:t>
      </w:r>
      <w:r>
        <w:rPr>
          <w:rFonts w:ascii="Times New Roman" w:hAnsi="Times New Roman"/>
          <w:sz w:val="24"/>
          <w:szCs w:val="24"/>
          <w:lang w:val="es-ES_tradnl"/>
        </w:rPr>
        <w:t xml:space="preserve">ón de que no se puede enseñar ninguna materia aislada de su contexto. En el momento presente, además, bajo las circunstancias a que nos ha llevado la pandemia derivada del COVID-19, se vuelva aún más imperativo prestar atención a la situación en que se encuentran los estudiantes que intentan acercarse tanto a las disciplinas aquí mencionadas, como a todas las otras. Por esta razón, en este trabajo llevamos todos estos fundamentos hacia la enseñanza de la programación estructurada para diseñadores en el marco del segundo trimestre de la licenciatura de Diseño de la Universidad Autónoma Metropolitana, Unidad Cuajimalpa. A partir de la comprensión de los principios del diseño, los principios de la programación estructurada y los de psicología del color y las formas, se les instruyó a los alumnos para que ofrecieran soluciones con una salida enfocada directamente en el uso de formas </w:t>
      </w:r>
      <w:proofErr w:type="spellStart"/>
      <w:r>
        <w:rPr>
          <w:rFonts w:ascii="Times New Roman" w:hAnsi="Times New Roman"/>
          <w:sz w:val="24"/>
          <w:szCs w:val="24"/>
          <w:lang w:val="es-ES_tradnl"/>
        </w:rPr>
        <w:t>geom</w:t>
      </w:r>
      <w:proofErr w:type="spellEnd"/>
      <w:r>
        <w:rPr>
          <w:rFonts w:ascii="Times New Roman" w:hAnsi="Times New Roman"/>
          <w:sz w:val="24"/>
          <w:szCs w:val="24"/>
          <w:lang w:val="fr-FR"/>
        </w:rPr>
        <w:t>é</w:t>
      </w:r>
      <w:proofErr w:type="spellStart"/>
      <w:r>
        <w:rPr>
          <w:rFonts w:ascii="Times New Roman" w:hAnsi="Times New Roman"/>
          <w:sz w:val="24"/>
          <w:szCs w:val="24"/>
          <w:lang w:val="es-ES_tradnl"/>
        </w:rPr>
        <w:t>tricas</w:t>
      </w:r>
      <w:proofErr w:type="spellEnd"/>
      <w:r>
        <w:rPr>
          <w:rFonts w:ascii="Times New Roman" w:hAnsi="Times New Roman"/>
          <w:sz w:val="24"/>
          <w:szCs w:val="24"/>
          <w:lang w:val="es-ES_tradnl"/>
        </w:rPr>
        <w:t xml:space="preserve"> para la expresión formal y en </w:t>
      </w:r>
      <w:proofErr w:type="spellStart"/>
      <w:r>
        <w:rPr>
          <w:rFonts w:ascii="Times New Roman" w:hAnsi="Times New Roman"/>
          <w:sz w:val="24"/>
          <w:szCs w:val="24"/>
          <w:lang w:val="es-ES_tradnl"/>
        </w:rPr>
        <w:t>relació</w:t>
      </w:r>
      <w:proofErr w:type="spellEnd"/>
      <w:r>
        <w:rPr>
          <w:rFonts w:ascii="Times New Roman" w:hAnsi="Times New Roman"/>
          <w:sz w:val="24"/>
          <w:szCs w:val="24"/>
          <w:lang w:val="it-IT"/>
        </w:rPr>
        <w:t xml:space="preserve">n con la </w:t>
      </w:r>
      <w:proofErr w:type="spellStart"/>
      <w:r>
        <w:rPr>
          <w:rFonts w:ascii="Times New Roman" w:hAnsi="Times New Roman"/>
          <w:sz w:val="24"/>
          <w:szCs w:val="24"/>
          <w:lang w:val="it-IT"/>
        </w:rPr>
        <w:t>comprensi</w:t>
      </w:r>
      <w:r>
        <w:rPr>
          <w:rFonts w:ascii="Times New Roman" w:hAnsi="Times New Roman"/>
          <w:sz w:val="24"/>
          <w:szCs w:val="24"/>
          <w:lang w:val="es-ES_tradnl"/>
        </w:rPr>
        <w:t>ón</w:t>
      </w:r>
      <w:proofErr w:type="spellEnd"/>
      <w:r>
        <w:rPr>
          <w:rFonts w:ascii="Times New Roman" w:hAnsi="Times New Roman"/>
          <w:sz w:val="24"/>
          <w:szCs w:val="24"/>
          <w:lang w:val="es-ES_tradnl"/>
        </w:rPr>
        <w:t xml:space="preserve"> de uno de los momentos de la historia del arte cruciales para la historia del diseño, a saber, las propuestas de Kandinsky.</w:t>
      </w:r>
    </w:p>
    <w:p w14:paraId="3A517F6D"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Hoy, a</w:t>
      </w:r>
      <w:r>
        <w:rPr>
          <w:rFonts w:ascii="Times New Roman" w:hAnsi="Times New Roman"/>
          <w:sz w:val="24"/>
          <w:szCs w:val="24"/>
          <w:lang w:val="es-ES_tradnl"/>
        </w:rPr>
        <w:t xml:space="preserve">ño 2020, nos enfrentamos a un momento importante en la historia de la humanidad. No sabemos cuáles van a ser las consecuencias y los cambios que podrán ser graduales o radicales en cuanto a contacto y relaciones interpersonales. Al igual que en la escuela de la Bauhaus, donde se unían saberes artísticos, técnicos e incluso espirituales, actualmente nos toca pensar de qué maneras el diseño puede responder a nuestras condiciones concretas, utilizando nuestros saberes. Retomando a </w:t>
      </w:r>
      <w:proofErr w:type="spellStart"/>
      <w:r>
        <w:rPr>
          <w:rFonts w:ascii="Times New Roman" w:hAnsi="Times New Roman"/>
          <w:sz w:val="24"/>
          <w:szCs w:val="24"/>
          <w:lang w:val="es-ES_tradnl"/>
        </w:rPr>
        <w:t>Vygotski</w:t>
      </w:r>
      <w:proofErr w:type="spellEnd"/>
      <w:r>
        <w:rPr>
          <w:rFonts w:ascii="Times New Roman" w:hAnsi="Times New Roman"/>
          <w:sz w:val="24"/>
          <w:szCs w:val="24"/>
          <w:lang w:val="es-ES_tradnl"/>
        </w:rPr>
        <w:t>, recordemos que si no hay necesidad vital no hay aprendizaje. Con todo el contexto desplegado anteriormente, se les enseñó a los alumnos una introducción al código el diseño y al código informático al mismo tiempo. El objetivo, en este recuento de lo sucedido, es mostrar cómo, a partir de una comprensión conjunta del diseño y la programación en relación con el contexto actual, es posible llevar a cabo no sólo una vinculación teórica sino también un acercamiento pedagógico con resultados que logran conectar con las emociones que experimentan los estudiantes al mismo tiempo que se les permite dar cuenta de su propio proceso de aprendizaje. Se trata de una aportación en torno a metodologías novedosas que responden al desasosiego de estos tiempos y donde se vuelve necesario tanto regresar a los fundamentos como generar nuevos planteamientos acerca de todas las disciplinas. A partir de esta vinculación en relación con la comprensión del código en sentido amplio, expondremos la metodología seguida. Más adelante, s</w:t>
      </w:r>
      <w:r>
        <w:rPr>
          <w:rFonts w:ascii="Times New Roman" w:hAnsi="Times New Roman"/>
          <w:sz w:val="24"/>
          <w:szCs w:val="24"/>
          <w:lang w:val="fr-FR"/>
        </w:rPr>
        <w:t xml:space="preserve">e </w:t>
      </w:r>
      <w:proofErr w:type="spellStart"/>
      <w:r>
        <w:rPr>
          <w:rFonts w:ascii="Times New Roman" w:hAnsi="Times New Roman"/>
          <w:sz w:val="24"/>
          <w:szCs w:val="24"/>
          <w:lang w:val="fr-FR"/>
        </w:rPr>
        <w:t>expondr</w:t>
      </w:r>
      <w:proofErr w:type="spellEnd"/>
      <w:r>
        <w:rPr>
          <w:rFonts w:ascii="Times New Roman" w:hAnsi="Times New Roman"/>
          <w:sz w:val="24"/>
          <w:szCs w:val="24"/>
        </w:rPr>
        <w:t>á</w:t>
      </w:r>
      <w:r>
        <w:rPr>
          <w:rFonts w:ascii="Times New Roman" w:hAnsi="Times New Roman"/>
          <w:sz w:val="24"/>
          <w:szCs w:val="24"/>
          <w:lang w:val="es-ES_tradnl"/>
        </w:rPr>
        <w:t xml:space="preserve">n algunos de los productos de la puesta en marcha de este curso, llevado a cabo con 60 alumnos, los cuales no sólo desarrollaron un programa </w:t>
      </w:r>
      <w:proofErr w:type="spellStart"/>
      <w:r>
        <w:rPr>
          <w:rFonts w:ascii="Times New Roman" w:hAnsi="Times New Roman"/>
          <w:sz w:val="24"/>
          <w:szCs w:val="24"/>
          <w:lang w:val="es-ES_tradnl"/>
        </w:rPr>
        <w:t>inform</w:t>
      </w:r>
      <w:proofErr w:type="spellEnd"/>
      <w:r>
        <w:rPr>
          <w:rFonts w:ascii="Times New Roman" w:hAnsi="Times New Roman"/>
          <w:sz w:val="24"/>
          <w:szCs w:val="24"/>
        </w:rPr>
        <w:t>á</w:t>
      </w:r>
      <w:r>
        <w:rPr>
          <w:rFonts w:ascii="Times New Roman" w:hAnsi="Times New Roman"/>
          <w:sz w:val="24"/>
          <w:szCs w:val="24"/>
          <w:lang w:val="es-ES_tradnl"/>
        </w:rPr>
        <w:t xml:space="preserve">tico cada uno, sino que </w:t>
      </w:r>
      <w:proofErr w:type="spellStart"/>
      <w:r>
        <w:rPr>
          <w:rFonts w:ascii="Times New Roman" w:hAnsi="Times New Roman"/>
          <w:sz w:val="24"/>
          <w:szCs w:val="24"/>
          <w:lang w:val="es-ES_tradnl"/>
        </w:rPr>
        <w:t>tambi</w:t>
      </w:r>
      <w:proofErr w:type="spellEnd"/>
      <w:r>
        <w:rPr>
          <w:rFonts w:ascii="Times New Roman" w:hAnsi="Times New Roman"/>
          <w:sz w:val="24"/>
          <w:szCs w:val="24"/>
          <w:lang w:val="fr-FR"/>
        </w:rPr>
        <w:t>é</w:t>
      </w:r>
      <w:r>
        <w:rPr>
          <w:rFonts w:ascii="Times New Roman" w:hAnsi="Times New Roman"/>
          <w:sz w:val="24"/>
          <w:szCs w:val="24"/>
          <w:lang w:val="es-ES_tradnl"/>
        </w:rPr>
        <w:t>n llevaron a cabo una documentación de todo su proceso.</w:t>
      </w:r>
    </w:p>
    <w:p w14:paraId="6392513C"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F43666D"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Método</w:t>
      </w:r>
      <w:del w:id="15" w:author="Autor">
        <w:r w:rsidDel="00A576F0">
          <w:rPr>
            <w:rFonts w:ascii="Times New Roman" w:hAnsi="Times New Roman"/>
            <w:b/>
            <w:bCs/>
            <w:sz w:val="24"/>
            <w:szCs w:val="24"/>
            <w:lang w:val="es-ES_tradnl"/>
          </w:rPr>
          <w:delText>.</w:delText>
        </w:r>
      </w:del>
    </w:p>
    <w:p w14:paraId="57BD588F" w14:textId="77777777" w:rsidR="00A84055" w:rsidRDefault="00A84055">
      <w:pPr>
        <w:pStyle w:val="Cuerpo"/>
        <w:spacing w:after="40" w:line="360" w:lineRule="auto"/>
        <w:jc w:val="both"/>
        <w:rPr>
          <w:rFonts w:ascii="Times New Roman" w:eastAsia="Times New Roman" w:hAnsi="Times New Roman" w:cs="Times New Roman"/>
          <w:b/>
          <w:bCs/>
          <w:sz w:val="24"/>
          <w:szCs w:val="24"/>
        </w:rPr>
      </w:pPr>
    </w:p>
    <w:p w14:paraId="15FB549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Participantes: 80 alumnos inscritos en la materia de “Fundamentos de programación estructurada”. Estos alumnos pertenecían a tres grupos diferentes inscritos al trimestre 20-P de la licenciatura de Diseño de la UAM-Cuajimalpa. De estos alumnos inscritos, sólo 60 entregaron el trabajo en tiempo y forma. Es conveniente señalar </w:t>
      </w:r>
      <w:proofErr w:type="gramStart"/>
      <w:r>
        <w:rPr>
          <w:rFonts w:ascii="Times New Roman" w:hAnsi="Times New Roman"/>
          <w:sz w:val="24"/>
          <w:szCs w:val="24"/>
          <w:lang w:val="es-ES_tradnl"/>
        </w:rPr>
        <w:t>que</w:t>
      </w:r>
      <w:proofErr w:type="gramEnd"/>
      <w:r>
        <w:rPr>
          <w:rFonts w:ascii="Times New Roman" w:hAnsi="Times New Roman"/>
          <w:sz w:val="24"/>
          <w:szCs w:val="24"/>
          <w:lang w:val="es-ES_tradnl"/>
        </w:rPr>
        <w:t xml:space="preserve"> en el trimestre anterior, estos alumnos cursaron tres materias de tronco común, como parte de la División de Ciencias de la Comunicación y Diseño, junto a alumnos de las licenciaturas de Ciencias y la Comunicación, y Tecnologías y Sistemas de la Información; y solo una materia especializada en el ámbito del diseño, con el nombre de “Taller de Lenguajes para el Diseño”. </w:t>
      </w:r>
      <w:r>
        <w:rPr>
          <w:rFonts w:ascii="Times New Roman" w:hAnsi="Times New Roman"/>
          <w:sz w:val="24"/>
          <w:szCs w:val="24"/>
        </w:rPr>
        <w:t>A</w:t>
      </w:r>
      <w:r>
        <w:rPr>
          <w:rFonts w:ascii="Times New Roman" w:hAnsi="Times New Roman"/>
          <w:sz w:val="24"/>
          <w:szCs w:val="24"/>
          <w:lang w:val="es-ES_tradnl"/>
        </w:rPr>
        <w:t xml:space="preserve">demás, vale la pena tomar en cuenta que, en el mismo trimestre en que cursaron la materia que aquí nos aqueja, los alumnos tomaron las materias de </w:t>
      </w:r>
      <w:r>
        <w:rPr>
          <w:rFonts w:ascii="Times New Roman" w:hAnsi="Times New Roman"/>
          <w:sz w:val="24"/>
          <w:szCs w:val="24"/>
          <w:rtl/>
          <w:lang w:val="ar-SA"/>
        </w:rPr>
        <w:t>“</w:t>
      </w:r>
      <w:r>
        <w:rPr>
          <w:rFonts w:ascii="Times New Roman" w:hAnsi="Times New Roman"/>
          <w:sz w:val="24"/>
          <w:szCs w:val="24"/>
          <w:lang w:val="es-ES_tradnl"/>
        </w:rPr>
        <w:t>Introducción a la H</w:t>
      </w:r>
      <w:r>
        <w:rPr>
          <w:rFonts w:ascii="Times New Roman" w:hAnsi="Times New Roman"/>
          <w:sz w:val="24"/>
          <w:szCs w:val="24"/>
          <w:lang w:val="it-IT"/>
        </w:rPr>
        <w:t xml:space="preserve">istoria del </w:t>
      </w:r>
      <w:r>
        <w:rPr>
          <w:rFonts w:ascii="Times New Roman" w:hAnsi="Times New Roman"/>
          <w:sz w:val="24"/>
          <w:szCs w:val="24"/>
          <w:lang w:val="es-ES_tradnl"/>
        </w:rPr>
        <w:t>A</w:t>
      </w:r>
      <w:r>
        <w:rPr>
          <w:rFonts w:ascii="Times New Roman" w:hAnsi="Times New Roman"/>
          <w:sz w:val="24"/>
          <w:szCs w:val="24"/>
        </w:rPr>
        <w:t xml:space="preserve">rte </w:t>
      </w:r>
      <w:r>
        <w:rPr>
          <w:rFonts w:ascii="Times New Roman" w:hAnsi="Times New Roman"/>
          <w:sz w:val="24"/>
          <w:szCs w:val="24"/>
          <w:lang w:val="es-ES_tradnl"/>
        </w:rPr>
        <w:t>U</w:t>
      </w:r>
      <w:proofErr w:type="spellStart"/>
      <w:r>
        <w:rPr>
          <w:rFonts w:ascii="Times New Roman" w:hAnsi="Times New Roman"/>
          <w:sz w:val="24"/>
          <w:szCs w:val="24"/>
          <w:lang w:val="it-IT"/>
        </w:rPr>
        <w:t>niversal</w:t>
      </w:r>
      <w:proofErr w:type="spellEnd"/>
      <w:r>
        <w:rPr>
          <w:rFonts w:ascii="Times New Roman" w:hAnsi="Times New Roman"/>
          <w:sz w:val="24"/>
          <w:szCs w:val="24"/>
        </w:rPr>
        <w:t xml:space="preserve">”, </w:t>
      </w:r>
      <w:r>
        <w:rPr>
          <w:rFonts w:ascii="Times New Roman" w:hAnsi="Times New Roman"/>
          <w:sz w:val="24"/>
          <w:szCs w:val="24"/>
          <w:rtl/>
          <w:lang w:val="ar-SA"/>
        </w:rPr>
        <w:t>“</w:t>
      </w:r>
      <w:r>
        <w:rPr>
          <w:rFonts w:ascii="Times New Roman" w:hAnsi="Times New Roman"/>
          <w:sz w:val="24"/>
          <w:szCs w:val="24"/>
        </w:rPr>
        <w:t xml:space="preserve">Taller de </w:t>
      </w:r>
      <w:r>
        <w:rPr>
          <w:rFonts w:ascii="Times New Roman" w:hAnsi="Times New Roman"/>
          <w:sz w:val="24"/>
          <w:szCs w:val="24"/>
          <w:lang w:val="es-ES_tradnl"/>
        </w:rPr>
        <w:t>Representación y Expresión por M</w:t>
      </w:r>
      <w:proofErr w:type="spellStart"/>
      <w:r>
        <w:rPr>
          <w:rFonts w:ascii="Times New Roman" w:hAnsi="Times New Roman"/>
          <w:sz w:val="24"/>
          <w:szCs w:val="24"/>
          <w:lang w:val="it-IT"/>
        </w:rPr>
        <w:t>edio</w:t>
      </w:r>
      <w:proofErr w:type="spellEnd"/>
      <w:r>
        <w:rPr>
          <w:rFonts w:ascii="Times New Roman" w:hAnsi="Times New Roman"/>
          <w:sz w:val="24"/>
          <w:szCs w:val="24"/>
          <w:lang w:val="it-IT"/>
        </w:rPr>
        <w:t xml:space="preserve"> del </w:t>
      </w:r>
      <w:r>
        <w:rPr>
          <w:rFonts w:ascii="Times New Roman" w:hAnsi="Times New Roman"/>
          <w:sz w:val="24"/>
          <w:szCs w:val="24"/>
          <w:lang w:val="es-ES_tradnl"/>
        </w:rPr>
        <w:t>Dibujo y del Trazo G</w:t>
      </w:r>
      <w:r>
        <w:rPr>
          <w:rFonts w:ascii="Times New Roman" w:hAnsi="Times New Roman"/>
          <w:sz w:val="24"/>
          <w:szCs w:val="24"/>
        </w:rPr>
        <w:t>eom</w:t>
      </w:r>
      <w:r>
        <w:rPr>
          <w:rFonts w:ascii="Times New Roman" w:hAnsi="Times New Roman"/>
          <w:sz w:val="24"/>
          <w:szCs w:val="24"/>
          <w:lang w:val="fr-FR"/>
        </w:rPr>
        <w:t>é</w:t>
      </w:r>
      <w:proofErr w:type="spellStart"/>
      <w:r>
        <w:rPr>
          <w:rFonts w:ascii="Times New Roman" w:hAnsi="Times New Roman"/>
          <w:sz w:val="24"/>
          <w:szCs w:val="24"/>
          <w:lang w:val="it-IT"/>
        </w:rPr>
        <w:t>trico</w:t>
      </w:r>
      <w:proofErr w:type="spellEnd"/>
      <w:r>
        <w:rPr>
          <w:rFonts w:ascii="Times New Roman" w:hAnsi="Times New Roman"/>
          <w:sz w:val="24"/>
          <w:szCs w:val="24"/>
        </w:rPr>
        <w:t xml:space="preserve">” y </w:t>
      </w:r>
      <w:r>
        <w:rPr>
          <w:rFonts w:ascii="Times New Roman" w:hAnsi="Times New Roman"/>
          <w:sz w:val="24"/>
          <w:szCs w:val="24"/>
          <w:rtl/>
          <w:lang w:val="ar-SA"/>
        </w:rPr>
        <w:t>“</w:t>
      </w:r>
      <w:r>
        <w:rPr>
          <w:rFonts w:ascii="Times New Roman" w:hAnsi="Times New Roman"/>
          <w:sz w:val="24"/>
          <w:szCs w:val="24"/>
          <w:lang w:val="it-IT"/>
        </w:rPr>
        <w:t xml:space="preserve">Laboratorio del </w:t>
      </w:r>
      <w:r>
        <w:rPr>
          <w:rFonts w:ascii="Times New Roman" w:hAnsi="Times New Roman"/>
          <w:sz w:val="24"/>
          <w:szCs w:val="24"/>
          <w:lang w:val="es-ES_tradnl"/>
        </w:rPr>
        <w:t>D</w:t>
      </w:r>
      <w:r>
        <w:rPr>
          <w:rFonts w:ascii="Times New Roman" w:hAnsi="Times New Roman"/>
          <w:sz w:val="24"/>
          <w:szCs w:val="24"/>
        </w:rPr>
        <w:t>ise</w:t>
      </w:r>
      <w:r>
        <w:rPr>
          <w:rFonts w:ascii="Times New Roman" w:hAnsi="Times New Roman"/>
          <w:sz w:val="24"/>
          <w:szCs w:val="24"/>
          <w:lang w:val="es-ES_tradnl"/>
        </w:rPr>
        <w:t>ñ</w:t>
      </w:r>
      <w:r>
        <w:rPr>
          <w:rFonts w:ascii="Times New Roman" w:hAnsi="Times New Roman"/>
          <w:sz w:val="24"/>
          <w:szCs w:val="24"/>
        </w:rPr>
        <w:t xml:space="preserve">o </w:t>
      </w:r>
      <w:r>
        <w:rPr>
          <w:rFonts w:ascii="Times New Roman" w:hAnsi="Times New Roman"/>
          <w:sz w:val="24"/>
          <w:szCs w:val="24"/>
          <w:lang w:val="es-ES_tradnl"/>
        </w:rPr>
        <w:t>Bi y T</w:t>
      </w:r>
      <w:proofErr w:type="spellStart"/>
      <w:r>
        <w:rPr>
          <w:rFonts w:ascii="Times New Roman" w:hAnsi="Times New Roman"/>
          <w:sz w:val="24"/>
          <w:szCs w:val="24"/>
          <w:lang w:val="it-IT"/>
        </w:rPr>
        <w:t>ridimensional</w:t>
      </w:r>
      <w:proofErr w:type="spellEnd"/>
      <w:r>
        <w:rPr>
          <w:rFonts w:ascii="Times New Roman" w:hAnsi="Times New Roman"/>
          <w:sz w:val="24"/>
          <w:szCs w:val="24"/>
        </w:rPr>
        <w:t>”.</w:t>
      </w:r>
      <w:r>
        <w:rPr>
          <w:rFonts w:ascii="Times New Roman" w:hAnsi="Times New Roman"/>
          <w:sz w:val="24"/>
          <w:szCs w:val="24"/>
          <w:lang w:val="es-ES_tradnl"/>
        </w:rPr>
        <w:t xml:space="preserve"> Estos aprendizajes que corrieron simultáneamente con el curso del que aquí damos cuenta sirvieron también como complementos.</w:t>
      </w:r>
    </w:p>
    <w:p w14:paraId="65EA161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605EC214"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Criterios de participación: Es necesario tomar en cuenta que la materia fue impartida en el periodo que abarcó del lunes 11 de mayo al 11 de julio, de decir, casi desde al comienzo de la declaración de la contingencia sanitaria por las autoridades mexicanas. Por este motivo, el </w:t>
      </w:r>
      <w:proofErr w:type="spellStart"/>
      <w:r>
        <w:rPr>
          <w:rFonts w:ascii="Times New Roman" w:hAnsi="Times New Roman"/>
          <w:sz w:val="24"/>
          <w:szCs w:val="24"/>
          <w:lang w:val="es-ES_tradnl"/>
        </w:rPr>
        <w:t>trim</w:t>
      </w:r>
      <w:proofErr w:type="spellEnd"/>
      <w:r>
        <w:rPr>
          <w:rFonts w:ascii="Times New Roman" w:hAnsi="Times New Roman"/>
          <w:sz w:val="24"/>
          <w:szCs w:val="24"/>
        </w:rPr>
        <w:t>e</w:t>
      </w:r>
      <w:proofErr w:type="spellStart"/>
      <w:r>
        <w:rPr>
          <w:rFonts w:ascii="Times New Roman" w:hAnsi="Times New Roman"/>
          <w:sz w:val="24"/>
          <w:szCs w:val="24"/>
          <w:lang w:val="es-ES_tradnl"/>
        </w:rPr>
        <w:t>stre</w:t>
      </w:r>
      <w:proofErr w:type="spellEnd"/>
      <w:r>
        <w:rPr>
          <w:rFonts w:ascii="Times New Roman" w:hAnsi="Times New Roman"/>
          <w:sz w:val="24"/>
          <w:szCs w:val="24"/>
          <w:lang w:val="es-ES_tradnl"/>
        </w:rPr>
        <w:t xml:space="preserve"> se llevó a cabo de acuerdo con criterios de flexibilidad del Proyecto Emergente de </w:t>
      </w:r>
      <w:proofErr w:type="spellStart"/>
      <w:r>
        <w:rPr>
          <w:rFonts w:ascii="Times New Roman" w:hAnsi="Times New Roman"/>
          <w:sz w:val="24"/>
          <w:szCs w:val="24"/>
          <w:lang w:val="es-ES_tradnl"/>
        </w:rPr>
        <w:t>Enseñ</w:t>
      </w:r>
      <w:r>
        <w:rPr>
          <w:rFonts w:ascii="Times New Roman" w:hAnsi="Times New Roman"/>
          <w:sz w:val="24"/>
          <w:szCs w:val="24"/>
          <w:lang w:val="it-IT"/>
        </w:rPr>
        <w:t>anza</w:t>
      </w:r>
      <w:proofErr w:type="spellEnd"/>
      <w:r>
        <w:rPr>
          <w:rFonts w:ascii="Times New Roman" w:hAnsi="Times New Roman"/>
          <w:sz w:val="24"/>
          <w:szCs w:val="24"/>
          <w:lang w:val="it-IT"/>
        </w:rPr>
        <w:t xml:space="preserve"> Remota (PEER), </w:t>
      </w:r>
      <w:r>
        <w:rPr>
          <w:rFonts w:ascii="Times New Roman" w:hAnsi="Times New Roman"/>
          <w:sz w:val="24"/>
          <w:szCs w:val="24"/>
          <w:lang w:val="es-ES_tradnl"/>
        </w:rPr>
        <w:t xml:space="preserve">del Consejo Académico de la UAM, en los cuales se estableció que en la </w:t>
      </w:r>
      <w:proofErr w:type="spellStart"/>
      <w:r>
        <w:rPr>
          <w:rFonts w:ascii="Times New Roman" w:hAnsi="Times New Roman"/>
          <w:sz w:val="24"/>
          <w:szCs w:val="24"/>
          <w:lang w:val="es-ES_tradnl"/>
        </w:rPr>
        <w:t>evaluació</w:t>
      </w:r>
      <w:proofErr w:type="spellEnd"/>
      <w:r>
        <w:rPr>
          <w:rFonts w:ascii="Times New Roman" w:hAnsi="Times New Roman"/>
          <w:sz w:val="24"/>
          <w:szCs w:val="24"/>
          <w:lang w:val="de-DE"/>
        </w:rPr>
        <w:t>n de</w:t>
      </w:r>
      <w:r>
        <w:rPr>
          <w:rFonts w:ascii="Times New Roman" w:hAnsi="Times New Roman"/>
          <w:sz w:val="24"/>
          <w:szCs w:val="24"/>
          <w:lang w:val="es-ES_tradnl"/>
        </w:rPr>
        <w:t>l curso los alumnos no ver</w:t>
      </w:r>
      <w:r>
        <w:rPr>
          <w:rFonts w:ascii="Times New Roman" w:hAnsi="Times New Roman"/>
          <w:sz w:val="24"/>
          <w:szCs w:val="24"/>
        </w:rPr>
        <w:t>á</w:t>
      </w:r>
      <w:r>
        <w:rPr>
          <w:rFonts w:ascii="Times New Roman" w:hAnsi="Times New Roman"/>
          <w:sz w:val="24"/>
          <w:szCs w:val="24"/>
          <w:lang w:val="es-ES_tradnl"/>
        </w:rPr>
        <w:t xml:space="preserve">n perjudicadas sus trayectorias </w:t>
      </w:r>
      <w:proofErr w:type="spellStart"/>
      <w:r>
        <w:rPr>
          <w:rFonts w:ascii="Times New Roman" w:hAnsi="Times New Roman"/>
          <w:sz w:val="24"/>
          <w:szCs w:val="24"/>
          <w:lang w:val="es-ES_tradnl"/>
        </w:rPr>
        <w:t>acad</w:t>
      </w:r>
      <w:proofErr w:type="spellEnd"/>
      <w:r>
        <w:rPr>
          <w:rFonts w:ascii="Times New Roman" w:hAnsi="Times New Roman"/>
          <w:sz w:val="24"/>
          <w:szCs w:val="24"/>
          <w:lang w:val="fr-FR"/>
        </w:rPr>
        <w:t>é</w:t>
      </w:r>
      <w:r>
        <w:rPr>
          <w:rFonts w:ascii="Times New Roman" w:hAnsi="Times New Roman"/>
          <w:sz w:val="24"/>
          <w:szCs w:val="24"/>
          <w:lang w:val="pt-PT"/>
        </w:rPr>
        <w:t xml:space="preserve">micas, </w:t>
      </w:r>
      <w:r>
        <w:rPr>
          <w:rFonts w:ascii="Times New Roman" w:hAnsi="Times New Roman"/>
          <w:sz w:val="24"/>
          <w:szCs w:val="24"/>
          <w:lang w:val="es-ES_tradnl"/>
        </w:rPr>
        <w:t>de manera que las calificaciones no aprobatorias obtenidas no pasar</w:t>
      </w:r>
      <w:r>
        <w:rPr>
          <w:rFonts w:ascii="Times New Roman" w:hAnsi="Times New Roman"/>
          <w:sz w:val="24"/>
          <w:szCs w:val="24"/>
        </w:rPr>
        <w:t>á</w:t>
      </w:r>
      <w:r>
        <w:rPr>
          <w:rFonts w:ascii="Times New Roman" w:hAnsi="Times New Roman"/>
          <w:sz w:val="24"/>
          <w:szCs w:val="24"/>
          <w:lang w:val="es-ES_tradnl"/>
        </w:rPr>
        <w:t xml:space="preserve">n a formar parte de su historial </w:t>
      </w:r>
      <w:proofErr w:type="spellStart"/>
      <w:r>
        <w:rPr>
          <w:rFonts w:ascii="Times New Roman" w:hAnsi="Times New Roman"/>
          <w:sz w:val="24"/>
          <w:szCs w:val="24"/>
          <w:lang w:val="es-ES_tradnl"/>
        </w:rPr>
        <w:t>acad</w:t>
      </w:r>
      <w:proofErr w:type="spellEnd"/>
      <w:r>
        <w:rPr>
          <w:rFonts w:ascii="Times New Roman" w:hAnsi="Times New Roman"/>
          <w:sz w:val="24"/>
          <w:szCs w:val="24"/>
          <w:lang w:val="fr-FR"/>
        </w:rPr>
        <w:t>é</w:t>
      </w:r>
      <w:proofErr w:type="spellStart"/>
      <w:r>
        <w:rPr>
          <w:rFonts w:ascii="Times New Roman" w:hAnsi="Times New Roman"/>
          <w:sz w:val="24"/>
          <w:szCs w:val="24"/>
          <w:lang w:val="it-IT"/>
        </w:rPr>
        <w:t>mico</w:t>
      </w:r>
      <w:proofErr w:type="spellEnd"/>
      <w:r>
        <w:rPr>
          <w:rFonts w:ascii="Times New Roman" w:hAnsi="Times New Roman"/>
          <w:sz w:val="24"/>
          <w:szCs w:val="24"/>
          <w:lang w:val="it-IT"/>
        </w:rPr>
        <w:t xml:space="preserve">. </w:t>
      </w:r>
      <w:r>
        <w:rPr>
          <w:rFonts w:ascii="Times New Roman" w:hAnsi="Times New Roman"/>
          <w:sz w:val="24"/>
          <w:szCs w:val="24"/>
          <w:lang w:val="es-ES_tradnl"/>
        </w:rPr>
        <w:t>Es importante mencionar esto no solamente porque refuerza la idea que ya señalamos en la introducción de que los alumnos se encontraban en una situación tan atípica como desconcertante; también nos habla de que los alumnos que decidieron inscribirse lo hicieron tomando en cuenta que se trataba de una oportunidad experimental que no les afectaría a su historial, pero a su vez también nos dice mucho sobre el hecho de que quienes decidieron mantenerse en el curso y terminarlo no hubo ningún tipo de temor a sanción alguna. El criterio de participación, en ese sentido fue totalmente libre para los alumnos que se encontraban cursando la carrera de Diseño en ese nivel.</w:t>
      </w:r>
    </w:p>
    <w:p w14:paraId="2E4862E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A078932"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Materiales: Para que los alumnos pudieran inscribirse en la materia, se les pidieron los siguientes requisitos técnicos mínimos:</w:t>
      </w:r>
    </w:p>
    <w:p w14:paraId="7E270300"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lastRenderedPageBreak/>
        <w:t>Tener computadora en casa, pudiendo ser de escritorio o personal, siempre y cuando fuera posible hacer uso de ella por lo menos 6 horas a la semana distribuidas en la forma que gusten.</w:t>
      </w:r>
    </w:p>
    <w:p w14:paraId="39AB0DE9"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t xml:space="preserve">Bajar el entorno de programación </w:t>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xml:space="preserve">, en la página </w:t>
      </w:r>
      <w:hyperlink r:id="rId13" w:history="1">
        <w:r w:rsidRPr="00321CCF">
          <w:rPr>
            <w:rStyle w:val="Hyperlink0"/>
            <w:rFonts w:ascii="Times New Roman" w:hAnsi="Times New Roman"/>
            <w:sz w:val="24"/>
            <w:szCs w:val="24"/>
          </w:rPr>
          <w:t>https://processing.org</w:t>
        </w:r>
      </w:hyperlink>
      <w:r>
        <w:rPr>
          <w:rFonts w:ascii="Times New Roman" w:hAnsi="Times New Roman"/>
          <w:sz w:val="24"/>
          <w:szCs w:val="24"/>
          <w:lang w:val="es-ES_tradnl"/>
        </w:rPr>
        <w:t>. Para este requisito no importaba el sistema operativo de la computadora.</w:t>
      </w:r>
    </w:p>
    <w:p w14:paraId="724187AC" w14:textId="77777777" w:rsidR="00A84055" w:rsidRDefault="0096083D">
      <w:pPr>
        <w:pStyle w:val="Cuerpo"/>
        <w:numPr>
          <w:ilvl w:val="0"/>
          <w:numId w:val="2"/>
        </w:numPr>
        <w:spacing w:after="40" w:line="360" w:lineRule="auto"/>
        <w:jc w:val="both"/>
        <w:rPr>
          <w:rFonts w:ascii="Times New Roman" w:hAnsi="Times New Roman"/>
          <w:sz w:val="24"/>
          <w:szCs w:val="24"/>
          <w:lang w:val="es-ES_tradnl"/>
        </w:rPr>
      </w:pPr>
      <w:r>
        <w:rPr>
          <w:rFonts w:ascii="Times New Roman" w:hAnsi="Times New Roman"/>
          <w:sz w:val="24"/>
          <w:szCs w:val="24"/>
          <w:lang w:val="es-ES_tradnl"/>
        </w:rPr>
        <w:t>Tener acceso a internet en la computadora por lo menos 2 de las 6 horas semanales indicadas.</w:t>
      </w:r>
    </w:p>
    <w:p w14:paraId="56FEBE2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5D0E084"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Todo el material necesario para este curso se dispuso en la página del profesor: https://mariomoralesph.wordpress.com </w:t>
      </w:r>
    </w:p>
    <w:p w14:paraId="3941EA57" w14:textId="77777777" w:rsidR="00A84055" w:rsidRDefault="00A84055">
      <w:pPr>
        <w:pStyle w:val="Predeterminado"/>
        <w:spacing w:line="360" w:lineRule="auto"/>
        <w:rPr>
          <w:rFonts w:ascii="Times New Roman" w:eastAsia="Times New Roman" w:hAnsi="Times New Roman" w:cs="Times New Roman"/>
          <w:sz w:val="24"/>
          <w:szCs w:val="24"/>
        </w:rPr>
      </w:pPr>
    </w:p>
    <w:p w14:paraId="30C7E2E6"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Procedimiento: A lo largo de 9 semanas, el profesor colocaba el material necesario en diferentes entradas de blog, una por semana, para trabajarlo en este periodo de tiempo. El material podía consistir en videos, bibliografía y enlaces correspondientes al tema. Los alumnos podían consultar este material de manera asincrónica, es decir en el día y horario que tuvieran ellos consideraran adecuado. A </w:t>
      </w:r>
      <w:proofErr w:type="gramStart"/>
      <w:r>
        <w:rPr>
          <w:rFonts w:ascii="Times New Roman" w:hAnsi="Times New Roman"/>
          <w:sz w:val="24"/>
          <w:szCs w:val="24"/>
        </w:rPr>
        <w:t>continuación</w:t>
      </w:r>
      <w:proofErr w:type="gramEnd"/>
      <w:r>
        <w:rPr>
          <w:rFonts w:ascii="Times New Roman" w:hAnsi="Times New Roman"/>
          <w:sz w:val="24"/>
          <w:szCs w:val="24"/>
        </w:rPr>
        <w:t xml:space="preserve"> haremos una descripción breve de los contenidos de cada semana.</w:t>
      </w:r>
    </w:p>
    <w:p w14:paraId="7F585C7B"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BE0CD19"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Primera semana: Se les pidió a los alumnos pensar </w:t>
      </w:r>
      <w:r>
        <w:rPr>
          <w:rFonts w:ascii="Times New Roman" w:hAnsi="Times New Roman"/>
          <w:sz w:val="24"/>
          <w:szCs w:val="24"/>
        </w:rPr>
        <w:t>c</w:t>
      </w:r>
      <w:proofErr w:type="spellStart"/>
      <w:r>
        <w:rPr>
          <w:rFonts w:ascii="Times New Roman" w:hAnsi="Times New Roman"/>
          <w:sz w:val="24"/>
          <w:szCs w:val="24"/>
          <w:lang w:val="es-ES_tradnl"/>
        </w:rPr>
        <w:t>ómo</w:t>
      </w:r>
      <w:proofErr w:type="spellEnd"/>
      <w:r>
        <w:rPr>
          <w:rFonts w:ascii="Times New Roman" w:hAnsi="Times New Roman"/>
          <w:sz w:val="24"/>
          <w:szCs w:val="24"/>
          <w:lang w:val="es-ES_tradnl"/>
        </w:rPr>
        <w:t xml:space="preserve"> crear un programa en el que se pudieran traducir emociones en colores y formas b</w:t>
      </w:r>
      <w:r>
        <w:rPr>
          <w:rFonts w:ascii="Times New Roman" w:hAnsi="Times New Roman"/>
          <w:sz w:val="24"/>
          <w:szCs w:val="24"/>
        </w:rPr>
        <w:t>á</w:t>
      </w:r>
      <w:r>
        <w:rPr>
          <w:rFonts w:ascii="Times New Roman" w:hAnsi="Times New Roman"/>
          <w:sz w:val="24"/>
          <w:szCs w:val="24"/>
          <w:lang w:val="pt-PT"/>
        </w:rPr>
        <w:t xml:space="preserve">sicas a </w:t>
      </w:r>
      <w:proofErr w:type="spellStart"/>
      <w:r>
        <w:rPr>
          <w:rFonts w:ascii="Times New Roman" w:hAnsi="Times New Roman"/>
          <w:sz w:val="24"/>
          <w:szCs w:val="24"/>
          <w:lang w:val="pt-PT"/>
        </w:rPr>
        <w:t>trav</w:t>
      </w:r>
      <w:proofErr w:type="spellEnd"/>
      <w:r>
        <w:rPr>
          <w:rFonts w:ascii="Times New Roman" w:hAnsi="Times New Roman"/>
          <w:sz w:val="24"/>
          <w:szCs w:val="24"/>
          <w:lang w:val="fr-FR"/>
        </w:rPr>
        <w:t>é</w:t>
      </w:r>
      <w:r>
        <w:rPr>
          <w:rFonts w:ascii="Times New Roman" w:hAnsi="Times New Roman"/>
          <w:sz w:val="24"/>
          <w:szCs w:val="24"/>
          <w:lang w:val="es-ES_tradnl"/>
        </w:rPr>
        <w:t>s de un programa de computadora. Para completar esta tarea, se les pidió seguir los siguientes pasos: 1) Escribir un diario durante 4 días en el cual expresaran las emociones que habían experimentado durante la cuarentena. 2) Pensar cómo generarían un programa para traducir eso que registraran en su diario en colores y formas, creando relaciones entre las emociones y el lenguaje de diseño. Lo importante de esta primera planeación de los programas era incentivar la creatividad, sin importar aún si su planeación era correcta o incorrectamente formulada.</w:t>
      </w:r>
    </w:p>
    <w:p w14:paraId="7A29200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6BDC42C"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Segunda semana: En la segunda semana se</w:t>
      </w:r>
      <w:del w:id="16" w:author="Autor">
        <w:r w:rsidDel="007E3B69">
          <w:rPr>
            <w:rFonts w:ascii="Times New Roman" w:hAnsi="Times New Roman"/>
            <w:sz w:val="24"/>
            <w:szCs w:val="24"/>
            <w:lang w:val="es-ES_tradnl"/>
          </w:rPr>
          <w:delText xml:space="preserve"> le</w:delText>
        </w:r>
      </w:del>
      <w:r>
        <w:rPr>
          <w:rFonts w:ascii="Times New Roman" w:hAnsi="Times New Roman"/>
          <w:sz w:val="24"/>
          <w:szCs w:val="24"/>
          <w:lang w:val="es-ES_tradnl"/>
        </w:rPr>
        <w:t xml:space="preserve"> pidió a los alumnos formalizar y sistematizar la idea de su programa, dándoles las herramientas necesarias para que configuraran su planeación en un diagrama de flujo y lo que en programación se llama pseudocódigo. Todo esto, con base en el libro </w:t>
      </w:r>
      <w:r>
        <w:rPr>
          <w:rStyle w:val="Ninguno"/>
          <w:rFonts w:ascii="Times New Roman" w:hAnsi="Times New Roman"/>
          <w:i/>
          <w:iCs/>
          <w:sz w:val="24"/>
          <w:szCs w:val="24"/>
        </w:rPr>
        <w:t>Fundamentos de programación</w:t>
      </w:r>
      <w:r>
        <w:rPr>
          <w:rFonts w:ascii="Times New Roman" w:hAnsi="Times New Roman"/>
          <w:sz w:val="24"/>
          <w:szCs w:val="24"/>
          <w:lang w:val="es-ES_tradnl"/>
        </w:rPr>
        <w:t xml:space="preserve">, de Luis </w:t>
      </w:r>
      <w:proofErr w:type="spellStart"/>
      <w:r>
        <w:rPr>
          <w:rFonts w:ascii="Times New Roman" w:hAnsi="Times New Roman"/>
          <w:sz w:val="24"/>
          <w:szCs w:val="24"/>
          <w:lang w:val="es-ES_tradnl"/>
        </w:rPr>
        <w:t>Joyanes</w:t>
      </w:r>
      <w:proofErr w:type="spellEnd"/>
      <w:r>
        <w:rPr>
          <w:rFonts w:ascii="Times New Roman" w:hAnsi="Times New Roman"/>
          <w:sz w:val="24"/>
          <w:szCs w:val="24"/>
          <w:lang w:val="es-ES_tradnl"/>
        </w:rPr>
        <w:t xml:space="preserve"> Aguilar (2008), facilitándoles este material.</w:t>
      </w:r>
    </w:p>
    <w:p w14:paraId="091B7E91"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ED32516"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Tercera semana: En esta semana se comenzó a utilizar el entorno de programación de </w:t>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xml:space="preserve">, empezando a bocetar directamente en código informático. Siguiendo una progresión basada en los planteamientos de Kandinsky, se comenzó con el punto, luego la línea y luego el plano en sus formas básicas, así como los colores básicos y sus significados, explicando cada uno de estos elementos </w:t>
      </w:r>
      <w:proofErr w:type="gramStart"/>
      <w:r>
        <w:rPr>
          <w:rFonts w:ascii="Times New Roman" w:hAnsi="Times New Roman"/>
          <w:sz w:val="24"/>
          <w:szCs w:val="24"/>
          <w:lang w:val="es-ES_tradnl"/>
        </w:rPr>
        <w:t>en relación al</w:t>
      </w:r>
      <w:proofErr w:type="gramEnd"/>
      <w:r>
        <w:rPr>
          <w:rFonts w:ascii="Times New Roman" w:hAnsi="Times New Roman"/>
          <w:sz w:val="24"/>
          <w:szCs w:val="24"/>
          <w:lang w:val="es-ES_tradnl"/>
        </w:rPr>
        <w:t xml:space="preserve"> diseño. Como tarea para esta semana se les pidió a los alumnos generar por lo menos tres </w:t>
      </w:r>
      <w:r>
        <w:rPr>
          <w:rFonts w:ascii="Times New Roman" w:hAnsi="Times New Roman"/>
          <w:sz w:val="24"/>
          <w:szCs w:val="24"/>
          <w:lang w:val="es-ES_tradnl"/>
        </w:rPr>
        <w:lastRenderedPageBreak/>
        <w:t>composiciones con colores y formas básicas que expresaran alguna emoción, con base en los fundamentos ya mencionados.</w:t>
      </w:r>
    </w:p>
    <w:p w14:paraId="0542C7D7"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6DF9268B"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Cuarta semana: En esta semana los alumnos generaron ya una primera versión de su programa a través de elementos muy sencillos. Se les explicó cómo colocar texto en la pantalla y cómo lograr que el usuario interactúe con la computadora, dándole instrucciones para que lo haga a través del teclado, emulando un lenguaje de programación de bajo nivel o de segunda generación. Del mismo modo, se les explicó el uso de variables para generar animaciones sencillas para aplicarse en sus composiciones.</w:t>
      </w:r>
    </w:p>
    <w:p w14:paraId="0A489F7B"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F1AE443"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Quinta semana: En esta semana se les enseño a los alumnos las funciones de interacción con el </w:t>
      </w:r>
      <w:proofErr w:type="gramStart"/>
      <w:r>
        <w:rPr>
          <w:rFonts w:ascii="Times New Roman" w:hAnsi="Times New Roman"/>
          <w:sz w:val="24"/>
          <w:szCs w:val="24"/>
          <w:lang w:val="es-ES_tradnl"/>
        </w:rPr>
        <w:t>mouse</w:t>
      </w:r>
      <w:proofErr w:type="gramEnd"/>
      <w:r>
        <w:rPr>
          <w:rFonts w:ascii="Times New Roman" w:hAnsi="Times New Roman"/>
          <w:sz w:val="24"/>
          <w:szCs w:val="24"/>
          <w:lang w:val="es-ES_tradnl"/>
        </w:rPr>
        <w:t xml:space="preserve">, de modo que a partir de esto puedan generar botones en la pantalla. De esta forma, las interacciones que la semana anterior habían sido programadas con el teclado, esta vez serían con el </w:t>
      </w:r>
      <w:proofErr w:type="gramStart"/>
      <w:r>
        <w:rPr>
          <w:rFonts w:ascii="Times New Roman" w:hAnsi="Times New Roman"/>
          <w:sz w:val="24"/>
          <w:szCs w:val="24"/>
          <w:lang w:val="es-ES_tradnl"/>
        </w:rPr>
        <w:t>mouse</w:t>
      </w:r>
      <w:proofErr w:type="gramEnd"/>
      <w:r>
        <w:rPr>
          <w:rFonts w:ascii="Times New Roman" w:hAnsi="Times New Roman"/>
          <w:sz w:val="24"/>
          <w:szCs w:val="24"/>
          <w:lang w:val="es-ES_tradnl"/>
        </w:rPr>
        <w:t xml:space="preserve"> y, por lo tanto, se hace más complejo su diseño. Como guía para estas funciones se usó el libro </w:t>
      </w:r>
      <w:r>
        <w:rPr>
          <w:rStyle w:val="Ninguno"/>
          <w:rFonts w:ascii="Times New Roman" w:hAnsi="Times New Roman"/>
          <w:i/>
          <w:iCs/>
          <w:sz w:val="24"/>
          <w:szCs w:val="24"/>
        </w:rPr>
        <w:t xml:space="preserve">Hola mundo con </w:t>
      </w:r>
      <w:proofErr w:type="spellStart"/>
      <w:r>
        <w:rPr>
          <w:rStyle w:val="Ninguno"/>
          <w:rFonts w:ascii="Times New Roman" w:hAnsi="Times New Roman"/>
          <w:i/>
          <w:iCs/>
          <w:sz w:val="24"/>
          <w:szCs w:val="24"/>
        </w:rPr>
        <w:t>Processing</w:t>
      </w:r>
      <w:proofErr w:type="spellEnd"/>
      <w:r>
        <w:rPr>
          <w:rStyle w:val="Ninguno"/>
          <w:rFonts w:ascii="Times New Roman" w:hAnsi="Times New Roman"/>
          <w:i/>
          <w:iCs/>
          <w:sz w:val="24"/>
          <w:szCs w:val="24"/>
        </w:rPr>
        <w:t xml:space="preserve"> </w:t>
      </w:r>
      <w:r>
        <w:rPr>
          <w:rStyle w:val="Ninguno"/>
          <w:rFonts w:ascii="Times New Roman" w:hAnsi="Times New Roman"/>
          <w:sz w:val="24"/>
          <w:szCs w:val="24"/>
        </w:rPr>
        <w:t>(Abascal, López y Zepeda, 2015)</w:t>
      </w:r>
      <w:r>
        <w:rPr>
          <w:rFonts w:ascii="Times New Roman" w:hAnsi="Times New Roman"/>
          <w:sz w:val="24"/>
          <w:szCs w:val="24"/>
          <w:lang w:val="es-ES_tradnl"/>
        </w:rPr>
        <w:t>, publicado por la UAM-Cuajimalpa.</w:t>
      </w:r>
    </w:p>
    <w:p w14:paraId="65B3A91E"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86BC86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Sexta semana: En esta semana se les enseñó a los alumnos a integrar imágenes externas, fuentes y sonidos a su programa, de tal forma que pudieran complementar su programa con este tipo de elementos buscando una forma final en cuanto a su presentación para el usuario. Con esto el programa de cada alumno quedó concluido.</w:t>
      </w:r>
    </w:p>
    <w:p w14:paraId="19F2FAF8" w14:textId="77777777" w:rsidR="00A84055" w:rsidRDefault="00A84055">
      <w:pPr>
        <w:pStyle w:val="Predeterminado"/>
        <w:spacing w:line="360" w:lineRule="auto"/>
        <w:rPr>
          <w:rFonts w:ascii="Times New Roman" w:eastAsia="Times New Roman" w:hAnsi="Times New Roman" w:cs="Times New Roman"/>
          <w:sz w:val="24"/>
          <w:szCs w:val="24"/>
        </w:rPr>
      </w:pPr>
    </w:p>
    <w:p w14:paraId="1992CBBF"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Séptima semana: En esta semana se les dio a los alumnos las instrucciones para poder pasar su programa de la versión de </w:t>
      </w:r>
      <w:proofErr w:type="spellStart"/>
      <w:r>
        <w:rPr>
          <w:rStyle w:val="Ninguno"/>
          <w:rFonts w:ascii="Times New Roman" w:hAnsi="Times New Roman"/>
          <w:i/>
          <w:iCs/>
          <w:sz w:val="24"/>
          <w:szCs w:val="24"/>
        </w:rPr>
        <w:t>Processing</w:t>
      </w:r>
      <w:proofErr w:type="spellEnd"/>
      <w:r>
        <w:rPr>
          <w:rFonts w:ascii="Times New Roman" w:hAnsi="Times New Roman"/>
          <w:sz w:val="24"/>
          <w:szCs w:val="24"/>
        </w:rPr>
        <w:t xml:space="preserve"> de escritorio a p5.js, que es la versión en línea del mismo entorno. En las semanas anteriores se había estado trabajando con la versión de escritorio debido a que, bajo el entendido de que no es posible contar con que los alumnos tengan las condiciones tecnológicas adecuadas para trabajar en línea todo el tiempo, el desarrollo de su programa se hubiera visto afectado. </w:t>
      </w:r>
    </w:p>
    <w:p w14:paraId="2F9F1516" w14:textId="77777777" w:rsidR="00A84055" w:rsidRDefault="00A84055">
      <w:pPr>
        <w:pStyle w:val="Predeterminado"/>
        <w:spacing w:line="360" w:lineRule="auto"/>
        <w:rPr>
          <w:rFonts w:ascii="Times New Roman" w:eastAsia="Times New Roman" w:hAnsi="Times New Roman" w:cs="Times New Roman"/>
          <w:sz w:val="24"/>
          <w:szCs w:val="24"/>
        </w:rPr>
      </w:pPr>
    </w:p>
    <w:p w14:paraId="04F8B766"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t xml:space="preserve">Octava semana: Se comenzó a trabajar en un </w:t>
      </w:r>
      <w:proofErr w:type="spellStart"/>
      <w:r>
        <w:rPr>
          <w:rFonts w:ascii="Times New Roman" w:hAnsi="Times New Roman"/>
          <w:sz w:val="24"/>
          <w:szCs w:val="24"/>
        </w:rPr>
        <w:t>pad</w:t>
      </w:r>
      <w:proofErr w:type="spellEnd"/>
      <w:r>
        <w:rPr>
          <w:rFonts w:ascii="Times New Roman" w:hAnsi="Times New Roman"/>
          <w:sz w:val="24"/>
          <w:szCs w:val="24"/>
        </w:rPr>
        <w:t xml:space="preserve"> colaborativo donde cada alumno fue capaz de subir su programa a la vista de los demás. Se implementaron algunos fundamentos de HTLM para poder insertar su ventana del programa en una página de internet y también se les dieron algunas bases de diseño editorial para que su documentación pudiera ser también mostrada en versión PDF dentro de la página.</w:t>
      </w:r>
    </w:p>
    <w:p w14:paraId="54A085B1" w14:textId="77777777" w:rsidR="00A84055" w:rsidRDefault="00A84055">
      <w:pPr>
        <w:pStyle w:val="Predeterminado"/>
        <w:spacing w:line="360" w:lineRule="auto"/>
        <w:rPr>
          <w:rFonts w:ascii="Times New Roman" w:eastAsia="Times New Roman" w:hAnsi="Times New Roman" w:cs="Times New Roman"/>
          <w:sz w:val="24"/>
          <w:szCs w:val="24"/>
        </w:rPr>
      </w:pPr>
    </w:p>
    <w:p w14:paraId="2D35B5A3" w14:textId="77777777" w:rsidR="00A84055" w:rsidRDefault="0096083D">
      <w:pPr>
        <w:pStyle w:val="Predeterminado"/>
        <w:spacing w:line="360" w:lineRule="auto"/>
        <w:rPr>
          <w:rFonts w:ascii="Times New Roman" w:eastAsia="Times New Roman" w:hAnsi="Times New Roman" w:cs="Times New Roman"/>
          <w:sz w:val="24"/>
          <w:szCs w:val="24"/>
        </w:rPr>
      </w:pPr>
      <w:r>
        <w:rPr>
          <w:rFonts w:ascii="Times New Roman" w:hAnsi="Times New Roman"/>
          <w:sz w:val="24"/>
          <w:szCs w:val="24"/>
        </w:rPr>
        <w:lastRenderedPageBreak/>
        <w:t>Novena semana: Se realizó una revisión de todo el proceso y se afinaron detalles para la presentación final.</w:t>
      </w:r>
    </w:p>
    <w:p w14:paraId="0085FBF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F210795"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Resultados</w:t>
      </w:r>
      <w:del w:id="17" w:author="Autor">
        <w:r w:rsidDel="00A9564E">
          <w:rPr>
            <w:rFonts w:ascii="Times New Roman" w:hAnsi="Times New Roman"/>
            <w:b/>
            <w:bCs/>
            <w:sz w:val="24"/>
            <w:szCs w:val="24"/>
            <w:lang w:val="es-ES_tradnl"/>
          </w:rPr>
          <w:delText>.</w:delText>
        </w:r>
      </w:del>
    </w:p>
    <w:p w14:paraId="212C9D79"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47A1EEBB" w14:textId="1D0E0B38" w:rsidR="00A84055" w:rsidRDefault="0096083D">
      <w:pPr>
        <w:pStyle w:val="Predeterminado"/>
        <w:spacing w:line="360" w:lineRule="auto"/>
        <w:rPr>
          <w:rStyle w:val="Hyperlink0"/>
          <w:rFonts w:ascii="Times New Roman" w:eastAsia="Times New Roman" w:hAnsi="Times New Roman" w:cs="Times New Roman"/>
          <w:sz w:val="24"/>
          <w:szCs w:val="24"/>
        </w:rPr>
      </w:pPr>
      <w:r>
        <w:rPr>
          <w:rFonts w:ascii="Times New Roman" w:hAnsi="Times New Roman"/>
          <w:sz w:val="24"/>
          <w:szCs w:val="24"/>
        </w:rPr>
        <w:t xml:space="preserve">El resultado fue sorpresivo, ya que se obtuvo una serie ejercicios lúdicos que resuelven de forma intuitiva este reto propuesto para el curso, pero que además funcionan como material didáctico del diseño para los usuarios. Uno de los resultados fue una exposición virtual que tuvo como salida un </w:t>
      </w:r>
      <w:proofErr w:type="spellStart"/>
      <w:r>
        <w:rPr>
          <w:rFonts w:ascii="Times New Roman" w:hAnsi="Times New Roman"/>
          <w:sz w:val="24"/>
          <w:szCs w:val="24"/>
        </w:rPr>
        <w:t>pad</w:t>
      </w:r>
      <w:proofErr w:type="spellEnd"/>
      <w:r>
        <w:rPr>
          <w:rFonts w:ascii="Times New Roman" w:hAnsi="Times New Roman"/>
          <w:sz w:val="24"/>
          <w:szCs w:val="24"/>
        </w:rPr>
        <w:t xml:space="preserve"> colaborativo bajo el título “Procesando la emergencia”, donde todos y cada uno de los estudiantes tenía la responsabilidad de insertar su propio trabajo usando código </w:t>
      </w:r>
      <w:del w:id="18" w:author="Autor">
        <w:r w:rsidDel="00D33A3B">
          <w:rPr>
            <w:rFonts w:ascii="Times New Roman" w:hAnsi="Times New Roman"/>
            <w:sz w:val="24"/>
            <w:szCs w:val="24"/>
          </w:rPr>
          <w:delText>html</w:delText>
        </w:r>
      </w:del>
      <w:ins w:id="19" w:author="Autor">
        <w:r w:rsidR="00D33A3B">
          <w:rPr>
            <w:rFonts w:ascii="Times New Roman" w:hAnsi="Times New Roman"/>
            <w:sz w:val="24"/>
            <w:szCs w:val="24"/>
          </w:rPr>
          <w:t>HTML</w:t>
        </w:r>
      </w:ins>
      <w:r>
        <w:rPr>
          <w:rFonts w:ascii="Times New Roman" w:hAnsi="Times New Roman"/>
          <w:sz w:val="24"/>
          <w:szCs w:val="24"/>
        </w:rPr>
        <w:t xml:space="preserve">. La exposición partió de una selección de 10 trabajos principales como entrada hacia los resultados del curso, pero a partir de ello se invitaba al usuario a consultar todo el material desarrollado por el resto de los alumnos. Esta exposición puede encontrarse en el siguiente enlace: </w:t>
      </w:r>
      <w:hyperlink r:id="rId14" w:history="1">
        <w:r>
          <w:rPr>
            <w:rStyle w:val="Hyperlink0"/>
            <w:rFonts w:ascii="Times New Roman" w:hAnsi="Times New Roman"/>
            <w:sz w:val="24"/>
            <w:szCs w:val="24"/>
            <w:lang w:val="pt-PT"/>
          </w:rPr>
          <w:t>https://pad.programando.li/s/ProcesandoLaEmergencia</w:t>
        </w:r>
      </w:hyperlink>
    </w:p>
    <w:p w14:paraId="2A504DD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Style w:val="Hyperlink0"/>
          <w:rFonts w:ascii="Times New Roman" w:eastAsia="Times New Roman" w:hAnsi="Times New Roman" w:cs="Times New Roman"/>
          <w:sz w:val="24"/>
          <w:szCs w:val="24"/>
          <w:u w:val="none"/>
          <w:lang w:val="es-ES_tradnl"/>
        </w:rPr>
        <w:tab/>
        <w:t>Parte importante del desarrollo de cada uno de los programas de los alumnos, y por lo cual quiz</w:t>
      </w:r>
      <w:r>
        <w:rPr>
          <w:rStyle w:val="Hyperlink0"/>
          <w:rFonts w:ascii="Times New Roman" w:hAnsi="Times New Roman"/>
          <w:sz w:val="24"/>
          <w:szCs w:val="24"/>
          <w:u w:val="none"/>
          <w:lang w:val="es-ES_tradnl"/>
        </w:rPr>
        <w:t>á podríamos explicar estos resultados, es que ellos pudieron dar cuenta de su propio proceso a través de una documentación que fueron llevando a lo largo de todo el curso, la cual fue adjuntada en formato PDF a su entrega final de la materia, y que también acompaña a su presentación en la exposición virtual mencionada. Este requerimiento les introdujo también de manera sucinta a la edición y el diseño editorial en el sentido de que tuvieron que buscar cada uno la manera de mostrar su trabajo a un espectador que desconociera el proceso y el contexto desde el cual se realizó.</w:t>
      </w:r>
    </w:p>
    <w:p w14:paraId="65C81C3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 xml:space="preserve">A </w:t>
      </w:r>
      <w:proofErr w:type="gramStart"/>
      <w:r>
        <w:rPr>
          <w:rFonts w:ascii="Times New Roman" w:eastAsia="Times New Roman" w:hAnsi="Times New Roman" w:cs="Times New Roman"/>
          <w:sz w:val="24"/>
          <w:szCs w:val="24"/>
          <w:lang w:val="es-ES_tradnl"/>
        </w:rPr>
        <w:t>continuaci</w:t>
      </w:r>
      <w:r>
        <w:rPr>
          <w:rFonts w:ascii="Times New Roman" w:hAnsi="Times New Roman"/>
          <w:sz w:val="24"/>
          <w:szCs w:val="24"/>
          <w:lang w:val="es-ES_tradnl"/>
        </w:rPr>
        <w:t>ón</w:t>
      </w:r>
      <w:proofErr w:type="gramEnd"/>
      <w:r>
        <w:rPr>
          <w:rFonts w:ascii="Times New Roman" w:hAnsi="Times New Roman"/>
          <w:sz w:val="24"/>
          <w:szCs w:val="24"/>
          <w:lang w:val="es-ES_tradnl"/>
        </w:rPr>
        <w:t xml:space="preserve"> mostraremos sólo dos ejemplos de los trabajos desarrollados por los alumnos. Estos dos ejemplos muestran cómo los alumnos lograron no solamente expresarse a través del diseño y desarrollar un programa integrando composiciones propias, animaciones, </w:t>
      </w:r>
      <w:proofErr w:type="spellStart"/>
      <w:r>
        <w:rPr>
          <w:rFonts w:ascii="Times New Roman" w:hAnsi="Times New Roman"/>
          <w:sz w:val="24"/>
          <w:szCs w:val="24"/>
          <w:lang w:val="es-ES_tradnl"/>
        </w:rPr>
        <w:t>loops</w:t>
      </w:r>
      <w:proofErr w:type="spellEnd"/>
      <w:r>
        <w:rPr>
          <w:rFonts w:ascii="Times New Roman" w:hAnsi="Times New Roman"/>
          <w:sz w:val="24"/>
          <w:szCs w:val="24"/>
          <w:lang w:val="es-ES_tradnl"/>
        </w:rPr>
        <w:t xml:space="preserve">, botones, elementos externos como pistas sonoras, etc., más importante aún resulta </w:t>
      </w:r>
      <w:proofErr w:type="gramStart"/>
      <w:r>
        <w:rPr>
          <w:rFonts w:ascii="Times New Roman" w:hAnsi="Times New Roman"/>
          <w:sz w:val="24"/>
          <w:szCs w:val="24"/>
          <w:lang w:val="es-ES_tradnl"/>
        </w:rPr>
        <w:t>que</w:t>
      </w:r>
      <w:proofErr w:type="gramEnd"/>
      <w:r>
        <w:rPr>
          <w:rFonts w:ascii="Times New Roman" w:hAnsi="Times New Roman"/>
          <w:sz w:val="24"/>
          <w:szCs w:val="24"/>
          <w:lang w:val="es-ES_tradnl"/>
        </w:rPr>
        <w:t xml:space="preserve"> aunque esto no estaba planteado directamente desde los objetivos del curso, a través de sus programas lograron una didáctica del diseño. </w:t>
      </w:r>
      <w:r>
        <w:rPr>
          <w:rFonts w:ascii="Times New Roman" w:hAnsi="Times New Roman"/>
          <w:sz w:val="24"/>
          <w:szCs w:val="24"/>
          <w:lang w:val="pt-PT"/>
        </w:rPr>
        <w:t xml:space="preserve">Mostraremos </w:t>
      </w:r>
      <w:r>
        <w:rPr>
          <w:rFonts w:ascii="Times New Roman" w:hAnsi="Times New Roman"/>
          <w:sz w:val="24"/>
          <w:szCs w:val="24"/>
          <w:lang w:val="es-ES_tradnl"/>
        </w:rPr>
        <w:t>también algunas p</w:t>
      </w:r>
      <w:r>
        <w:rPr>
          <w:rFonts w:ascii="Times New Roman" w:hAnsi="Times New Roman"/>
          <w:sz w:val="24"/>
          <w:szCs w:val="24"/>
        </w:rPr>
        <w:t>á</w:t>
      </w:r>
      <w:proofErr w:type="spellStart"/>
      <w:r>
        <w:rPr>
          <w:rFonts w:ascii="Times New Roman" w:hAnsi="Times New Roman"/>
          <w:sz w:val="24"/>
          <w:szCs w:val="24"/>
          <w:lang w:val="es-ES_tradnl"/>
        </w:rPr>
        <w:t>ginas</w:t>
      </w:r>
      <w:proofErr w:type="spellEnd"/>
      <w:r>
        <w:rPr>
          <w:rFonts w:ascii="Times New Roman" w:hAnsi="Times New Roman"/>
          <w:sz w:val="24"/>
          <w:szCs w:val="24"/>
          <w:lang w:val="es-ES_tradnl"/>
        </w:rPr>
        <w:t xml:space="preserve"> de los documentos en los cuales los alumnos describen su propio proceso de trabajo y llevan a cabo una reflexión sobre el mismo. Vale la pena decir que la selección de estos dos ejemplos no es aleatoria sino arbitraria. Se trata de los dos ejemplos que mejor demuestran la integración del código del diseño y el código de la informática, así como un desarrollo completo que termina sirviendo como material didáctico del diseño.</w:t>
      </w:r>
    </w:p>
    <w:p w14:paraId="48EEFFEF" w14:textId="62E4F687" w:rsidR="00A84055" w:rsidDel="003A0F3B" w:rsidRDefault="0096083D">
      <w:pPr>
        <w:pStyle w:val="Cuerpo"/>
        <w:spacing w:after="40" w:line="360" w:lineRule="auto"/>
        <w:jc w:val="both"/>
        <w:rPr>
          <w:del w:id="20" w:author="Autor"/>
          <w:rFonts w:ascii="Times New Roman" w:eastAsia="Times New Roman" w:hAnsi="Times New Roman" w:cs="Times New Roman"/>
        </w:rPr>
      </w:pPr>
      <w:r>
        <w:rPr>
          <w:rStyle w:val="Ninguno"/>
          <w:rFonts w:ascii="Times New Roman" w:eastAsia="Times New Roman" w:hAnsi="Times New Roman" w:cs="Times New Roman"/>
          <w:sz w:val="24"/>
          <w:szCs w:val="24"/>
        </w:rPr>
        <w:tab/>
        <w:t>El primer caso corresponde al de la alumna Leslie Ximena Cruz Valencia, quien desarroll</w:t>
      </w:r>
      <w:r>
        <w:rPr>
          <w:rStyle w:val="Ninguno"/>
          <w:rFonts w:ascii="Times New Roman" w:hAnsi="Times New Roman"/>
          <w:sz w:val="24"/>
          <w:szCs w:val="24"/>
        </w:rPr>
        <w:t xml:space="preserve">ó un programa con el nombre IMAT. Experiencia emocional, elegido por ella misma siguiendo las iniciales de las emociones Ira, Miedo, Alegría y Tristeza; así como una descripción de lo que ella pretende lograr a través de su proyecto. En su programa identificó cada una de estas emociones con </w:t>
      </w:r>
      <w:r>
        <w:rPr>
          <w:rStyle w:val="Ninguno"/>
          <w:rFonts w:ascii="Times New Roman" w:hAnsi="Times New Roman"/>
          <w:sz w:val="24"/>
          <w:szCs w:val="24"/>
        </w:rPr>
        <w:lastRenderedPageBreak/>
        <w:t xml:space="preserve">un color y una figura geométrica distinta, siguiendo los planteamientos de Kandinsky. </w:t>
      </w:r>
      <w:proofErr w:type="gramStart"/>
      <w:r>
        <w:rPr>
          <w:rStyle w:val="Ninguno"/>
          <w:rFonts w:ascii="Times New Roman" w:hAnsi="Times New Roman"/>
          <w:sz w:val="24"/>
          <w:szCs w:val="24"/>
        </w:rPr>
        <w:t>Además</w:t>
      </w:r>
      <w:proofErr w:type="gramEnd"/>
      <w:r>
        <w:rPr>
          <w:rStyle w:val="Ninguno"/>
          <w:rFonts w:ascii="Times New Roman" w:hAnsi="Times New Roman"/>
          <w:sz w:val="24"/>
          <w:szCs w:val="24"/>
        </w:rPr>
        <w:t xml:space="preserve"> agregó una animación con movimientos diferenciados entre cada emoción/figura/color y música acorde con cada uno de estos elementos. En una segunda pantalla de su experiencia con cada elemento agregó la definición de la emoción y finalmente, como una pantalla común agregó una descripción básica de </w:t>
      </w:r>
      <w:r w:rsidR="003A0F3B">
        <w:rPr>
          <w:noProof/>
        </w:rPr>
        <mc:AlternateContent>
          <mc:Choice Requires="wpg">
            <w:drawing>
              <wp:anchor distT="152400" distB="152400" distL="152400" distR="152400" simplePos="0" relativeHeight="251660288" behindDoc="0" locked="0" layoutInCell="1" allowOverlap="1" wp14:anchorId="7C260835" wp14:editId="3B2BC01E">
                <wp:simplePos x="0" y="0"/>
                <wp:positionH relativeFrom="page">
                  <wp:posOffset>867174</wp:posOffset>
                </wp:positionH>
                <wp:positionV relativeFrom="page">
                  <wp:posOffset>2297090</wp:posOffset>
                </wp:positionV>
                <wp:extent cx="6135569" cy="6561461"/>
                <wp:effectExtent l="0" t="0" r="0" b="0"/>
                <wp:wrapTopAndBottom distT="152400" distB="152400"/>
                <wp:docPr id="1073741830" name="officeArt object"/>
                <wp:cNvGraphicFramePr/>
                <a:graphic xmlns:a="http://schemas.openxmlformats.org/drawingml/2006/main">
                  <a:graphicData uri="http://schemas.microsoft.com/office/word/2010/wordprocessingGroup">
                    <wpg:wgp>
                      <wpg:cNvGrpSpPr/>
                      <wpg:grpSpPr>
                        <a:xfrm>
                          <a:off x="0" y="0"/>
                          <a:ext cx="6135569" cy="6561461"/>
                          <a:chOff x="0" y="0"/>
                          <a:chExt cx="6135568" cy="6561460"/>
                        </a:xfrm>
                      </wpg:grpSpPr>
                      <pic:pic xmlns:pic="http://schemas.openxmlformats.org/drawingml/2006/picture">
                        <pic:nvPicPr>
                          <pic:cNvPr id="1073741828" name="figura_1_2_Leslie Valencia Programa.jpg"/>
                          <pic:cNvPicPr>
                            <a:picLocks noChangeAspect="1"/>
                          </pic:cNvPicPr>
                        </pic:nvPicPr>
                        <pic:blipFill>
                          <a:blip r:embed="rId15"/>
                          <a:stretch>
                            <a:fillRect/>
                          </a:stretch>
                        </pic:blipFill>
                        <pic:spPr>
                          <a:xfrm>
                            <a:off x="1008570" y="0"/>
                            <a:ext cx="4149454" cy="6135570"/>
                          </a:xfrm>
                          <a:prstGeom prst="rect">
                            <a:avLst/>
                          </a:prstGeom>
                          <a:ln w="12700" cap="flat">
                            <a:noFill/>
                            <a:miter lim="400000"/>
                          </a:ln>
                          <a:effectLst/>
                        </pic:spPr>
                      </pic:pic>
                      <wps:wsp>
                        <wps:cNvPr id="1073741829" name="Shape 1073741829"/>
                        <wps:cNvSpPr txBox="1"/>
                        <wps:spPr>
                          <a:xfrm>
                            <a:off x="0" y="6135568"/>
                            <a:ext cx="6135569" cy="425893"/>
                          </a:xfrm>
                          <a:prstGeom prst="rect">
                            <a:avLst/>
                          </a:prstGeom>
                          <a:noFill/>
                          <a:ln w="12700" cap="flat">
                            <a:noFill/>
                            <a:miter lim="400000"/>
                          </a:ln>
                          <a:effectLst/>
                        </wps:spPr>
                        <wps:txbx>
                          <w:txbxContent>
                            <w:p w14:paraId="064745BC" w14:textId="77777777" w:rsidR="00A84055" w:rsidRDefault="0096083D">
                              <w:pPr>
                                <w:pStyle w:val="Cuerpo"/>
                              </w:pPr>
                              <w:r>
                                <w:rPr>
                                  <w:rFonts w:ascii="Times New Roman" w:hAnsi="Times New Roman"/>
                                  <w:lang w:val="es-ES_tradnl"/>
                                </w:rPr>
                                <w:t>Imagen</w:t>
                              </w:r>
                              <w:r>
                                <w:rPr>
                                  <w:rFonts w:ascii="Times New Roman" w:hAnsi="Times New Roman"/>
                                </w:rPr>
                                <w:t xml:space="preserve"> 1.</w:t>
                              </w:r>
                              <w:r>
                                <w:rPr>
                                  <w:rFonts w:ascii="Times New Roman" w:hAnsi="Times New Roman"/>
                                  <w:lang w:val="es-ES_tradnl"/>
                                </w:rPr>
                                <w:t>2. Capturas de pantalla de la interfaz del programa desarrollado por la alumna Leslie Ximena Cruz Valencia (</w:t>
                              </w:r>
                              <w:proofErr w:type="spellStart"/>
                              <w:r>
                                <w:rPr>
                                  <w:rFonts w:ascii="Times New Roman" w:hAnsi="Times New Roman"/>
                                  <w:lang w:val="es-ES_tradnl"/>
                                </w:rPr>
                                <w:t>segund</w:t>
                              </w:r>
                              <w:proofErr w:type="spellEnd"/>
                              <w:r>
                                <w:rPr>
                                  <w:rFonts w:ascii="Times New Roman" w:hAnsi="Times New Roman"/>
                                  <w:lang w:val="it-IT"/>
                                </w:rPr>
                                <w:t>a parte)</w:t>
                              </w:r>
                              <w:r>
                                <w:rPr>
                                  <w:rFonts w:ascii="Times New Roman" w:hAnsi="Times New Roman"/>
                                  <w:lang w:val="es-ES_tradnl"/>
                                </w:rPr>
                                <w:t>,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 la alumna.</w:t>
                              </w:r>
                            </w:p>
                          </w:txbxContent>
                        </wps:txbx>
                        <wps:bodyPr wrap="square" lIns="50800" tIns="50800" rIns="50800" bIns="50800" numCol="1" anchor="t">
                          <a:noAutofit/>
                        </wps:bodyPr>
                      </wps:wsp>
                    </wpg:wgp>
                  </a:graphicData>
                </a:graphic>
              </wp:anchor>
            </w:drawing>
          </mc:Choice>
          <mc:Fallback>
            <w:pict>
              <v:group w14:anchorId="7C260835" id="officeArt object" o:spid="_x0000_s1026" style="position:absolute;left:0;text-align:left;margin-left:68.3pt;margin-top:180.85pt;width:483.1pt;height:516.65pt;z-index:251660288;mso-wrap-distance-left:12pt;mso-wrap-distance-top:12pt;mso-wrap-distance-right:12pt;mso-wrap-distance-bottom:12pt;mso-position-horizontal-relative:page;mso-position-vertical-relative:page" coordsize="61355,65614" o:gfxdata="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Q3+P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R3+P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vfuvde9+69&#13;&#10;1//S3+P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T3+P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U3+P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&#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ve/de697917r3v3Xuve/d&#13;&#10;e697917r3v3Xuve/de697917r3v3Xuve/de66AA+nv3Xuu/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&#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uJUG1/wAe9AANq8+vVwR6&#13;&#10;9dgAC39Peznj1oAKKDrv37rfXvfuvdcSoJub3/1z72CQKdbDECnXtIvf8jj/AIn3RlDijdeBoKDr&#13;&#10;l9Pe1UKKDrXXve+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9Df4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figura_1_2_Leslie Valencia Programa.jpg" o:spid="_x0000_s1027" type="#_x0000_t75" style="position:absolute;left:10085;width:41495;height:6135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" strokeweight="1pt">
                  <v:stroke miterlimit="4"/>
                  <v:imagedata r:id="rId16" o:title=""/>
                </v:shape>
                <v:shapetype id="_x0000_t202" coordsize="21600,21600" o:spt="202" path="m,l,21600r21600,l21600,xe">
                  <v:stroke joinstyle="miter"/>
                  <v:path gradientshapeok="t" o:connecttype="rect"/>
                </v:shapetype>
                <v:shape id="Shape 1073741829" o:spid="_x0000_s1028" type="#_x0000_t202" style="position:absolute;top:61355;width:61355;height:42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" filled="f" stroked="f" strokeweight="1pt">
                  <v:stroke miterlimit="4"/>
                  <v:textbox inset="4pt,4pt,4pt,4pt">
                    <w:txbxContent>
                      <w:p w14:paraId="064745BC" w14:textId="77777777" w:rsidR="00A84055" w:rsidRDefault="0096083D">
                        <w:pPr>
                          <w:pStyle w:val="Cuerpo"/>
                        </w:pPr>
                        <w:r>
                          <w:rPr>
                            <w:rFonts w:ascii="Times New Roman" w:hAnsi="Times New Roman"/>
                            <w:lang w:val="es-ES_tradnl"/>
                          </w:rPr>
                          <w:t>Imagen</w:t>
                        </w:r>
                        <w:r>
                          <w:rPr>
                            <w:rFonts w:ascii="Times New Roman" w:hAnsi="Times New Roman"/>
                          </w:rPr>
                          <w:t xml:space="preserve"> 1.</w:t>
                        </w:r>
                        <w:r>
                          <w:rPr>
                            <w:rFonts w:ascii="Times New Roman" w:hAnsi="Times New Roman"/>
                            <w:lang w:val="es-ES_tradnl"/>
                          </w:rPr>
                          <w:t>2. Capturas de pantalla de la interfaz del programa desarrollado por la alumna Leslie Ximena Cruz Valencia (</w:t>
                        </w:r>
                        <w:proofErr w:type="spellStart"/>
                        <w:r>
                          <w:rPr>
                            <w:rFonts w:ascii="Times New Roman" w:hAnsi="Times New Roman"/>
                            <w:lang w:val="es-ES_tradnl"/>
                          </w:rPr>
                          <w:t>segund</w:t>
                        </w:r>
                        <w:proofErr w:type="spellEnd"/>
                        <w:r>
                          <w:rPr>
                            <w:rFonts w:ascii="Times New Roman" w:hAnsi="Times New Roman"/>
                            <w:lang w:val="it-IT"/>
                          </w:rPr>
                          <w:t>a parte)</w:t>
                        </w:r>
                        <w:r>
                          <w:rPr>
                            <w:rFonts w:ascii="Times New Roman" w:hAnsi="Times New Roman"/>
                            <w:lang w:val="es-ES_tradnl"/>
                          </w:rPr>
                          <w:t>, 2020</w:t>
                        </w:r>
                        <w:r>
                          <w:rPr>
                            <w:rFonts w:ascii="Times New Roman" w:hAnsi="Times New Roman"/>
                          </w:rPr>
                          <w:t>. 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 la alumna.</w:t>
                        </w:r>
                      </w:p>
                    </w:txbxContent>
                  </v:textbox>
                </v:shape>
                <w10:wrap type="topAndBottom" anchorx="page" anchory="page"/>
              </v:group>
            </w:pict>
          </mc:Fallback>
        </mc:AlternateContent>
      </w:r>
      <w:r>
        <w:rPr>
          <w:rStyle w:val="Ninguno"/>
          <w:rFonts w:ascii="Times New Roman" w:hAnsi="Times New Roman"/>
          <w:sz w:val="24"/>
          <w:szCs w:val="24"/>
        </w:rPr>
        <w:t xml:space="preserve">las figuras según </w:t>
      </w:r>
      <w:proofErr w:type="spellStart"/>
      <w:r>
        <w:rPr>
          <w:rStyle w:val="Ninguno"/>
          <w:rFonts w:ascii="Times New Roman" w:hAnsi="Times New Roman"/>
          <w:sz w:val="24"/>
          <w:szCs w:val="24"/>
        </w:rPr>
        <w:t>Kandisnsky</w:t>
      </w:r>
      <w:proofErr w:type="spellEnd"/>
      <w:r>
        <w:rPr>
          <w:rStyle w:val="Ninguno"/>
          <w:rFonts w:ascii="Times New Roman" w:hAnsi="Times New Roman"/>
          <w:sz w:val="24"/>
          <w:szCs w:val="24"/>
        </w:rPr>
        <w:t xml:space="preserve"> (imágenes 1.1 y 1.2).</w:t>
      </w:r>
    </w:p>
    <w:p w14:paraId="13DD5622" w14:textId="77777777" w:rsidR="00A84055" w:rsidRDefault="00A84055">
      <w:pPr>
        <w:pStyle w:val="Cuerpo"/>
        <w:spacing w:after="40" w:line="360" w:lineRule="auto"/>
        <w:jc w:val="both"/>
        <w:rPr>
          <w:rFonts w:ascii="Times New Roman" w:eastAsia="Times New Roman" w:hAnsi="Times New Roman" w:cs="Times New Roman"/>
        </w:rPr>
      </w:pPr>
    </w:p>
    <w:p w14:paraId="2D3E15D1" w14:textId="7B158FA4" w:rsidR="00A84055" w:rsidDel="003A0F3B" w:rsidRDefault="00A84055">
      <w:pPr>
        <w:pStyle w:val="Cuerpo"/>
        <w:spacing w:after="40" w:line="360" w:lineRule="auto"/>
        <w:jc w:val="both"/>
        <w:rPr>
          <w:del w:id="21" w:author="Autor"/>
          <w:rFonts w:ascii="Times New Roman" w:eastAsia="Times New Roman" w:hAnsi="Times New Roman" w:cs="Times New Roman"/>
        </w:rPr>
      </w:pPr>
    </w:p>
    <w:p w14:paraId="41D7C6FF" w14:textId="1C43424A" w:rsidR="00A84055" w:rsidRDefault="00A84055">
      <w:pPr>
        <w:pStyle w:val="Cuerpo"/>
        <w:spacing w:after="40" w:line="360" w:lineRule="auto"/>
        <w:jc w:val="both"/>
        <w:rPr>
          <w:rFonts w:ascii="Times New Roman" w:eastAsia="Times New Roman" w:hAnsi="Times New Roman" w:cs="Times New Roman"/>
          <w:sz w:val="24"/>
          <w:szCs w:val="24"/>
        </w:rPr>
      </w:pPr>
    </w:p>
    <w:p w14:paraId="0DF9F6D6" w14:textId="25D7CD1F" w:rsidR="00A84055" w:rsidDel="003A0F3B" w:rsidRDefault="00A84055">
      <w:pPr>
        <w:pStyle w:val="Cuerpo"/>
        <w:spacing w:after="40" w:line="360" w:lineRule="auto"/>
        <w:jc w:val="both"/>
        <w:rPr>
          <w:del w:id="22" w:author="Autor"/>
          <w:rFonts w:ascii="Times New Roman" w:eastAsia="Times New Roman" w:hAnsi="Times New Roman" w:cs="Times New Roman"/>
          <w:sz w:val="24"/>
          <w:szCs w:val="24"/>
        </w:rPr>
      </w:pPr>
    </w:p>
    <w:p w14:paraId="497F2D2F" w14:textId="77777777" w:rsidR="00A84055" w:rsidDel="003A0F3B" w:rsidRDefault="00A84055">
      <w:pPr>
        <w:pStyle w:val="Cuerpo"/>
        <w:spacing w:after="40" w:line="360" w:lineRule="auto"/>
        <w:jc w:val="both"/>
        <w:rPr>
          <w:del w:id="23" w:author="Autor"/>
          <w:rFonts w:ascii="Times New Roman" w:eastAsia="Times New Roman" w:hAnsi="Times New Roman" w:cs="Times New Roman"/>
          <w:sz w:val="24"/>
          <w:szCs w:val="24"/>
        </w:rPr>
      </w:pPr>
    </w:p>
    <w:p w14:paraId="2EF53BD1" w14:textId="77777777" w:rsidR="00A84055" w:rsidDel="003A0F3B" w:rsidRDefault="00A84055">
      <w:pPr>
        <w:pStyle w:val="Cuerpo"/>
        <w:spacing w:after="40" w:line="360" w:lineRule="auto"/>
        <w:jc w:val="both"/>
        <w:rPr>
          <w:del w:id="24" w:author="Autor"/>
          <w:rFonts w:ascii="Times New Roman" w:eastAsia="Times New Roman" w:hAnsi="Times New Roman" w:cs="Times New Roman"/>
          <w:sz w:val="24"/>
          <w:szCs w:val="24"/>
        </w:rPr>
      </w:pPr>
    </w:p>
    <w:p w14:paraId="11048F4E" w14:textId="77777777" w:rsidR="00A84055" w:rsidDel="003A0F3B" w:rsidRDefault="00A84055">
      <w:pPr>
        <w:pStyle w:val="Cuerpo"/>
        <w:spacing w:after="40" w:line="360" w:lineRule="auto"/>
        <w:jc w:val="both"/>
        <w:rPr>
          <w:del w:id="25" w:author="Autor"/>
          <w:rFonts w:ascii="Times New Roman" w:eastAsia="Times New Roman" w:hAnsi="Times New Roman" w:cs="Times New Roman"/>
          <w:sz w:val="24"/>
          <w:szCs w:val="24"/>
        </w:rPr>
      </w:pPr>
    </w:p>
    <w:p w14:paraId="76FA56A9" w14:textId="77777777" w:rsidR="00A84055" w:rsidDel="003A0F3B" w:rsidRDefault="00A84055">
      <w:pPr>
        <w:pStyle w:val="Cuerpo"/>
        <w:spacing w:after="40" w:line="360" w:lineRule="auto"/>
        <w:jc w:val="both"/>
        <w:rPr>
          <w:del w:id="26" w:author="Autor"/>
          <w:rFonts w:ascii="Times New Roman" w:eastAsia="Times New Roman" w:hAnsi="Times New Roman" w:cs="Times New Roman"/>
          <w:sz w:val="24"/>
          <w:szCs w:val="24"/>
        </w:rPr>
      </w:pPr>
    </w:p>
    <w:p w14:paraId="7CDB7B7D" w14:textId="77777777" w:rsidR="00A84055" w:rsidDel="003A0F3B" w:rsidRDefault="00A84055">
      <w:pPr>
        <w:pStyle w:val="Cuerpo"/>
        <w:spacing w:after="40" w:line="360" w:lineRule="auto"/>
        <w:jc w:val="both"/>
        <w:rPr>
          <w:del w:id="27" w:author="Autor"/>
          <w:rFonts w:ascii="Times New Roman" w:eastAsia="Times New Roman" w:hAnsi="Times New Roman" w:cs="Times New Roman"/>
          <w:sz w:val="24"/>
          <w:szCs w:val="24"/>
        </w:rPr>
      </w:pPr>
    </w:p>
    <w:p w14:paraId="0B1D7269" w14:textId="77777777" w:rsidR="00A84055" w:rsidDel="003A0F3B" w:rsidRDefault="00A84055">
      <w:pPr>
        <w:pStyle w:val="Cuerpo"/>
        <w:spacing w:after="40" w:line="360" w:lineRule="auto"/>
        <w:jc w:val="both"/>
        <w:rPr>
          <w:del w:id="28" w:author="Autor"/>
          <w:rFonts w:ascii="Times New Roman" w:eastAsia="Times New Roman" w:hAnsi="Times New Roman" w:cs="Times New Roman"/>
          <w:sz w:val="24"/>
          <w:szCs w:val="24"/>
        </w:rPr>
      </w:pPr>
    </w:p>
    <w:p w14:paraId="03BACD56" w14:textId="77777777" w:rsidR="00A84055" w:rsidDel="003A0F3B" w:rsidRDefault="00A84055">
      <w:pPr>
        <w:pStyle w:val="Cuerpo"/>
        <w:spacing w:after="40" w:line="360" w:lineRule="auto"/>
        <w:jc w:val="both"/>
        <w:rPr>
          <w:del w:id="29" w:author="Autor"/>
          <w:rFonts w:ascii="Times New Roman" w:eastAsia="Times New Roman" w:hAnsi="Times New Roman" w:cs="Times New Roman"/>
          <w:sz w:val="24"/>
          <w:szCs w:val="24"/>
        </w:rPr>
      </w:pPr>
    </w:p>
    <w:p w14:paraId="30640FA5"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9B8F7A6" w14:textId="163B8616"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lastRenderedPageBreak/>
        <w:t>En su documentación, Leslie Ximena dio cuenta de cada uno de sus procesos separados en</w:t>
      </w:r>
      <w:r>
        <w:rPr>
          <w:rFonts w:ascii="Times New Roman" w:eastAsia="Times New Roman" w:hAnsi="Times New Roman" w:cs="Times New Roman"/>
          <w:noProof/>
          <w:sz w:val="24"/>
          <w:szCs w:val="24"/>
        </w:rPr>
        <mc:AlternateContent>
          <mc:Choice Requires="wpg">
            <w:drawing>
              <wp:anchor distT="152400" distB="152400" distL="152400" distR="152400" simplePos="0" relativeHeight="251659264" behindDoc="0" locked="0" layoutInCell="1" allowOverlap="1" wp14:anchorId="77C8A2B6" wp14:editId="671718F9">
                <wp:simplePos x="0" y="0"/>
                <wp:positionH relativeFrom="margin">
                  <wp:posOffset>0</wp:posOffset>
                </wp:positionH>
                <wp:positionV relativeFrom="page">
                  <wp:posOffset>720000</wp:posOffset>
                </wp:positionV>
                <wp:extent cx="6120057" cy="6547491"/>
                <wp:effectExtent l="0" t="0" r="0" b="0"/>
                <wp:wrapTopAndBottom distT="152400" distB="152400"/>
                <wp:docPr id="1073741827" name="officeArt object"/>
                <wp:cNvGraphicFramePr/>
                <a:graphic xmlns:a="http://schemas.openxmlformats.org/drawingml/2006/main">
                  <a:graphicData uri="http://schemas.microsoft.com/office/word/2010/wordprocessingGroup">
                    <wpg:wgp>
                      <wpg:cNvGrpSpPr/>
                      <wpg:grpSpPr>
                        <a:xfrm>
                          <a:off x="0" y="0"/>
                          <a:ext cx="6120057" cy="6547491"/>
                          <a:chOff x="0" y="0"/>
                          <a:chExt cx="6120056" cy="6547490"/>
                        </a:xfrm>
                      </wpg:grpSpPr>
                      <pic:pic xmlns:pic="http://schemas.openxmlformats.org/drawingml/2006/picture">
                        <pic:nvPicPr>
                          <pic:cNvPr id="1073741825" name="figura_1_1_Leslie Valencia Programa.jpg"/>
                          <pic:cNvPicPr>
                            <a:picLocks noChangeAspect="1"/>
                          </pic:cNvPicPr>
                        </pic:nvPicPr>
                        <pic:blipFill>
                          <a:blip r:embed="rId17"/>
                          <a:stretch>
                            <a:fillRect/>
                          </a:stretch>
                        </pic:blipFill>
                        <pic:spPr>
                          <a:xfrm>
                            <a:off x="990546" y="0"/>
                            <a:ext cx="4138964" cy="6120057"/>
                          </a:xfrm>
                          <a:prstGeom prst="rect">
                            <a:avLst/>
                          </a:prstGeom>
                          <a:ln w="12700" cap="flat">
                            <a:noFill/>
                            <a:miter lim="400000"/>
                          </a:ln>
                          <a:effectLst/>
                        </pic:spPr>
                      </pic:pic>
                      <wps:wsp>
                        <wps:cNvPr id="1073741826" name="Shape 1073741826"/>
                        <wps:cNvSpPr txBox="1"/>
                        <wps:spPr>
                          <a:xfrm>
                            <a:off x="0" y="6120055"/>
                            <a:ext cx="6120057" cy="427436"/>
                          </a:xfrm>
                          <a:prstGeom prst="rect">
                            <a:avLst/>
                          </a:prstGeom>
                          <a:noFill/>
                          <a:ln w="12700" cap="flat">
                            <a:noFill/>
                            <a:miter lim="400000"/>
                          </a:ln>
                          <a:effectLst/>
                        </wps:spPr>
                        <wps:txbx>
                          <w:txbxContent>
                            <w:p w14:paraId="566F870B" w14:textId="77777777" w:rsidR="00A84055" w:rsidRDefault="0096083D">
                              <w:pPr>
                                <w:pStyle w:val="Cuerpo"/>
                              </w:pPr>
                              <w:r>
                                <w:rPr>
                                  <w:rFonts w:ascii="Times New Roman" w:hAnsi="Times New Roman"/>
                                  <w:lang w:val="es-ES_tradnl"/>
                                </w:rPr>
                                <w:t>Figura 1.1. Capturas de pantalla de la interfaz del programa desarrollado por la alumna Leslie Ximena Cruz Valencia (primera parte), 2020. Imágenes por cortesía de la alumna.</w:t>
                              </w:r>
                            </w:p>
                          </w:txbxContent>
                        </wps:txbx>
                        <wps:bodyPr wrap="square" lIns="50800" tIns="50800" rIns="50800" bIns="50800" numCol="1" anchor="t">
                          <a:noAutofit/>
                        </wps:bodyPr>
                      </wps:wsp>
                    </wpg:wgp>
                  </a:graphicData>
                </a:graphic>
              </wp:anchor>
            </w:drawing>
          </mc:Choice>
          <mc:Fallback>
            <w:pict>
              <v:group id="_x0000_s1026" style="visibility:visible;position:absolute;margin-left:-0.0pt;margin-top:56.7pt;width:481.9pt;height:515.6pt;z-index:251659264;mso-position-horizontal:absolute;mso-position-horizontal-relative:margin;mso-position-vertical:absolute;mso-position-vertical-relative:page;mso-wrap-distance-left:12.0pt;mso-wrap-distance-top:12.0pt;mso-wrap-distance-right:12.0pt;mso-wrap-distance-bottom:12.0pt;" coordorigin="0,0" coordsize="6120056,6547490">
                <w10:wrap type="topAndBottom" side="bothSides" anchorx="margin" anchory="page"/>
                <v:shape id="_x0000_s1027" type="#_x0000_t75" style="position:absolute;left:990547;top:0;width:4138962;height:6120056;">
                  <v:imagedata r:id="rId18" o:title="figura_1_1_Leslie Valencia Programa.jpg"/>
                </v:shape>
                <v:shape id="_x0000_s1028" type="#_x0000_t202" style="position:absolute;left:0;top:6120056;width:6120056;height:427434;">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Figura 1.1. Capturas de pantalla de la interfaz del programa desarrollado por la alumna Leslie Ximena Cruz Valencia (primera parte), 2020. Im</w:t>
                        </w:r>
                        <w:r>
                          <w:rPr>
                            <w:rFonts w:ascii="Times New Roman" w:hAnsi="Times New Roman" w:hint="default"/>
                            <w:rtl w:val="0"/>
                            <w:lang w:val="es-ES_tradnl"/>
                          </w:rPr>
                          <w:t>á</w:t>
                        </w:r>
                        <w:r>
                          <w:rPr>
                            <w:rFonts w:ascii="Times New Roman" w:hAnsi="Times New Roman"/>
                            <w:rtl w:val="0"/>
                            <w:lang w:val="es-ES_tradnl"/>
                          </w:rPr>
                          <w:t>genes por cortes</w:t>
                        </w:r>
                        <w:r>
                          <w:rPr>
                            <w:rFonts w:ascii="Times New Roman" w:hAnsi="Times New Roman" w:hint="default"/>
                            <w:rtl w:val="0"/>
                            <w:lang w:val="es-ES_tradnl"/>
                          </w:rPr>
                          <w:t>í</w:t>
                        </w:r>
                        <w:r>
                          <w:rPr>
                            <w:rFonts w:ascii="Times New Roman" w:hAnsi="Times New Roman"/>
                            <w:rtl w:val="0"/>
                            <w:lang w:val="es-ES_tradnl"/>
                          </w:rPr>
                          <w:t>a de la alumna.</w:t>
                        </w:r>
                      </w:p>
                    </w:txbxContent>
                  </v:textbox>
                </v:shape>
              </v:group>
            </w:pict>
          </mc:Fallback>
        </mc:AlternateContent>
      </w:r>
      <w:r>
        <w:rPr>
          <w:rFonts w:ascii="Times New Roman" w:hAnsi="Times New Roman"/>
          <w:sz w:val="24"/>
          <w:szCs w:val="24"/>
          <w:lang w:val="es-ES_tradnl"/>
        </w:rPr>
        <w:t xml:space="preserve"> apartados específicos para cada emoción. Del mismo modo, dio cuenta de sus decisiones en torno a los movimientos adecuados para cada animación y la música elegida. La documentación completa abarcó 52 páginas. A </w:t>
      </w:r>
      <w:proofErr w:type="gramStart"/>
      <w:r>
        <w:rPr>
          <w:rFonts w:ascii="Times New Roman" w:hAnsi="Times New Roman"/>
          <w:sz w:val="24"/>
          <w:szCs w:val="24"/>
          <w:lang w:val="es-ES_tradnl"/>
        </w:rPr>
        <w:t>continuación</w:t>
      </w:r>
      <w:proofErr w:type="gramEnd"/>
      <w:r>
        <w:rPr>
          <w:rFonts w:ascii="Times New Roman" w:hAnsi="Times New Roman"/>
          <w:sz w:val="24"/>
          <w:szCs w:val="24"/>
          <w:lang w:val="es-ES_tradnl"/>
        </w:rPr>
        <w:t xml:space="preserve"> mostramos algunas de estas páginas que la conforman, escogiendo solamente el diagrama de flujo y el proceso de una de las emociones, a saber, la alegría, identificada con el triángulo y el color amarillo (imagen 2). </w:t>
      </w:r>
    </w:p>
    <w:p w14:paraId="18015274"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5C4F9FF"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0B7548C"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44335F7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lastRenderedPageBreak/>
        <w:t>El segundo caso corresponde al programa desarrollado por el alumno Gilberto Camacho Escobar, quien decidió realizar su proyecto como una especie de recorrido audiovisual utilizando frases motivacionales, composiciones propias y obras de arte reconocidas en relación con una elección de colores a partir de una primera muestra. En su recorrido Gilbert</w:t>
      </w:r>
      <w:r>
        <w:rPr>
          <w:noProof/>
        </w:rPr>
        <mc:AlternateContent>
          <mc:Choice Requires="wpg">
            <w:drawing>
              <wp:anchor distT="152400" distB="152400" distL="152400" distR="152400" simplePos="0" relativeHeight="251661312" behindDoc="0" locked="0" layoutInCell="1" allowOverlap="1" wp14:anchorId="1186A339" wp14:editId="75308DAE">
                <wp:simplePos x="0" y="0"/>
                <wp:positionH relativeFrom="page">
                  <wp:posOffset>719999</wp:posOffset>
                </wp:positionH>
                <wp:positionV relativeFrom="page">
                  <wp:posOffset>719999</wp:posOffset>
                </wp:positionV>
                <wp:extent cx="6120057" cy="6560151"/>
                <wp:effectExtent l="0" t="0" r="0" b="0"/>
                <wp:wrapTopAndBottom distT="152400" distB="152400"/>
                <wp:docPr id="1073741833" name="officeArt object"/>
                <wp:cNvGraphicFramePr/>
                <a:graphic xmlns:a="http://schemas.openxmlformats.org/drawingml/2006/main">
                  <a:graphicData uri="http://schemas.microsoft.com/office/word/2010/wordprocessingGroup">
                    <wpg:wgp>
                      <wpg:cNvGrpSpPr/>
                      <wpg:grpSpPr>
                        <a:xfrm>
                          <a:off x="0" y="0"/>
                          <a:ext cx="6120057" cy="6560151"/>
                          <a:chOff x="0" y="0"/>
                          <a:chExt cx="6120056" cy="6560150"/>
                        </a:xfrm>
                      </wpg:grpSpPr>
                      <pic:pic xmlns:pic="http://schemas.openxmlformats.org/drawingml/2006/picture">
                        <pic:nvPicPr>
                          <pic:cNvPr id="1073741831" name="figura_2_Leslie Valencia Documentacion.jpg"/>
                          <pic:cNvPicPr>
                            <a:picLocks noChangeAspect="1"/>
                          </pic:cNvPicPr>
                        </pic:nvPicPr>
                        <pic:blipFill>
                          <a:blip r:embed="rId19"/>
                          <a:stretch>
                            <a:fillRect/>
                          </a:stretch>
                        </pic:blipFill>
                        <pic:spPr>
                          <a:xfrm>
                            <a:off x="990547" y="0"/>
                            <a:ext cx="4138963" cy="6120057"/>
                          </a:xfrm>
                          <a:prstGeom prst="rect">
                            <a:avLst/>
                          </a:prstGeom>
                          <a:ln w="12700" cap="flat">
                            <a:noFill/>
                            <a:miter lim="400000"/>
                          </a:ln>
                          <a:effectLst/>
                        </pic:spPr>
                      </pic:pic>
                      <wps:wsp>
                        <wps:cNvPr id="1073741832" name="Shape 1073741832"/>
                        <wps:cNvSpPr txBox="1"/>
                        <wps:spPr>
                          <a:xfrm>
                            <a:off x="0" y="6120055"/>
                            <a:ext cx="6120057" cy="440096"/>
                          </a:xfrm>
                          <a:prstGeom prst="rect">
                            <a:avLst/>
                          </a:prstGeom>
                          <a:noFill/>
                          <a:ln w="12700" cap="flat">
                            <a:noFill/>
                            <a:miter lim="400000"/>
                          </a:ln>
                          <a:effectLst/>
                        </wps:spPr>
                        <wps:txbx>
                          <w:txbxContent>
                            <w:p w14:paraId="0F1DE376" w14:textId="77777777" w:rsidR="00A84055" w:rsidRDefault="0096083D">
                              <w:pPr>
                                <w:pStyle w:val="Cuerpo"/>
                              </w:pPr>
                              <w:r>
                                <w:rPr>
                                  <w:rFonts w:ascii="Times New Roman" w:hAnsi="Times New Roman"/>
                                  <w:lang w:val="es-ES_tradnl"/>
                                </w:rPr>
                                <w:t>Imagen 2. Selección de páginas de la documentación del proceso de la alumna Leslie Ximena Cruz Valencia, 2020</w:t>
                              </w:r>
                              <w:r>
                                <w:rPr>
                                  <w:rFonts w:ascii="Times New Roman" w:hAnsi="Times New Roman"/>
                                </w:rPr>
                                <w:t xml:space="preserve">. </w:t>
                              </w:r>
                              <w:r>
                                <w:rPr>
                                  <w:rFonts w:ascii="Times New Roman" w:hAnsi="Times New Roman"/>
                                </w:rPr>
                                <w:t>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 la alumna.</w:t>
                              </w:r>
                            </w:p>
                          </w:txbxContent>
                        </wps:txbx>
                        <wps:bodyPr wrap="square" lIns="50800" tIns="50800" rIns="50800" bIns="50800" numCol="1" anchor="t">
                          <a:noAutofit/>
                        </wps:bodyPr>
                      </wps:wsp>
                    </wpg:wgp>
                  </a:graphicData>
                </a:graphic>
              </wp:anchor>
            </w:drawing>
          </mc:Choice>
          <mc:Fallback>
            <w:pict>
              <v:group id="_x0000_s1032" style="visibility:visible;position:absolute;margin-left:56.7pt;margin-top:56.7pt;width:481.9pt;height:516.5pt;z-index:251661312;mso-position-horizontal:absolute;mso-position-horizontal-relative:page;mso-position-vertical:absolute;mso-position-vertical-relative:page;mso-wrap-distance-left:12.0pt;mso-wrap-distance-top:12.0pt;mso-wrap-distance-right:12.0pt;mso-wrap-distance-bottom:12.0pt;" coordorigin="0,0" coordsize="6120057,6560151">
                <w10:wrap type="topAndBottom" side="bothSides" anchorx="page" anchory="page"/>
                <v:shape id="_x0000_s1033" type="#_x0000_t75" style="position:absolute;left:990547;top:0;width:4138962;height:6120056;">
                  <v:imagedata r:id="rId20" o:title="figura_2_Leslie Valencia Documentacion.jpg"/>
                </v:shape>
                <v:shape id="_x0000_s1034" type="#_x0000_t202" style="position:absolute;left:0;top:6120056;width:6120057;height:440095;">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 2. Selecci</w:t>
                        </w:r>
                        <w:r>
                          <w:rPr>
                            <w:rFonts w:ascii="Times New Roman" w:hAnsi="Times New Roman" w:hint="default"/>
                            <w:rtl w:val="0"/>
                            <w:lang w:val="es-ES_tradnl"/>
                          </w:rPr>
                          <w:t>ó</w:t>
                        </w:r>
                        <w:r>
                          <w:rPr>
                            <w:rFonts w:ascii="Times New Roman" w:hAnsi="Times New Roman"/>
                            <w:rtl w:val="0"/>
                            <w:lang w:val="es-ES_tradnl"/>
                          </w:rPr>
                          <w:t>n de p</w:t>
                        </w:r>
                        <w:r>
                          <w:rPr>
                            <w:rFonts w:ascii="Times New Roman" w:hAnsi="Times New Roman" w:hint="default"/>
                            <w:rtl w:val="0"/>
                            <w:lang w:val="es-ES_tradnl"/>
                          </w:rPr>
                          <w:t>á</w:t>
                        </w:r>
                        <w:r>
                          <w:rPr>
                            <w:rFonts w:ascii="Times New Roman" w:hAnsi="Times New Roman"/>
                            <w:rtl w:val="0"/>
                            <w:lang w:val="es-ES_tradnl"/>
                          </w:rPr>
                          <w:t>ginas de la documentaci</w:t>
                        </w:r>
                        <w:r>
                          <w:rPr>
                            <w:rFonts w:ascii="Times New Roman" w:hAnsi="Times New Roman" w:hint="default"/>
                            <w:rtl w:val="0"/>
                            <w:lang w:val="es-ES_tradnl"/>
                          </w:rPr>
                          <w:t>ó</w:t>
                        </w:r>
                        <w:r>
                          <w:rPr>
                            <w:rFonts w:ascii="Times New Roman" w:hAnsi="Times New Roman"/>
                            <w:rtl w:val="0"/>
                            <w:lang w:val="es-ES_tradnl"/>
                          </w:rPr>
                          <w:t xml:space="preserve">n del proceso de </w:t>
                        </w:r>
                        <w:r>
                          <w:rPr>
                            <w:rFonts w:ascii="Times New Roman" w:hAnsi="Times New Roman"/>
                            <w:rtl w:val="0"/>
                            <w:lang w:val="es-ES_tradnl"/>
                          </w:rPr>
                          <w:t>la alumna Leslie Ximena Cruz Valencia</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es-ES_tradnl"/>
                          </w:rPr>
                          <w:t>a de la alumna.</w:t>
                        </w:r>
                      </w:p>
                    </w:txbxContent>
                  </v:textbox>
                </v:shape>
              </v:group>
            </w:pict>
          </mc:Fallback>
        </mc:AlternateContent>
      </w:r>
      <w:r>
        <w:rPr>
          <w:rFonts w:ascii="Times New Roman" w:hAnsi="Times New Roman"/>
          <w:sz w:val="24"/>
          <w:szCs w:val="24"/>
          <w:lang w:val="es-ES_tradnl"/>
        </w:rPr>
        <w:t xml:space="preserve">o da una serie de opciones entre cuadros de colores en una primera pantalla y a partir de esta elección, se identifica ésta con una emoción y va llevando al usuario por una serie de pantallas que terminan siempre en una obra de arte reinterpretada por Gilberto en formas geométricas y animaciones sencillas que le dan una especie de “brillo” a las imágenes, haciendo que </w:t>
      </w:r>
      <w:proofErr w:type="gramStart"/>
      <w:r>
        <w:rPr>
          <w:rFonts w:ascii="Times New Roman" w:hAnsi="Times New Roman"/>
          <w:sz w:val="24"/>
          <w:szCs w:val="24"/>
          <w:lang w:val="es-ES_tradnl"/>
        </w:rPr>
        <w:t>algunos elementos aparezca</w:t>
      </w:r>
      <w:proofErr w:type="gramEnd"/>
      <w:r>
        <w:rPr>
          <w:rFonts w:ascii="Times New Roman" w:hAnsi="Times New Roman"/>
          <w:sz w:val="24"/>
          <w:szCs w:val="24"/>
          <w:lang w:val="es-ES_tradnl"/>
        </w:rPr>
        <w:t xml:space="preserve"> y desaparezcan, se muevan o cambien de tamaño o color. Al mismo tiempo, Gilberto escogió piezas musicales que acompañan a </w:t>
      </w:r>
      <w:r>
        <w:rPr>
          <w:rFonts w:ascii="Times New Roman" w:hAnsi="Times New Roman"/>
          <w:sz w:val="24"/>
          <w:szCs w:val="24"/>
          <w:lang w:val="es-ES_tradnl"/>
        </w:rPr>
        <w:lastRenderedPageBreak/>
        <w:t xml:space="preserve">las diferentes elecciones del usuario en relación con la emoción identificada. A </w:t>
      </w:r>
      <w:proofErr w:type="gramStart"/>
      <w:r>
        <w:rPr>
          <w:rFonts w:ascii="Times New Roman" w:hAnsi="Times New Roman"/>
          <w:sz w:val="24"/>
          <w:szCs w:val="24"/>
          <w:lang w:val="es-ES_tradnl"/>
        </w:rPr>
        <w:t>continuación</w:t>
      </w:r>
      <w:proofErr w:type="gramEnd"/>
      <w:r>
        <w:rPr>
          <w:rFonts w:ascii="Times New Roman" w:hAnsi="Times New Roman"/>
          <w:sz w:val="24"/>
          <w:szCs w:val="24"/>
          <w:lang w:val="es-ES_tradnl"/>
        </w:rPr>
        <w:t xml:space="preserve"> mostramos</w:t>
      </w:r>
      <w:r>
        <w:rPr>
          <w:noProof/>
        </w:rPr>
        <mc:AlternateContent>
          <mc:Choice Requires="wpg">
            <w:drawing>
              <wp:anchor distT="152400" distB="152400" distL="152400" distR="152400" simplePos="0" relativeHeight="251662336" behindDoc="0" locked="0" layoutInCell="1" allowOverlap="1" wp14:anchorId="62B85374" wp14:editId="54668419">
                <wp:simplePos x="0" y="0"/>
                <wp:positionH relativeFrom="page">
                  <wp:posOffset>720000</wp:posOffset>
                </wp:positionH>
                <wp:positionV relativeFrom="page">
                  <wp:posOffset>1979840</wp:posOffset>
                </wp:positionV>
                <wp:extent cx="6120057" cy="7533720"/>
                <wp:effectExtent l="0" t="0" r="0" b="0"/>
                <wp:wrapTopAndBottom distT="152400" distB="152400"/>
                <wp:docPr id="1073741836" name="officeArt object"/>
                <wp:cNvGraphicFramePr/>
                <a:graphic xmlns:a="http://schemas.openxmlformats.org/drawingml/2006/main">
                  <a:graphicData uri="http://schemas.microsoft.com/office/word/2010/wordprocessingGroup">
                    <wpg:wgp>
                      <wpg:cNvGrpSpPr/>
                      <wpg:grpSpPr>
                        <a:xfrm>
                          <a:off x="0" y="0"/>
                          <a:ext cx="6120057" cy="7533720"/>
                          <a:chOff x="0" y="0"/>
                          <a:chExt cx="6120056" cy="7533719"/>
                        </a:xfrm>
                      </wpg:grpSpPr>
                      <pic:pic xmlns:pic="http://schemas.openxmlformats.org/drawingml/2006/picture">
                        <pic:nvPicPr>
                          <pic:cNvPr id="1073741834" name="figura_3_1_Gilberto Programa.jpg"/>
                          <pic:cNvPicPr>
                            <a:picLocks noChangeAspect="1"/>
                          </pic:cNvPicPr>
                        </pic:nvPicPr>
                        <pic:blipFill>
                          <a:blip r:embed="rId21"/>
                          <a:stretch>
                            <a:fillRect/>
                          </a:stretch>
                        </pic:blipFill>
                        <pic:spPr>
                          <a:xfrm>
                            <a:off x="659351" y="0"/>
                            <a:ext cx="4801355" cy="7099499"/>
                          </a:xfrm>
                          <a:prstGeom prst="rect">
                            <a:avLst/>
                          </a:prstGeom>
                          <a:ln w="12700" cap="flat">
                            <a:noFill/>
                            <a:miter lim="400000"/>
                          </a:ln>
                          <a:effectLst/>
                        </pic:spPr>
                      </pic:pic>
                      <wps:wsp>
                        <wps:cNvPr id="1073741835" name="Shape 1073741835"/>
                        <wps:cNvSpPr txBox="1"/>
                        <wps:spPr>
                          <a:xfrm>
                            <a:off x="0" y="7099498"/>
                            <a:ext cx="6120057" cy="434222"/>
                          </a:xfrm>
                          <a:prstGeom prst="rect">
                            <a:avLst/>
                          </a:prstGeom>
                          <a:noFill/>
                          <a:ln w="12700" cap="flat">
                            <a:noFill/>
                            <a:miter lim="400000"/>
                          </a:ln>
                          <a:effectLst/>
                        </wps:spPr>
                        <wps:txbx>
                          <w:txbxContent>
                            <w:p w14:paraId="44928D12" w14:textId="77777777" w:rsidR="00A84055" w:rsidRDefault="0096083D">
                              <w:pPr>
                                <w:pStyle w:val="Cuerpo"/>
                              </w:pPr>
                              <w:r>
                                <w:rPr>
                                  <w:rFonts w:ascii="Times New Roman" w:hAnsi="Times New Roman"/>
                                  <w:lang w:val="es-ES_tradnl"/>
                                </w:rPr>
                                <w:t>Imagen</w:t>
                              </w:r>
                              <w:r>
                                <w:rPr>
                                  <w:rFonts w:ascii="Times New Roman" w:hAnsi="Times New Roman"/>
                                </w:rPr>
                                <w:t xml:space="preserve"> </w:t>
                              </w:r>
                              <w:r>
                                <w:rPr>
                                  <w:rFonts w:ascii="Times New Roman" w:hAnsi="Times New Roman"/>
                                  <w:lang w:val="es-ES_tradnl"/>
                                </w:rPr>
                                <w:t>3.1. Capturas de pantalla de la interfaz del programa desarrollado por el alumno Gilberto Camacho Escobar</w:t>
                              </w:r>
                              <w:r>
                                <w:rPr>
                                  <w:rFonts w:ascii="Times New Roman" w:hAnsi="Times New Roman"/>
                                </w:rPr>
                                <w:t xml:space="preserve"> </w:t>
                              </w:r>
                              <w:r>
                                <w:rPr>
                                  <w:rFonts w:ascii="Times New Roman" w:hAnsi="Times New Roman"/>
                                </w:rPr>
                                <w:t>(</w:t>
                              </w:r>
                              <w:r>
                                <w:rPr>
                                  <w:rFonts w:ascii="Times New Roman" w:hAnsi="Times New Roman"/>
                                  <w:lang w:val="es-ES_tradnl"/>
                                </w:rPr>
                                <w:t>primera</w:t>
                              </w:r>
                              <w:r>
                                <w:rPr>
                                  <w:rFonts w:ascii="Times New Roman" w:hAnsi="Times New Roman"/>
                                  <w:lang w:val="it-IT"/>
                                </w:rPr>
                                <w:t xml:space="preserve"> parte)</w:t>
                              </w:r>
                              <w:r>
                                <w:rPr>
                                  <w:rFonts w:ascii="Times New Roman" w:hAnsi="Times New Roman"/>
                                  <w:lang w:val="es-ES_tradnl"/>
                                </w:rPr>
                                <w:t>, 2020</w:t>
                              </w:r>
                              <w:r>
                                <w:rPr>
                                  <w:rFonts w:ascii="Times New Roman" w:hAnsi="Times New Roman"/>
                                </w:rPr>
                                <w:t xml:space="preserve">. </w:t>
                              </w:r>
                              <w:r>
                                <w:rPr>
                                  <w:rFonts w:ascii="Times New Roman" w:hAnsi="Times New Roman"/>
                                </w:rPr>
                                <w:t>Imá</w:t>
                              </w:r>
                              <w:r>
                                <w:rPr>
                                  <w:rFonts w:ascii="Times New Roman" w:hAnsi="Times New Roman"/>
                                  <w:lang w:val="es-ES_tradnl"/>
                                </w:rPr>
                                <w:t>genes por cortes</w:t>
                              </w:r>
                              <w:r>
                                <w:rPr>
                                  <w:rFonts w:ascii="Times New Roman" w:hAnsi="Times New Roman"/>
                                </w:rPr>
                                <w:t>í</w:t>
                              </w:r>
                              <w:r>
                                <w:rPr>
                                  <w:rFonts w:ascii="Times New Roman" w:hAnsi="Times New Roman"/>
                                  <w:lang w:val="it-IT"/>
                                </w:rPr>
                                <w:t>a de</w:t>
                              </w:r>
                              <w:r>
                                <w:rPr>
                                  <w:rFonts w:ascii="Times New Roman" w:hAnsi="Times New Roman"/>
                                  <w:lang w:val="es-ES_tradnl"/>
                                </w:rPr>
                                <w:t>l alumno</w:t>
                              </w:r>
                              <w:r>
                                <w:rPr>
                                  <w:rFonts w:ascii="Times New Roman" w:hAnsi="Times New Roman"/>
                                </w:rPr>
                                <w:t>.</w:t>
                              </w:r>
                            </w:p>
                          </w:txbxContent>
                        </wps:txbx>
                        <wps:bodyPr wrap="square" lIns="50800" tIns="50800" rIns="50800" bIns="50800" numCol="1" anchor="t">
                          <a:noAutofit/>
                        </wps:bodyPr>
                      </wps:wsp>
                    </wpg:wgp>
                  </a:graphicData>
                </a:graphic>
              </wp:anchor>
            </w:drawing>
          </mc:Choice>
          <mc:Fallback>
            <w:pict>
              <v:group id="_x0000_s1035" style="visibility:visible;position:absolute;margin-left:56.7pt;margin-top:155.9pt;width:481.9pt;height:593.2pt;z-index:251662336;mso-position-horizontal:absolute;mso-position-horizontal-relative:page;mso-position-vertical:absolute;mso-position-vertical-relative:page;mso-wrap-distance-left:12.0pt;mso-wrap-distance-top:12.0pt;mso-wrap-distance-right:12.0pt;mso-wrap-distance-bottom:12.0pt;" coordorigin="0,0" coordsize="6120056,7533719">
                <w10:wrap type="topAndBottom" side="bothSides" anchorx="page" anchory="page"/>
                <v:shape id="_x0000_s1036" type="#_x0000_t75" style="position:absolute;left:659351;top:0;width:4801354;height:7099498;">
                  <v:imagedata r:id="rId22" o:title="figura_3_1_Gilberto Programa.jpg"/>
                </v:shape>
                <v:shape id="_x0000_s1037" type="#_x0000_t202" style="position:absolute;left:0;top:7099498;width:6120056;height:434221;">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w:t>
                        </w:r>
                        <w:r>
                          <w:rPr>
                            <w:rFonts w:ascii="Times New Roman" w:hAnsi="Times New Roman"/>
                            <w:rtl w:val="0"/>
                            <w:lang w:val="es-ES_tradnl"/>
                          </w:rPr>
                          <w:t>3.1</w:t>
                        </w:r>
                        <w:r>
                          <w:rPr>
                            <w:rFonts w:ascii="Times New Roman" w:hAnsi="Times New Roman"/>
                            <w:rtl w:val="0"/>
                            <w:lang w:val="es-ES_tradnl"/>
                          </w:rPr>
                          <w:t xml:space="preserve">. Capturas de pantalla de la interfaz del programa desarrollado por </w:t>
                        </w:r>
                        <w:r>
                          <w:rPr>
                            <w:rFonts w:ascii="Times New Roman" w:hAnsi="Times New Roman"/>
                            <w:rtl w:val="0"/>
                            <w:lang w:val="es-ES_tradnl"/>
                          </w:rPr>
                          <w:t>el alumno Gilberto Camacho Escobar</w:t>
                        </w:r>
                        <w:r>
                          <w:rPr>
                            <w:rFonts w:ascii="Times New Roman" w:hAnsi="Times New Roman"/>
                            <w:rtl w:val="0"/>
                          </w:rPr>
                          <w:t xml:space="preserve"> (</w:t>
                        </w:r>
                        <w:r>
                          <w:rPr>
                            <w:rFonts w:ascii="Times New Roman" w:hAnsi="Times New Roman"/>
                            <w:rtl w:val="0"/>
                            <w:lang w:val="es-ES_tradnl"/>
                          </w:rPr>
                          <w:t>primera</w:t>
                        </w:r>
                        <w:r>
                          <w:rPr>
                            <w:rFonts w:ascii="Times New Roman" w:hAnsi="Times New Roman"/>
                            <w:rtl w:val="0"/>
                            <w:lang w:val="it-IT"/>
                          </w:rPr>
                          <w:t xml:space="preserve"> parte)</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it-IT"/>
                          </w:rPr>
                          <w:t>a de</w:t>
                        </w:r>
                        <w:r>
                          <w:rPr>
                            <w:rFonts w:ascii="Times New Roman" w:hAnsi="Times New Roman"/>
                            <w:rtl w:val="0"/>
                            <w:lang w:val="es-ES_tradnl"/>
                          </w:rPr>
                          <w:t>l alumno</w:t>
                        </w:r>
                        <w:r>
                          <w:rPr>
                            <w:rFonts w:ascii="Times New Roman" w:hAnsi="Times New Roman"/>
                            <w:rtl w:val="0"/>
                          </w:rPr>
                          <w:t>.</w:t>
                        </w:r>
                      </w:p>
                    </w:txbxContent>
                  </v:textbox>
                </v:shape>
              </v:group>
            </w:pict>
          </mc:Fallback>
        </mc:AlternateContent>
      </w:r>
      <w:r>
        <w:rPr>
          <w:rFonts w:ascii="Times New Roman" w:hAnsi="Times New Roman"/>
          <w:sz w:val="24"/>
          <w:szCs w:val="24"/>
          <w:lang w:val="es-ES_tradnl"/>
        </w:rPr>
        <w:t xml:space="preserve"> sólo algunas de las pantallas que componían en recorrido de Gilberto (imágenes 3.1 y 3.2).</w:t>
      </w:r>
    </w:p>
    <w:p w14:paraId="01E15124"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BF27273"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5F1D6B3D"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06A7DC4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En su documentación Gilberto dio cuenta del proceso de diseño que le llevó a una selección de pinturas que él estaba viendo en la materia de Introducción a la Historia del Arte Universal, puesto que encontró que estas materias le habían ayudado a sobrellevar el confinamiento relacionado con la contingencia sanitaria. por este motivo, decidió asociar el contenido de est</w:t>
      </w:r>
      <w:r>
        <w:rPr>
          <w:noProof/>
        </w:rPr>
        <mc:AlternateContent>
          <mc:Choice Requires="wpg">
            <w:drawing>
              <wp:anchor distT="152400" distB="152400" distL="152400" distR="152400" simplePos="0" relativeHeight="251663360" behindDoc="0" locked="0" layoutInCell="1" allowOverlap="1" wp14:anchorId="7BE68FB1" wp14:editId="5723669F">
                <wp:simplePos x="0" y="0"/>
                <wp:positionH relativeFrom="page">
                  <wp:posOffset>882560</wp:posOffset>
                </wp:positionH>
                <wp:positionV relativeFrom="page">
                  <wp:posOffset>720000</wp:posOffset>
                </wp:positionV>
                <wp:extent cx="6120057" cy="5629034"/>
                <wp:effectExtent l="0" t="0" r="0" b="0"/>
                <wp:wrapTopAndBottom distT="152400" distB="152400"/>
                <wp:docPr id="1073741839" name="officeArt object"/>
                <wp:cNvGraphicFramePr/>
                <a:graphic xmlns:a="http://schemas.openxmlformats.org/drawingml/2006/main">
                  <a:graphicData uri="http://schemas.microsoft.com/office/word/2010/wordprocessingGroup">
                    <wpg:wgp>
                      <wpg:cNvGrpSpPr/>
                      <wpg:grpSpPr>
                        <a:xfrm>
                          <a:off x="0" y="0"/>
                          <a:ext cx="6120057" cy="5629034"/>
                          <a:chOff x="0" y="0"/>
                          <a:chExt cx="6120056" cy="5629033"/>
                        </a:xfrm>
                      </wpg:grpSpPr>
                      <pic:pic xmlns:pic="http://schemas.openxmlformats.org/drawingml/2006/picture">
                        <pic:nvPicPr>
                          <pic:cNvPr id="1073741837" name="figura_3_2_Gilberto Programa.jpg"/>
                          <pic:cNvPicPr>
                            <a:picLocks noChangeAspect="1"/>
                          </pic:cNvPicPr>
                        </pic:nvPicPr>
                        <pic:blipFill>
                          <a:blip r:embed="rId23"/>
                          <a:stretch>
                            <a:fillRect/>
                          </a:stretch>
                        </pic:blipFill>
                        <pic:spPr>
                          <a:xfrm>
                            <a:off x="497763" y="0"/>
                            <a:ext cx="5124531" cy="5166040"/>
                          </a:xfrm>
                          <a:prstGeom prst="rect">
                            <a:avLst/>
                          </a:prstGeom>
                          <a:ln w="12700" cap="flat">
                            <a:noFill/>
                            <a:miter lim="400000"/>
                          </a:ln>
                          <a:effectLst/>
                        </pic:spPr>
                      </pic:pic>
                      <wps:wsp>
                        <wps:cNvPr id="1073741838" name="Shape 1073741838"/>
                        <wps:cNvSpPr txBox="1"/>
                        <wps:spPr>
                          <a:xfrm>
                            <a:off x="0" y="5166038"/>
                            <a:ext cx="6120057" cy="462996"/>
                          </a:xfrm>
                          <a:prstGeom prst="rect">
                            <a:avLst/>
                          </a:prstGeom>
                          <a:noFill/>
                          <a:ln w="12700" cap="flat">
                            <a:noFill/>
                            <a:miter lim="400000"/>
                          </a:ln>
                          <a:effectLst/>
                        </wps:spPr>
                        <wps:txbx>
                          <w:txbxContent>
                            <w:p w14:paraId="7AEC6952" w14:textId="77777777" w:rsidR="00A84055" w:rsidRDefault="0096083D">
                              <w:pPr>
                                <w:pStyle w:val="Cuerpo"/>
                              </w:pPr>
                              <w:r>
                                <w:rPr>
                                  <w:rFonts w:ascii="Times New Roman" w:hAnsi="Times New Roman"/>
                                  <w:lang w:val="es-ES_tradnl"/>
                                </w:rPr>
                                <w:t>Imagen</w:t>
                              </w:r>
                              <w:r>
                                <w:rPr>
                                  <w:rFonts w:ascii="Times New Roman" w:hAnsi="Times New Roman"/>
                                </w:rPr>
                                <w:t xml:space="preserve"> </w:t>
                              </w:r>
                              <w:r>
                                <w:rPr>
                                  <w:rFonts w:ascii="Times New Roman" w:hAnsi="Times New Roman"/>
                                </w:rPr>
                                <w:t>3.</w:t>
                              </w:r>
                              <w:r>
                                <w:rPr>
                                  <w:rFonts w:ascii="Times New Roman" w:hAnsi="Times New Roman"/>
                                  <w:lang w:val="es-ES_tradnl"/>
                                </w:rPr>
                                <w:t>2. Capturas de pantalla de la interfaz del programa desarrollado por el alumno Gilberto Camacho Escobar (segunda</w:t>
                              </w:r>
                              <w:r>
                                <w:rPr>
                                  <w:rFonts w:ascii="Times New Roman" w:hAnsi="Times New Roman"/>
                                  <w:lang w:val="it-IT"/>
                                </w:rPr>
                                <w:t xml:space="preserve"> parte)</w:t>
                              </w:r>
                              <w:r>
                                <w:rPr>
                                  <w:rFonts w:ascii="Times New Roman" w:hAnsi="Times New Roman"/>
                                  <w:lang w:val="es-ES_tradnl"/>
                                </w:rPr>
                                <w:t>, 2020</w:t>
                              </w:r>
                              <w:r>
                                <w:rPr>
                                  <w:rFonts w:ascii="Times New Roman" w:hAnsi="Times New Roman"/>
                                </w:rPr>
                                <w:t xml:space="preserve">. </w:t>
                              </w:r>
                              <w:r>
                                <w:rPr>
                                  <w:rFonts w:ascii="Times New Roman" w:hAnsi="Times New Roman"/>
                                </w:rPr>
                                <w:t>Imá</w:t>
                              </w:r>
                              <w:r>
                                <w:rPr>
                                  <w:rFonts w:ascii="Times New Roman" w:hAnsi="Times New Roman"/>
                                  <w:lang w:val="es-ES_tradnl"/>
                                </w:rPr>
                                <w:t>genes por cortes</w:t>
                              </w:r>
                              <w:r>
                                <w:rPr>
                                  <w:rFonts w:ascii="Times New Roman" w:hAnsi="Times New Roman"/>
                                </w:rPr>
                                <w:t>í</w:t>
                              </w:r>
                              <w:r>
                                <w:rPr>
                                  <w:rFonts w:ascii="Times New Roman" w:hAnsi="Times New Roman"/>
                                  <w:lang w:val="es-ES_tradnl"/>
                                </w:rPr>
                                <w:t>a del alumno.</w:t>
                              </w:r>
                            </w:p>
                          </w:txbxContent>
                        </wps:txbx>
                        <wps:bodyPr wrap="square" lIns="50800" tIns="50800" rIns="50800" bIns="50800" numCol="1" anchor="t">
                          <a:noAutofit/>
                        </wps:bodyPr>
                      </wps:wsp>
                    </wpg:wgp>
                  </a:graphicData>
                </a:graphic>
              </wp:anchor>
            </w:drawing>
          </mc:Choice>
          <mc:Fallback>
            <w:pict>
              <v:group id="_x0000_s1038" style="visibility:visible;position:absolute;margin-left:69.5pt;margin-top:56.7pt;width:481.9pt;height:443.2pt;z-index:251663360;mso-position-horizontal:absolute;mso-position-horizontal-relative:page;mso-position-vertical:absolute;mso-position-vertical-relative:page;mso-wrap-distance-left:12.0pt;mso-wrap-distance-top:12.0pt;mso-wrap-distance-right:12.0pt;mso-wrap-distance-bottom:12.0pt;" coordorigin="0,0" coordsize="6120056,5629033">
                <w10:wrap type="topAndBottom" side="bothSides" anchorx="page" anchory="page"/>
                <v:shape id="_x0000_s1039" type="#_x0000_t75" style="position:absolute;left:497763;top:0;width:5124530;height:5166039;">
                  <v:imagedata r:id="rId24" o:title="figura_3_2_Gilberto Programa.jpg"/>
                </v:shape>
                <v:shape id="_x0000_s1040" type="#_x0000_t202" style="position:absolute;left:0;top:5166039;width:6120056;height:462994;">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3.</w:t>
                        </w:r>
                        <w:r>
                          <w:rPr>
                            <w:rFonts w:ascii="Times New Roman" w:hAnsi="Times New Roman"/>
                            <w:rtl w:val="0"/>
                            <w:lang w:val="es-ES_tradnl"/>
                          </w:rPr>
                          <w:t>2</w:t>
                        </w:r>
                        <w:r>
                          <w:rPr>
                            <w:rFonts w:ascii="Times New Roman" w:hAnsi="Times New Roman"/>
                            <w:rtl w:val="0"/>
                            <w:lang w:val="es-ES_tradnl"/>
                          </w:rPr>
                          <w:t>. Capturas de pantalla de la interfaz del programa desarrollado por el alumno Gilberto Camacho Escobar (</w:t>
                        </w:r>
                        <w:r>
                          <w:rPr>
                            <w:rFonts w:ascii="Times New Roman" w:hAnsi="Times New Roman"/>
                            <w:rtl w:val="0"/>
                            <w:lang w:val="es-ES_tradnl"/>
                          </w:rPr>
                          <w:t>segunda</w:t>
                        </w:r>
                        <w:r>
                          <w:rPr>
                            <w:rFonts w:ascii="Times New Roman" w:hAnsi="Times New Roman"/>
                            <w:rtl w:val="0"/>
                            <w:lang w:val="it-IT"/>
                          </w:rPr>
                          <w:t xml:space="preserve"> parte)</w:t>
                        </w:r>
                        <w:r>
                          <w:rPr>
                            <w:rFonts w:ascii="Times New Roman" w:hAnsi="Times New Roman"/>
                            <w:rtl w:val="0"/>
                            <w:lang w:val="es-ES_tradnl"/>
                          </w:rPr>
                          <w:t>,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es-ES_tradnl"/>
                          </w:rPr>
                          <w:t>a del alumno.</w:t>
                        </w:r>
                      </w:p>
                    </w:txbxContent>
                  </v:textbox>
                </v:shape>
              </v:group>
            </w:pict>
          </mc:Fallback>
        </mc:AlternateContent>
      </w:r>
      <w:r>
        <w:rPr>
          <w:rFonts w:ascii="Times New Roman" w:hAnsi="Times New Roman"/>
          <w:sz w:val="24"/>
          <w:szCs w:val="24"/>
          <w:lang w:val="es-ES_tradnl"/>
        </w:rPr>
        <w:t xml:space="preserve">a materia relativa a las emociones y los colores con aquella otra donde se veían aplicados este tipo de conocimientos en obras específicas. Generó así un recorrido en el cual él comparte su experiencia en el confinamiento al mismo tiempo que involucra al usuario en ella. A </w:t>
      </w:r>
      <w:proofErr w:type="gramStart"/>
      <w:r>
        <w:rPr>
          <w:rFonts w:ascii="Times New Roman" w:hAnsi="Times New Roman"/>
          <w:sz w:val="24"/>
          <w:szCs w:val="24"/>
          <w:lang w:val="es-ES_tradnl"/>
        </w:rPr>
        <w:t>continuación</w:t>
      </w:r>
      <w:proofErr w:type="gramEnd"/>
      <w:r>
        <w:rPr>
          <w:rFonts w:ascii="Times New Roman" w:hAnsi="Times New Roman"/>
          <w:sz w:val="24"/>
          <w:szCs w:val="24"/>
          <w:lang w:val="es-ES_tradnl"/>
        </w:rPr>
        <w:t xml:space="preserve"> mostramos algunas de las 19 páginas que abarcó su documentación completa (imagen 4).</w:t>
      </w:r>
    </w:p>
    <w:p w14:paraId="70B95BF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1209EEF8"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22216AA6"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770531E0"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lastRenderedPageBreak/>
        <w:t xml:space="preserve">Como puede verse en estos resultados los estudiantes desarrollaron programas que no solamente integran el diseño y la programación de una manera conjunta. Las formas y los colores del código del diseño responden a cada </w:t>
      </w:r>
      <w:proofErr w:type="gramStart"/>
      <w:r>
        <w:rPr>
          <w:rFonts w:ascii="Times New Roman" w:hAnsi="Times New Roman"/>
          <w:sz w:val="24"/>
          <w:szCs w:val="24"/>
          <w:lang w:val="es-ES_tradnl"/>
        </w:rPr>
        <w:t>uno</w:t>
      </w:r>
      <w:proofErr w:type="gramEnd"/>
      <w:r>
        <w:rPr>
          <w:rFonts w:ascii="Times New Roman" w:hAnsi="Times New Roman"/>
          <w:sz w:val="24"/>
          <w:szCs w:val="24"/>
          <w:lang w:val="es-ES_tradnl"/>
        </w:rPr>
        <w:t xml:space="preserve"> de las funciones de visualización más sencillas de </w:t>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como son el triángulo, el cuadrado y el círculo, pero no lo hac</w:t>
      </w:r>
      <w:r>
        <w:rPr>
          <w:noProof/>
        </w:rPr>
        <mc:AlternateContent>
          <mc:Choice Requires="wpg">
            <w:drawing>
              <wp:anchor distT="152400" distB="152400" distL="152400" distR="152400" simplePos="0" relativeHeight="251664384" behindDoc="0" locked="0" layoutInCell="1" allowOverlap="1" wp14:anchorId="0424BC34" wp14:editId="1054D396">
                <wp:simplePos x="0" y="0"/>
                <wp:positionH relativeFrom="page">
                  <wp:posOffset>720000</wp:posOffset>
                </wp:positionH>
                <wp:positionV relativeFrom="page">
                  <wp:posOffset>720000</wp:posOffset>
                </wp:positionV>
                <wp:extent cx="6120056" cy="6545110"/>
                <wp:effectExtent l="0" t="0" r="0" b="0"/>
                <wp:wrapTopAndBottom distT="152400" distB="152400"/>
                <wp:docPr id="1073741842" name="officeArt object"/>
                <wp:cNvGraphicFramePr/>
                <a:graphic xmlns:a="http://schemas.openxmlformats.org/drawingml/2006/main">
                  <a:graphicData uri="http://schemas.microsoft.com/office/word/2010/wordprocessingGroup">
                    <wpg:wgp>
                      <wpg:cNvGrpSpPr/>
                      <wpg:grpSpPr>
                        <a:xfrm>
                          <a:off x="0" y="0"/>
                          <a:ext cx="6120056" cy="6545110"/>
                          <a:chOff x="0" y="0"/>
                          <a:chExt cx="6120055" cy="6545109"/>
                        </a:xfrm>
                      </wpg:grpSpPr>
                      <pic:pic xmlns:pic="http://schemas.openxmlformats.org/drawingml/2006/picture">
                        <pic:nvPicPr>
                          <pic:cNvPr id="1073741840" name="figura_4_Gilberto Documentacion.jpg"/>
                          <pic:cNvPicPr>
                            <a:picLocks noChangeAspect="1"/>
                          </pic:cNvPicPr>
                        </pic:nvPicPr>
                        <pic:blipFill>
                          <a:blip r:embed="rId25"/>
                          <a:stretch>
                            <a:fillRect/>
                          </a:stretch>
                        </pic:blipFill>
                        <pic:spPr>
                          <a:xfrm>
                            <a:off x="990546" y="0"/>
                            <a:ext cx="4138964" cy="6120057"/>
                          </a:xfrm>
                          <a:prstGeom prst="rect">
                            <a:avLst/>
                          </a:prstGeom>
                          <a:ln w="12700" cap="flat">
                            <a:noFill/>
                            <a:miter lim="400000"/>
                          </a:ln>
                          <a:effectLst/>
                        </pic:spPr>
                      </pic:pic>
                      <wps:wsp>
                        <wps:cNvPr id="1073741841" name="Shape 1073741841"/>
                        <wps:cNvSpPr txBox="1"/>
                        <wps:spPr>
                          <a:xfrm>
                            <a:off x="0" y="6120055"/>
                            <a:ext cx="6120056" cy="425055"/>
                          </a:xfrm>
                          <a:prstGeom prst="rect">
                            <a:avLst/>
                          </a:prstGeom>
                          <a:noFill/>
                          <a:ln w="12700" cap="flat">
                            <a:noFill/>
                            <a:miter lim="400000"/>
                          </a:ln>
                          <a:effectLst/>
                        </wps:spPr>
                        <wps:txbx>
                          <w:txbxContent>
                            <w:p w14:paraId="177022A1" w14:textId="77777777" w:rsidR="00A84055" w:rsidRDefault="0096083D">
                              <w:pPr>
                                <w:pStyle w:val="Cuerpo"/>
                              </w:pPr>
                              <w:r>
                                <w:rPr>
                                  <w:rFonts w:ascii="Times New Roman" w:hAnsi="Times New Roman"/>
                                  <w:lang w:val="es-ES_tradnl"/>
                                </w:rPr>
                                <w:t>Imagen</w:t>
                              </w:r>
                              <w:r>
                                <w:rPr>
                                  <w:rFonts w:ascii="Times New Roman" w:hAnsi="Times New Roman"/>
                                </w:rPr>
                                <w:t xml:space="preserve"> </w:t>
                              </w:r>
                              <w:r>
                                <w:rPr>
                                  <w:rFonts w:ascii="Times New Roman" w:hAnsi="Times New Roman"/>
                                  <w:lang w:val="es-ES_tradnl"/>
                                </w:rPr>
                                <w:t xml:space="preserve">4. </w:t>
                              </w:r>
                              <w:proofErr w:type="spellStart"/>
                              <w:r>
                                <w:rPr>
                                  <w:rFonts w:ascii="Times New Roman" w:hAnsi="Times New Roman"/>
                                  <w:lang w:val="es-ES_tradnl"/>
                                </w:rPr>
                                <w:t>Selecció</w:t>
                              </w:r>
                              <w:proofErr w:type="spellEnd"/>
                              <w:r>
                                <w:rPr>
                                  <w:rFonts w:ascii="Times New Roman" w:hAnsi="Times New Roman"/>
                                  <w:lang w:val="nl-NL"/>
                                </w:rPr>
                                <w:t>n de p</w:t>
                              </w:r>
                              <w:r>
                                <w:rPr>
                                  <w:rFonts w:ascii="Times New Roman" w:hAnsi="Times New Roman"/>
                                </w:rPr>
                                <w:t>á</w:t>
                              </w:r>
                              <w:proofErr w:type="spellStart"/>
                              <w:r>
                                <w:rPr>
                                  <w:rFonts w:ascii="Times New Roman" w:hAnsi="Times New Roman"/>
                                  <w:lang w:val="es-ES_tradnl"/>
                                </w:rPr>
                                <w:t>ginas</w:t>
                              </w:r>
                              <w:proofErr w:type="spellEnd"/>
                              <w:r>
                                <w:rPr>
                                  <w:rFonts w:ascii="Times New Roman" w:hAnsi="Times New Roman"/>
                                  <w:lang w:val="es-ES_tradnl"/>
                                </w:rPr>
                                <w:t xml:space="preserve"> de la documentación del proceso del alumno Gilberto Camacho Escobar, 2020</w:t>
                              </w:r>
                              <w:r>
                                <w:rPr>
                                  <w:rFonts w:ascii="Times New Roman" w:hAnsi="Times New Roman"/>
                                </w:rPr>
                                <w:t xml:space="preserve">. </w:t>
                              </w:r>
                              <w:r>
                                <w:rPr>
                                  <w:rFonts w:ascii="Times New Roman" w:hAnsi="Times New Roman"/>
                                </w:rPr>
                                <w:t>Imá</w:t>
                              </w:r>
                              <w:r>
                                <w:rPr>
                                  <w:rFonts w:ascii="Times New Roman" w:hAnsi="Times New Roman"/>
                                  <w:lang w:val="es-ES_tradnl"/>
                                </w:rPr>
                                <w:t>genes por cortes</w:t>
                              </w:r>
                              <w:r>
                                <w:rPr>
                                  <w:rFonts w:ascii="Times New Roman" w:hAnsi="Times New Roman"/>
                                </w:rPr>
                                <w:t>í</w:t>
                              </w:r>
                              <w:r>
                                <w:rPr>
                                  <w:rFonts w:ascii="Times New Roman" w:hAnsi="Times New Roman"/>
                                  <w:lang w:val="it-IT"/>
                                </w:rPr>
                                <w:t>a de</w:t>
                              </w:r>
                              <w:r>
                                <w:rPr>
                                  <w:rFonts w:ascii="Times New Roman" w:hAnsi="Times New Roman"/>
                                  <w:lang w:val="es-ES_tradnl"/>
                                </w:rPr>
                                <w:t>l alumno</w:t>
                              </w:r>
                              <w:r>
                                <w:rPr>
                                  <w:rFonts w:ascii="Times New Roman" w:hAnsi="Times New Roman"/>
                                </w:rPr>
                                <w:t>.</w:t>
                              </w:r>
                            </w:p>
                          </w:txbxContent>
                        </wps:txbx>
                        <wps:bodyPr wrap="square" lIns="50800" tIns="50800" rIns="50800" bIns="50800" numCol="1" anchor="t">
                          <a:noAutofit/>
                        </wps:bodyPr>
                      </wps:wsp>
                    </wpg:wgp>
                  </a:graphicData>
                </a:graphic>
              </wp:anchor>
            </w:drawing>
          </mc:Choice>
          <mc:Fallback>
            <w:pict>
              <v:group id="_x0000_s1041" style="visibility:visible;position:absolute;margin-left:56.7pt;margin-top:56.7pt;width:481.9pt;height:515.4pt;z-index:251664384;mso-position-horizontal:absolute;mso-position-horizontal-relative:page;mso-position-vertical:absolute;mso-position-vertical-relative:page;mso-wrap-distance-left:12.0pt;mso-wrap-distance-top:12.0pt;mso-wrap-distance-right:12.0pt;mso-wrap-distance-bottom:12.0pt;" coordorigin="0,0" coordsize="6120056,6545109">
                <w10:wrap type="topAndBottom" side="bothSides" anchorx="page" anchory="page"/>
                <v:shape id="_x0000_s1042" type="#_x0000_t75" style="position:absolute;left:990547;top:0;width:4138962;height:6120056;">
                  <v:imagedata r:id="rId26" o:title="figura_4_Gilberto Documentacion.jpg"/>
                </v:shape>
                <v:shape id="_x0000_s1043" type="#_x0000_t202" style="position:absolute;left:0;top:6120056;width:6120056;height:425053;">
                  <v:fill on="f"/>
                  <v:stroke on="f" weight="1.0pt" dashstyle="solid" endcap="flat" miterlimit="400.0%" joinstyle="miter" linestyle="single" startarrow="none" startarrowwidth="medium" startarrowlength="medium" endarrow="none" endarrowwidth="medium" endarrowlength="medium"/>
                  <v:textbox>
                    <w:txbxContent>
                      <w:p>
                        <w:pPr>
                          <w:pStyle w:val="Cuerpo"/>
                        </w:pPr>
                        <w:r>
                          <w:rPr>
                            <w:rFonts w:ascii="Times New Roman" w:hAnsi="Times New Roman"/>
                            <w:rtl w:val="0"/>
                            <w:lang w:val="es-ES_tradnl"/>
                          </w:rPr>
                          <w:t>Imagen</w:t>
                        </w:r>
                        <w:r>
                          <w:rPr>
                            <w:rFonts w:ascii="Times New Roman" w:hAnsi="Times New Roman"/>
                            <w:rtl w:val="0"/>
                          </w:rPr>
                          <w:t xml:space="preserve"> </w:t>
                        </w:r>
                        <w:r>
                          <w:rPr>
                            <w:rFonts w:ascii="Times New Roman" w:hAnsi="Times New Roman"/>
                            <w:rtl w:val="0"/>
                            <w:lang w:val="es-ES_tradnl"/>
                          </w:rPr>
                          <w:t>4</w:t>
                        </w:r>
                        <w:r>
                          <w:rPr>
                            <w:rFonts w:ascii="Times New Roman" w:hAnsi="Times New Roman"/>
                            <w:rtl w:val="0"/>
                            <w:lang w:val="es-ES_tradnl"/>
                          </w:rPr>
                          <w:t>. Selecci</w:t>
                        </w:r>
                        <w:r>
                          <w:rPr>
                            <w:rFonts w:ascii="Times New Roman" w:hAnsi="Times New Roman" w:hint="default"/>
                            <w:rtl w:val="0"/>
                            <w:lang w:val="es-ES_tradnl"/>
                          </w:rPr>
                          <w:t>ó</w:t>
                        </w:r>
                        <w:r>
                          <w:rPr>
                            <w:rFonts w:ascii="Times New Roman" w:hAnsi="Times New Roman"/>
                            <w:rtl w:val="0"/>
                            <w:lang w:val="nl-NL"/>
                          </w:rPr>
                          <w:t>n de p</w:t>
                        </w:r>
                        <w:r>
                          <w:rPr>
                            <w:rFonts w:ascii="Times New Roman" w:hAnsi="Times New Roman" w:hint="default"/>
                            <w:rtl w:val="0"/>
                          </w:rPr>
                          <w:t>á</w:t>
                        </w:r>
                        <w:r>
                          <w:rPr>
                            <w:rFonts w:ascii="Times New Roman" w:hAnsi="Times New Roman"/>
                            <w:rtl w:val="0"/>
                            <w:lang w:val="es-ES_tradnl"/>
                          </w:rPr>
                          <w:t>ginas de la documentaci</w:t>
                        </w:r>
                        <w:r>
                          <w:rPr>
                            <w:rFonts w:ascii="Times New Roman" w:hAnsi="Times New Roman" w:hint="default"/>
                            <w:rtl w:val="0"/>
                            <w:lang w:val="es-ES_tradnl"/>
                          </w:rPr>
                          <w:t>ó</w:t>
                        </w:r>
                        <w:r>
                          <w:rPr>
                            <w:rFonts w:ascii="Times New Roman" w:hAnsi="Times New Roman"/>
                            <w:rtl w:val="0"/>
                            <w:lang w:val="es-ES_tradnl"/>
                          </w:rPr>
                          <w:t>n del proceso de</w:t>
                        </w:r>
                        <w:r>
                          <w:rPr>
                            <w:rFonts w:ascii="Times New Roman" w:hAnsi="Times New Roman"/>
                            <w:rtl w:val="0"/>
                            <w:lang w:val="es-ES_tradnl"/>
                          </w:rPr>
                          <w:t>l alumno Gilberto Camacho Escobar, 2020</w:t>
                        </w:r>
                        <w:r>
                          <w:rPr>
                            <w:rFonts w:ascii="Times New Roman" w:hAnsi="Times New Roman"/>
                            <w:rtl w:val="0"/>
                          </w:rPr>
                          <w:t>. Im</w:t>
                        </w:r>
                        <w:r>
                          <w:rPr>
                            <w:rFonts w:ascii="Times New Roman" w:hAnsi="Times New Roman" w:hint="default"/>
                            <w:rtl w:val="0"/>
                          </w:rPr>
                          <w:t>á</w:t>
                        </w:r>
                        <w:r>
                          <w:rPr>
                            <w:rFonts w:ascii="Times New Roman" w:hAnsi="Times New Roman"/>
                            <w:rtl w:val="0"/>
                            <w:lang w:val="es-ES_tradnl"/>
                          </w:rPr>
                          <w:t>genes por cortes</w:t>
                        </w:r>
                        <w:r>
                          <w:rPr>
                            <w:rFonts w:ascii="Times New Roman" w:hAnsi="Times New Roman" w:hint="default"/>
                            <w:rtl w:val="0"/>
                          </w:rPr>
                          <w:t>í</w:t>
                        </w:r>
                        <w:r>
                          <w:rPr>
                            <w:rFonts w:ascii="Times New Roman" w:hAnsi="Times New Roman"/>
                            <w:rtl w:val="0"/>
                            <w:lang w:val="it-IT"/>
                          </w:rPr>
                          <w:t>a de</w:t>
                        </w:r>
                        <w:r>
                          <w:rPr>
                            <w:rFonts w:ascii="Times New Roman" w:hAnsi="Times New Roman"/>
                            <w:rtl w:val="0"/>
                            <w:lang w:val="es-ES_tradnl"/>
                          </w:rPr>
                          <w:t>l alumno</w:t>
                        </w:r>
                        <w:r>
                          <w:rPr>
                            <w:rFonts w:ascii="Times New Roman" w:hAnsi="Times New Roman"/>
                            <w:rtl w:val="0"/>
                          </w:rPr>
                          <w:t>.</w:t>
                        </w:r>
                      </w:p>
                    </w:txbxContent>
                  </v:textbox>
                </v:shape>
              </v:group>
            </w:pict>
          </mc:Fallback>
        </mc:AlternateContent>
      </w:r>
      <w:r>
        <w:rPr>
          <w:rFonts w:ascii="Times New Roman" w:hAnsi="Times New Roman"/>
          <w:sz w:val="24"/>
          <w:szCs w:val="24"/>
          <w:lang w:val="es-ES_tradnl"/>
        </w:rPr>
        <w:t xml:space="preserve">en en ningún momento sin la intención del diseño. En los programas, además se asocia directamente el uso de estos códigos con su contexto, en el primer caso con las teorías de Kandinsky y en el segundo, más arriesgado, con otras obras de arte que el alumno decidió utilizar en relación con los conocimientos que estaba adquiriendo. Con esta conjunción, en la que los alumnos integraron las composiciones que realizaron desde las primeras semanas y fueron poco a poco desarrollando, animándolas y buscando la forma en que pudieran vincularas a partir de instrucciones y botones adecuados para la interacción, no solamente </w:t>
      </w:r>
      <w:r>
        <w:rPr>
          <w:rFonts w:ascii="Times New Roman" w:hAnsi="Times New Roman"/>
          <w:sz w:val="24"/>
          <w:szCs w:val="24"/>
          <w:lang w:val="es-ES_tradnl"/>
        </w:rPr>
        <w:lastRenderedPageBreak/>
        <w:t>demostraron resolver los requerimientos de la materia escolar que es exigía desarrollar un programa sencillo, sino que en el camino generaron un modo creativo de enseñanza del diseño en lo que respecta a sus vínculos con el estudio de la imagen y la historia del arte. Este resultado, como ya lo dijimos, fue en realidad inesperado. Rebasó las expectativas, las cuales se remitían únicamente a que los alumnos desarrollaran un programa donde el código del diseño sirviera para traducir emociones del usuario a través de un programa informático. Sin embargo, tal parece que la forma misma en que fue impartido el curso a partir de las asociaciones históricas de las que dimos cuenta en la introducción generó estos resultados.</w:t>
      </w:r>
    </w:p>
    <w:p w14:paraId="1D575AD5"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3B446BFB"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Conclusión</w:t>
      </w:r>
      <w:del w:id="30" w:author="Autor">
        <w:r w:rsidDel="00CF4566">
          <w:rPr>
            <w:rFonts w:ascii="Times New Roman" w:hAnsi="Times New Roman"/>
            <w:b/>
            <w:bCs/>
            <w:sz w:val="24"/>
            <w:szCs w:val="24"/>
            <w:lang w:val="es-ES_tradnl"/>
          </w:rPr>
          <w:delText>.</w:delText>
        </w:r>
      </w:del>
    </w:p>
    <w:p w14:paraId="4AEF446A" w14:textId="77777777" w:rsidR="00A84055" w:rsidRDefault="00A84055">
      <w:pPr>
        <w:pStyle w:val="Cuerpo"/>
        <w:spacing w:after="40" w:line="360" w:lineRule="auto"/>
        <w:jc w:val="both"/>
        <w:rPr>
          <w:rFonts w:ascii="Times New Roman" w:eastAsia="Times New Roman" w:hAnsi="Times New Roman" w:cs="Times New Roman"/>
          <w:sz w:val="24"/>
          <w:szCs w:val="24"/>
        </w:rPr>
      </w:pPr>
    </w:p>
    <w:p w14:paraId="5820743E"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hAnsi="Times New Roman"/>
          <w:sz w:val="24"/>
          <w:szCs w:val="24"/>
          <w:lang w:val="es-ES_tradnl"/>
        </w:rPr>
        <w:t xml:space="preserve">Comenzamos este artículo dando cuenta de las vinculaciones históricas entre la programación y el diseño. Vimos que, de hecho, ambas esferas del saber podrían ser comprendidas no solamente de manera conjunta, sino como parte de un mismo impulso relacionado con el desarrollo industrial. El diseño, sin embargo, desde su nacimiento estuvo ligado con debates sociales que buscaban fortalecer el espíritu humano de una forma que no fuera solamente racional o </w:t>
      </w:r>
      <w:proofErr w:type="spellStart"/>
      <w:r>
        <w:rPr>
          <w:rFonts w:ascii="Times New Roman" w:hAnsi="Times New Roman"/>
          <w:sz w:val="24"/>
          <w:szCs w:val="24"/>
          <w:lang w:val="es-ES_tradnl"/>
        </w:rPr>
        <w:t>maquínica</w:t>
      </w:r>
      <w:proofErr w:type="spellEnd"/>
      <w:r>
        <w:rPr>
          <w:rFonts w:ascii="Times New Roman" w:hAnsi="Times New Roman"/>
          <w:sz w:val="24"/>
          <w:szCs w:val="24"/>
          <w:lang w:val="es-ES_tradnl"/>
        </w:rPr>
        <w:t xml:space="preserve">. Y aún con todo este esfuerzo, finalmente la consolidación de la disciplina la llevó a reconciliarse con la industria y el pensamiento racionalista, de tal manera </w:t>
      </w:r>
      <w:proofErr w:type="gramStart"/>
      <w:r>
        <w:rPr>
          <w:rFonts w:ascii="Times New Roman" w:hAnsi="Times New Roman"/>
          <w:sz w:val="24"/>
          <w:szCs w:val="24"/>
          <w:lang w:val="es-ES_tradnl"/>
        </w:rPr>
        <w:t>que</w:t>
      </w:r>
      <w:proofErr w:type="gramEnd"/>
      <w:r>
        <w:rPr>
          <w:rFonts w:ascii="Times New Roman" w:hAnsi="Times New Roman"/>
          <w:sz w:val="24"/>
          <w:szCs w:val="24"/>
          <w:lang w:val="es-ES_tradnl"/>
        </w:rPr>
        <w:t xml:space="preserve"> con la escuela de la Bauhaus, el diseño buscó su propio código. Era un código visual que, no por sus pretensiones universalistas dejó de lado jamás su relación con el mundo del arte. Al contrario, se nutrió de ello y en sentido inverso, también le hizo muchas aportaciones. Con este breve recorrido dimos cuenta de un tipo particular de creatividad en el diseño, la cual se engarza siempre e inevitablemente con el contexto en que emerge.</w:t>
      </w:r>
    </w:p>
    <w:p w14:paraId="70185147"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Por su parte, el desarrollo de la inform</w:t>
      </w:r>
      <w:r>
        <w:rPr>
          <w:rFonts w:ascii="Times New Roman" w:hAnsi="Times New Roman"/>
          <w:sz w:val="24"/>
          <w:szCs w:val="24"/>
          <w:lang w:val="es-ES_tradnl"/>
        </w:rPr>
        <w:t xml:space="preserve">ática tuvo su propia velocidad y particularidades. Dimos cuenta del esfuerzo realizado para que la comunicación entre el lenguaje de la computación y el lenguaje humano se diera de la forma más fluida posible, utilizando métodos de conversión de uno a otro para hacer la programación algo cada vez más accesible. Pero también señalamos que no fue sino hasta el año 2000 en que se desarrolló </w:t>
      </w:r>
      <w:proofErr w:type="spellStart"/>
      <w:r>
        <w:rPr>
          <w:rStyle w:val="Ninguno"/>
          <w:rFonts w:ascii="Times New Roman" w:hAnsi="Times New Roman"/>
          <w:i/>
          <w:iCs/>
          <w:sz w:val="24"/>
          <w:szCs w:val="24"/>
        </w:rPr>
        <w:t>Processing</w:t>
      </w:r>
      <w:proofErr w:type="spellEnd"/>
      <w:r>
        <w:rPr>
          <w:rFonts w:ascii="Times New Roman" w:hAnsi="Times New Roman"/>
          <w:sz w:val="24"/>
          <w:szCs w:val="24"/>
          <w:lang w:val="es-ES_tradnl"/>
        </w:rPr>
        <w:t xml:space="preserve"> como un lenguaje de programación específicamente dirigido hacia las artes visuales. Contando entonces con esta herramienta, decidimos abordar en un curso de Fundamentos de Programación Estructurada, el código del diseño junto con el código informático bajo una serie de premisas. En primer lugar, que las computadoras pueden realizar operaciones complejas y tan grandes que serían imposibles de procesar para un ser humano, pero requieren la capacidad de éste para generar nuevas operaciones para las que no han sido programadas. En segundo lugar, que tanto el código de diseño como el código informático han respondido y siguen respondiendo a las necesidades de una época y de un contexto histórico. </w:t>
      </w:r>
      <w:proofErr w:type="gramStart"/>
      <w:r>
        <w:rPr>
          <w:rFonts w:ascii="Times New Roman" w:hAnsi="Times New Roman"/>
          <w:sz w:val="24"/>
          <w:szCs w:val="24"/>
          <w:lang w:val="es-ES_tradnl"/>
        </w:rPr>
        <w:t>Y</w:t>
      </w:r>
      <w:proofErr w:type="gramEnd"/>
      <w:r>
        <w:rPr>
          <w:rFonts w:ascii="Times New Roman" w:hAnsi="Times New Roman"/>
          <w:sz w:val="24"/>
          <w:szCs w:val="24"/>
          <w:lang w:val="es-ES_tradnl"/>
        </w:rPr>
        <w:t xml:space="preserve"> en tercer lugar, que precisamente por este último punto, no solamente valdría la pena enseñarlos de forma </w:t>
      </w:r>
      <w:r>
        <w:rPr>
          <w:rFonts w:ascii="Times New Roman" w:hAnsi="Times New Roman"/>
          <w:sz w:val="24"/>
          <w:szCs w:val="24"/>
          <w:lang w:val="es-ES_tradnl"/>
        </w:rPr>
        <w:lastRenderedPageBreak/>
        <w:t>conjunta cuando se trata de una materia como la que nos aqueja en una licenciatura de diseño, sino, más importante aún, no pueden ser aprendidos de manera aislada respecto a nuestro contexto social.</w:t>
      </w:r>
    </w:p>
    <w:p w14:paraId="6FF2FA11"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Acerc</w:t>
      </w:r>
      <w:r>
        <w:rPr>
          <w:rFonts w:ascii="Times New Roman" w:hAnsi="Times New Roman"/>
          <w:sz w:val="24"/>
          <w:szCs w:val="24"/>
          <w:lang w:val="es-ES_tradnl"/>
        </w:rPr>
        <w:t xml:space="preserve">ándonos a las propuestas teóricas del psicólogo Lev Vygotsky, propusimos </w:t>
      </w:r>
      <w:proofErr w:type="gramStart"/>
      <w:r>
        <w:rPr>
          <w:rFonts w:ascii="Times New Roman" w:hAnsi="Times New Roman"/>
          <w:sz w:val="24"/>
          <w:szCs w:val="24"/>
          <w:lang w:val="es-ES_tradnl"/>
        </w:rPr>
        <w:t>que</w:t>
      </w:r>
      <w:proofErr w:type="gramEnd"/>
      <w:r>
        <w:rPr>
          <w:rFonts w:ascii="Times New Roman" w:hAnsi="Times New Roman"/>
          <w:sz w:val="24"/>
          <w:szCs w:val="24"/>
          <w:lang w:val="es-ES_tradnl"/>
        </w:rPr>
        <w:t xml:space="preserve"> en un momento como el nuestro, de contingencia sanitaria global, valía la pena conectar el código del diseño y el código de la informática a través de las emociones vividas por los estudiantes en el confinamiento. A través de un método que abarcó las 9 semanas del trimestre 20-P de la licenciatura de Diseño y tomando en cuenta las condiciones de los alumnos para participar en el curso, se les facilitaron todos los materiales por medio de una página de internet. Los resultados mostraron que este método resultó idóneo para el momento en que se encontraban los alumnos, pues no solamente se logró unificar el código del diseño y el código informático, sino que estas conjunciones funcionaron de una manera que rebasaron las expectativas.</w:t>
      </w:r>
    </w:p>
    <w:p w14:paraId="57703FF5"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En los productos finales de la materia, que consist</w:t>
      </w:r>
      <w:r>
        <w:rPr>
          <w:rFonts w:ascii="Times New Roman" w:hAnsi="Times New Roman"/>
          <w:sz w:val="24"/>
          <w:szCs w:val="24"/>
          <w:lang w:val="es-ES_tradnl"/>
        </w:rPr>
        <w:t xml:space="preserve">ían tanto en un programa informático sencillo como en la documentación de su proceso de diseño, demostraron que todos y cada uno de los elementos que fueron desarrollando durante cada semana quedaron integrados de una manera global. La planeación y las reflexiones que se les pidieron a los alumnos desde la primera semana, junto con la introducción donde se enseñó la relación diseño-informática, quedó de tal forma manifiesta en el desarrollo de sus programas que al final el resultado de los alumnos no sólo funcionó como traductor de emociones, que era el objetivo principal, sino como instrumento pedagógico del diseño. Del mismo modo, algunos de los elementos que componen la planeación del código informático, tales como el diagrama de flujo, adquirieron una estética acorde con un proyecto de diseño integral. Es decir, en su documentación no solamente cumplían con las expectativas de mostrar su proceso, sino que esta muestra estaba diseñada acorde con su propio programa, cada uno. </w:t>
      </w:r>
    </w:p>
    <w:p w14:paraId="0852757F"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Cada uno de los programas cumpli</w:t>
      </w:r>
      <w:r>
        <w:rPr>
          <w:rFonts w:ascii="Times New Roman" w:hAnsi="Times New Roman"/>
          <w:sz w:val="24"/>
          <w:szCs w:val="24"/>
          <w:lang w:val="es-ES_tradnl"/>
        </w:rPr>
        <w:t>ó con las especificaciones mínimas de integrar botones, animaciones y elementos externos como música o alguna imagen. Pero más allá de ello, todos lograron una integración de los elementos tanto al interior de sus programas como con la estética de su documentación. Se logró que cada uno desarrollara un concepto que atravesaba todo su proyecto. Vale la pena destacar, sin embargo, que estamos hablando aquí de los alumnos que entregaron un proyecto final. Es verdad que hubo muchas deserciones, a saber, 30 de 80 alumnos. Sin embargo, como lo mencionamos en el método, habría que tomar en cuenta las condiciones en que los alumnos optaron por tomar la materia sin que los resultados no aprobatorios afectaran a su historial académico, además, por supuesto, de encontrarse, como cualquiera de nosotros, en condiciones inéditas de desasosiego respecto a la situación sanitaria global.</w:t>
      </w:r>
    </w:p>
    <w:p w14:paraId="5E72344B" w14:textId="77777777" w:rsidR="00A84055" w:rsidRDefault="0096083D">
      <w:pPr>
        <w:pStyle w:val="Cuerpo"/>
        <w:spacing w:after="4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Los resultados de lo que aqu</w:t>
      </w:r>
      <w:r>
        <w:rPr>
          <w:rFonts w:ascii="Times New Roman" w:hAnsi="Times New Roman"/>
          <w:sz w:val="24"/>
          <w:szCs w:val="24"/>
          <w:lang w:val="es-ES_tradnl"/>
        </w:rPr>
        <w:t xml:space="preserve">í hemos estado hablando se pueden constatar en la exposición virtual que fue programada por los mismos alumnos a través de un </w:t>
      </w:r>
      <w:proofErr w:type="spellStart"/>
      <w:r>
        <w:rPr>
          <w:rFonts w:ascii="Times New Roman" w:hAnsi="Times New Roman"/>
          <w:sz w:val="24"/>
          <w:szCs w:val="24"/>
          <w:lang w:val="es-ES_tradnl"/>
        </w:rPr>
        <w:t>pad</w:t>
      </w:r>
      <w:proofErr w:type="spellEnd"/>
      <w:r>
        <w:rPr>
          <w:rFonts w:ascii="Times New Roman" w:hAnsi="Times New Roman"/>
          <w:sz w:val="24"/>
          <w:szCs w:val="24"/>
          <w:lang w:val="es-ES_tradnl"/>
        </w:rPr>
        <w:t xml:space="preserve"> colaborativo en línea. Sin embargo, aquí mostramos dos ejemplos, a saber, los dos que mejor demostraban los puntos que aquí </w:t>
      </w:r>
      <w:r>
        <w:rPr>
          <w:rFonts w:ascii="Times New Roman" w:hAnsi="Times New Roman"/>
          <w:sz w:val="24"/>
          <w:szCs w:val="24"/>
          <w:lang w:val="es-ES_tradnl"/>
        </w:rPr>
        <w:lastRenderedPageBreak/>
        <w:t xml:space="preserve">hemos defendido. Si bien no pueden ser generalizados estos resultados, lo que intentamos demostrar es </w:t>
      </w:r>
      <w:proofErr w:type="gramStart"/>
      <w:r>
        <w:rPr>
          <w:rFonts w:ascii="Times New Roman" w:hAnsi="Times New Roman"/>
          <w:sz w:val="24"/>
          <w:szCs w:val="24"/>
          <w:lang w:val="es-ES_tradnl"/>
        </w:rPr>
        <w:t>que</w:t>
      </w:r>
      <w:proofErr w:type="gramEnd"/>
      <w:r>
        <w:rPr>
          <w:rFonts w:ascii="Times New Roman" w:hAnsi="Times New Roman"/>
          <w:sz w:val="24"/>
          <w:szCs w:val="24"/>
          <w:lang w:val="es-ES_tradnl"/>
        </w:rPr>
        <w:t xml:space="preserve"> en su mejor desarrollo, todos los puntos en los que está basada esta investigación puede dar como resultado no solamente la comprensión de los temas requeridos dentro de la </w:t>
      </w:r>
      <w:proofErr w:type="spellStart"/>
      <w:r>
        <w:rPr>
          <w:rFonts w:ascii="Times New Roman" w:hAnsi="Times New Roman"/>
          <w:sz w:val="24"/>
          <w:szCs w:val="24"/>
          <w:lang w:val="es-ES_tradnl"/>
        </w:rPr>
        <w:t>currícula</w:t>
      </w:r>
      <w:proofErr w:type="spellEnd"/>
      <w:r>
        <w:rPr>
          <w:rFonts w:ascii="Times New Roman" w:hAnsi="Times New Roman"/>
          <w:sz w:val="24"/>
          <w:szCs w:val="24"/>
          <w:lang w:val="es-ES_tradnl"/>
        </w:rPr>
        <w:t xml:space="preserve"> académica, sin que los alumnos pueden ir mucho más allá, hacia una propuesta que incluso sirva como herramienta didáctica del diseño.</w:t>
      </w:r>
    </w:p>
    <w:p w14:paraId="5E4D1310" w14:textId="77777777" w:rsidR="00A84055" w:rsidRDefault="0096083D">
      <w:pPr>
        <w:pStyle w:val="Cuerpo"/>
        <w:spacing w:after="40" w:line="360" w:lineRule="auto"/>
        <w:jc w:val="both"/>
        <w:rPr>
          <w:rStyle w:val="Ninguno"/>
          <w:rFonts w:ascii="Times New Roman" w:eastAsia="Times New Roman" w:hAnsi="Times New Roman" w:cs="Times New Roman"/>
          <w:sz w:val="24"/>
          <w:szCs w:val="24"/>
        </w:rPr>
      </w:pPr>
      <w:r>
        <w:rPr>
          <w:rFonts w:ascii="Times New Roman" w:eastAsia="Times New Roman" w:hAnsi="Times New Roman" w:cs="Times New Roman"/>
          <w:sz w:val="24"/>
          <w:szCs w:val="24"/>
          <w:lang w:val="es-ES_tradnl"/>
        </w:rPr>
        <w:tab/>
        <w:t>Como pudo verse en los ejemplos mostrados, la comprensi</w:t>
      </w:r>
      <w:r>
        <w:rPr>
          <w:rFonts w:ascii="Times New Roman" w:hAnsi="Times New Roman"/>
          <w:sz w:val="24"/>
          <w:szCs w:val="24"/>
          <w:lang w:val="es-ES_tradnl"/>
        </w:rPr>
        <w:t xml:space="preserve">ón conjunta del código del diseño y el código informático desde su historia, el contexto en que fueron desarrollados y sus intenciones, </w:t>
      </w:r>
      <w:r>
        <w:rPr>
          <w:rStyle w:val="Ninguno"/>
          <w:rFonts w:ascii="Times New Roman" w:hAnsi="Times New Roman"/>
          <w:sz w:val="24"/>
          <w:szCs w:val="24"/>
        </w:rPr>
        <w:t xml:space="preserve">no sólo facilita el aprendizaje de ambos, sino que promueve en los alumnos un pensamiento del diseño complejo, basado en una concepción proyectual y sistemática. Al mismo tiempo, propone un acercamiento a la programación que va más allá del cumplimiento de tareas o funciones y se hace posible conectarlo con las emociones y la vida en las condiciones contemporáneas. Cada alumno desarrolló incluso un estilo estético para su programa y la documentación </w:t>
      </w:r>
      <w:proofErr w:type="gramStart"/>
      <w:r>
        <w:rPr>
          <w:rStyle w:val="Ninguno"/>
          <w:rFonts w:ascii="Times New Roman" w:hAnsi="Times New Roman"/>
          <w:sz w:val="24"/>
          <w:szCs w:val="24"/>
        </w:rPr>
        <w:t>del mismo</w:t>
      </w:r>
      <w:proofErr w:type="gramEnd"/>
      <w:r>
        <w:rPr>
          <w:rStyle w:val="Ninguno"/>
          <w:rFonts w:ascii="Times New Roman" w:hAnsi="Times New Roman"/>
          <w:sz w:val="24"/>
          <w:szCs w:val="24"/>
        </w:rPr>
        <w:t xml:space="preserve">. Aunque ambos ejemplos que mostramos tuvieron una preparación basada en los planteamientos de Kandinsky, cada uno lo llevó por un camino diferente. Mientras que la primera alumna que mostramos decidió mantenerse apeada a la transmisión de los saberes de las teorías </w:t>
      </w:r>
      <w:proofErr w:type="spellStart"/>
      <w:r>
        <w:rPr>
          <w:rStyle w:val="Ninguno"/>
          <w:rFonts w:ascii="Times New Roman" w:hAnsi="Times New Roman"/>
          <w:sz w:val="24"/>
          <w:szCs w:val="24"/>
        </w:rPr>
        <w:t>kandinskianas</w:t>
      </w:r>
      <w:proofErr w:type="spellEnd"/>
      <w:r>
        <w:rPr>
          <w:rStyle w:val="Ninguno"/>
          <w:rFonts w:ascii="Times New Roman" w:hAnsi="Times New Roman"/>
          <w:sz w:val="24"/>
          <w:szCs w:val="24"/>
        </w:rPr>
        <w:t>, realizando tal tarea de una manera impecable, el segundo lo llevó hacia la expresión artística que vinculó con otra de sus materias que cursó en el mismo periodo de tiempo. Lo que es cierto es que ambos no solamente se cumplieron los objetivos, sino que fueron más allá, dándole un sentido a su aprendizaje remoto y su práctica del diseño aún en tiempos de incertidumbre, algo que por sí mismo ya es valioso.</w:t>
      </w:r>
    </w:p>
    <w:p w14:paraId="4DE12347" w14:textId="77777777" w:rsidR="00A84055" w:rsidRDefault="00A84055">
      <w:pPr>
        <w:pStyle w:val="Cuerpo"/>
        <w:spacing w:after="40" w:line="360" w:lineRule="auto"/>
        <w:jc w:val="both"/>
        <w:rPr>
          <w:rStyle w:val="Ninguno"/>
          <w:rFonts w:ascii="Times New Roman" w:eastAsia="Times New Roman" w:hAnsi="Times New Roman" w:cs="Times New Roman"/>
          <w:sz w:val="24"/>
          <w:szCs w:val="24"/>
        </w:rPr>
      </w:pPr>
    </w:p>
    <w:p w14:paraId="51134C29" w14:textId="77777777" w:rsidR="00A84055" w:rsidRDefault="0096083D">
      <w:pPr>
        <w:pStyle w:val="Cuerpo"/>
        <w:spacing w:after="40" w:line="360" w:lineRule="auto"/>
        <w:jc w:val="both"/>
        <w:rPr>
          <w:rFonts w:ascii="Times New Roman" w:eastAsia="Times New Roman" w:hAnsi="Times New Roman" w:cs="Times New Roman"/>
          <w:b/>
          <w:bCs/>
          <w:sz w:val="24"/>
          <w:szCs w:val="24"/>
        </w:rPr>
      </w:pPr>
      <w:r>
        <w:rPr>
          <w:rFonts w:ascii="Times New Roman" w:hAnsi="Times New Roman"/>
          <w:b/>
          <w:bCs/>
          <w:sz w:val="24"/>
          <w:szCs w:val="24"/>
          <w:lang w:val="es-ES_tradnl"/>
        </w:rPr>
        <w:t>Referencias</w:t>
      </w:r>
    </w:p>
    <w:p w14:paraId="6C5D93EA" w14:textId="77777777" w:rsidR="00A84055" w:rsidRDefault="00A84055">
      <w:pPr>
        <w:pStyle w:val="Cuerpo"/>
        <w:spacing w:after="40" w:line="360" w:lineRule="auto"/>
        <w:jc w:val="both"/>
        <w:rPr>
          <w:rFonts w:ascii="Times New Roman" w:eastAsia="Times New Roman" w:hAnsi="Times New Roman" w:cs="Times New Roman"/>
          <w:b/>
          <w:bCs/>
          <w:sz w:val="24"/>
          <w:szCs w:val="24"/>
        </w:rPr>
      </w:pPr>
    </w:p>
    <w:p w14:paraId="5D005BBC"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Abascal, R., López, E. y Zepeda, S. (2015). </w:t>
      </w:r>
      <w:r>
        <w:rPr>
          <w:rStyle w:val="Ninguno"/>
          <w:rFonts w:ascii="Times New Roman" w:hAnsi="Times New Roman"/>
          <w:i/>
          <w:iCs/>
          <w:sz w:val="18"/>
          <w:szCs w:val="18"/>
        </w:rPr>
        <w:t xml:space="preserve">Hola Mundo con </w:t>
      </w:r>
      <w:proofErr w:type="spellStart"/>
      <w:r>
        <w:rPr>
          <w:rStyle w:val="Ninguno"/>
          <w:rFonts w:ascii="Times New Roman" w:hAnsi="Times New Roman"/>
          <w:i/>
          <w:iCs/>
          <w:sz w:val="18"/>
          <w:szCs w:val="18"/>
        </w:rPr>
        <w:t>Processing</w:t>
      </w:r>
      <w:proofErr w:type="spellEnd"/>
      <w:r>
        <w:rPr>
          <w:rFonts w:ascii="Times New Roman" w:hAnsi="Times New Roman"/>
          <w:sz w:val="18"/>
          <w:szCs w:val="18"/>
          <w:lang w:val="es-ES_tradnl"/>
        </w:rPr>
        <w:t>. México: Universidad Autónoma Metropolitana.</w:t>
      </w:r>
    </w:p>
    <w:p w14:paraId="71CC3281"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sidRPr="00321CCF">
        <w:rPr>
          <w:rFonts w:ascii="Times New Roman" w:hAnsi="Times New Roman"/>
          <w:sz w:val="18"/>
          <w:szCs w:val="18"/>
          <w:lang w:val="en-US"/>
        </w:rPr>
        <w:t xml:space="preserve">Breas, C. y Fry, B. (2007). </w:t>
      </w:r>
      <w:r w:rsidRPr="00321CCF">
        <w:rPr>
          <w:rStyle w:val="Ninguno"/>
          <w:rFonts w:ascii="Times New Roman" w:hAnsi="Times New Roman"/>
          <w:i/>
          <w:iCs/>
          <w:sz w:val="18"/>
          <w:szCs w:val="18"/>
          <w:lang w:val="en-US"/>
        </w:rPr>
        <w:t>Processing. A Programming Handbook for Visual Designers and Artists.</w:t>
      </w:r>
      <w:r w:rsidRPr="00321CCF">
        <w:rPr>
          <w:rFonts w:ascii="Times New Roman" w:hAnsi="Times New Roman"/>
          <w:sz w:val="18"/>
          <w:szCs w:val="18"/>
          <w:lang w:val="en-US"/>
        </w:rPr>
        <w:t xml:space="preserve"> </w:t>
      </w:r>
      <w:r>
        <w:rPr>
          <w:rFonts w:ascii="Times New Roman" w:hAnsi="Times New Roman"/>
          <w:sz w:val="18"/>
          <w:szCs w:val="18"/>
          <w:lang w:val="es-ES_tradnl"/>
        </w:rPr>
        <w:t xml:space="preserve">Massachusetts: </w:t>
      </w:r>
      <w:proofErr w:type="spellStart"/>
      <w:r>
        <w:rPr>
          <w:rFonts w:ascii="Times New Roman" w:hAnsi="Times New Roman"/>
          <w:sz w:val="18"/>
          <w:szCs w:val="18"/>
          <w:lang w:val="es-ES_tradnl"/>
        </w:rPr>
        <w:t>The</w:t>
      </w:r>
      <w:proofErr w:type="spellEnd"/>
      <w:r>
        <w:rPr>
          <w:rFonts w:ascii="Times New Roman" w:hAnsi="Times New Roman"/>
          <w:sz w:val="18"/>
          <w:szCs w:val="18"/>
          <w:lang w:val="es-ES_tradnl"/>
        </w:rPr>
        <w:t xml:space="preserve"> MIT </w:t>
      </w:r>
      <w:proofErr w:type="spellStart"/>
      <w:r>
        <w:rPr>
          <w:rFonts w:ascii="Times New Roman" w:hAnsi="Times New Roman"/>
          <w:sz w:val="18"/>
          <w:szCs w:val="18"/>
          <w:lang w:val="es-ES_tradnl"/>
        </w:rPr>
        <w:t>Press</w:t>
      </w:r>
      <w:proofErr w:type="spellEnd"/>
      <w:r>
        <w:rPr>
          <w:rFonts w:ascii="Times New Roman" w:hAnsi="Times New Roman"/>
          <w:sz w:val="18"/>
          <w:szCs w:val="18"/>
          <w:lang w:val="es-ES_tradnl"/>
        </w:rPr>
        <w:t>.</w:t>
      </w:r>
    </w:p>
    <w:p w14:paraId="41BA7EB1"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proofErr w:type="spellStart"/>
      <w:r>
        <w:rPr>
          <w:rFonts w:ascii="Times New Roman" w:hAnsi="Times New Roman"/>
          <w:sz w:val="18"/>
          <w:szCs w:val="18"/>
          <w:lang w:val="es-ES_tradnl"/>
        </w:rPr>
        <w:t>Gompertz</w:t>
      </w:r>
      <w:proofErr w:type="spellEnd"/>
      <w:r>
        <w:rPr>
          <w:rFonts w:ascii="Times New Roman" w:hAnsi="Times New Roman"/>
          <w:sz w:val="18"/>
          <w:szCs w:val="18"/>
          <w:lang w:val="es-ES_tradnl"/>
        </w:rPr>
        <w:t xml:space="preserve">, W. (2012). </w:t>
      </w:r>
      <w:r>
        <w:rPr>
          <w:rStyle w:val="Ninguno"/>
          <w:rFonts w:ascii="Times New Roman" w:hAnsi="Times New Roman"/>
          <w:i/>
          <w:iCs/>
          <w:sz w:val="18"/>
          <w:szCs w:val="18"/>
        </w:rPr>
        <w:t>¿Qué estás mirando? 150 años de arte moderno en un abrir y cerrar de ojos</w:t>
      </w:r>
      <w:r>
        <w:rPr>
          <w:rFonts w:ascii="Times New Roman" w:hAnsi="Times New Roman"/>
          <w:sz w:val="18"/>
          <w:szCs w:val="18"/>
          <w:lang w:val="es-ES_tradnl"/>
        </w:rPr>
        <w:t>. Madrid: Taurus.</w:t>
      </w:r>
    </w:p>
    <w:p w14:paraId="2A9B21A5"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proofErr w:type="spellStart"/>
      <w:r>
        <w:rPr>
          <w:rFonts w:ascii="Times New Roman" w:hAnsi="Times New Roman"/>
          <w:sz w:val="18"/>
          <w:szCs w:val="18"/>
          <w:lang w:val="es-ES_tradnl"/>
        </w:rPr>
        <w:t>Joyanes</w:t>
      </w:r>
      <w:proofErr w:type="spellEnd"/>
      <w:r>
        <w:rPr>
          <w:rFonts w:ascii="Times New Roman" w:hAnsi="Times New Roman"/>
          <w:sz w:val="18"/>
          <w:szCs w:val="18"/>
          <w:lang w:val="es-ES_tradnl"/>
        </w:rPr>
        <w:t xml:space="preserve">, L. (2008). </w:t>
      </w:r>
      <w:r>
        <w:rPr>
          <w:rStyle w:val="Ninguno"/>
          <w:rFonts w:ascii="Times New Roman" w:hAnsi="Times New Roman"/>
          <w:i/>
          <w:iCs/>
          <w:sz w:val="18"/>
          <w:szCs w:val="18"/>
        </w:rPr>
        <w:t>Fundamentos de programación</w:t>
      </w:r>
      <w:r>
        <w:rPr>
          <w:rFonts w:ascii="Times New Roman" w:hAnsi="Times New Roman"/>
          <w:sz w:val="18"/>
          <w:szCs w:val="18"/>
          <w:lang w:val="es-ES_tradnl"/>
        </w:rPr>
        <w:t>. Madrid: McGraw-Hill.</w:t>
      </w:r>
    </w:p>
    <w:p w14:paraId="1C668C83"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r>
        <w:rPr>
          <w:rFonts w:ascii="Times New Roman" w:hAnsi="Times New Roman"/>
          <w:sz w:val="18"/>
          <w:szCs w:val="18"/>
          <w:lang w:val="es-ES_tradnl"/>
        </w:rPr>
        <w:t xml:space="preserve">Kandinsky, W. (1989). </w:t>
      </w:r>
      <w:r>
        <w:rPr>
          <w:rStyle w:val="Ninguno"/>
          <w:rFonts w:ascii="Times New Roman" w:hAnsi="Times New Roman"/>
          <w:i/>
          <w:iCs/>
          <w:sz w:val="18"/>
          <w:szCs w:val="18"/>
        </w:rPr>
        <w:t>De lo espiritual en el arte</w:t>
      </w:r>
      <w:r>
        <w:rPr>
          <w:rFonts w:ascii="Times New Roman" w:hAnsi="Times New Roman"/>
          <w:sz w:val="18"/>
          <w:szCs w:val="18"/>
          <w:lang w:val="es-ES_tradnl"/>
        </w:rPr>
        <w:t>. México: Premia.</w:t>
      </w:r>
    </w:p>
    <w:p w14:paraId="252941B4" w14:textId="77777777" w:rsidR="00A84055" w:rsidRDefault="0096083D">
      <w:pPr>
        <w:pStyle w:val="Cuerpo"/>
        <w:spacing w:after="40" w:line="360" w:lineRule="auto"/>
        <w:ind w:left="1134" w:hanging="567"/>
        <w:jc w:val="both"/>
        <w:rPr>
          <w:rFonts w:ascii="Times New Roman" w:eastAsia="Times New Roman" w:hAnsi="Times New Roman" w:cs="Times New Roman"/>
          <w:sz w:val="18"/>
          <w:szCs w:val="18"/>
        </w:rPr>
      </w:pPr>
      <w:proofErr w:type="spellStart"/>
      <w:r>
        <w:rPr>
          <w:rFonts w:ascii="Times New Roman" w:hAnsi="Times New Roman"/>
          <w:sz w:val="18"/>
          <w:szCs w:val="18"/>
          <w:lang w:val="es-ES_tradnl"/>
        </w:rPr>
        <w:t>Lupton</w:t>
      </w:r>
      <w:proofErr w:type="spellEnd"/>
      <w:r>
        <w:rPr>
          <w:rFonts w:ascii="Times New Roman" w:hAnsi="Times New Roman"/>
          <w:sz w:val="18"/>
          <w:szCs w:val="18"/>
          <w:lang w:val="es-ES_tradnl"/>
        </w:rPr>
        <w:t xml:space="preserve">, E. y Miller, A. (1994). </w:t>
      </w:r>
      <w:r>
        <w:rPr>
          <w:rStyle w:val="Ninguno"/>
          <w:rFonts w:ascii="Times New Roman" w:hAnsi="Times New Roman"/>
          <w:i/>
          <w:iCs/>
          <w:sz w:val="18"/>
          <w:szCs w:val="18"/>
        </w:rPr>
        <w:t xml:space="preserve">El </w:t>
      </w:r>
      <w:proofErr w:type="spellStart"/>
      <w:r>
        <w:rPr>
          <w:rStyle w:val="Ninguno"/>
          <w:rFonts w:ascii="Times New Roman" w:hAnsi="Times New Roman"/>
          <w:i/>
          <w:iCs/>
          <w:sz w:val="18"/>
          <w:szCs w:val="18"/>
        </w:rPr>
        <w:t>abc</w:t>
      </w:r>
      <w:proofErr w:type="spellEnd"/>
      <w:r>
        <w:rPr>
          <w:rStyle w:val="Ninguno"/>
          <w:rFonts w:ascii="Times New Roman" w:hAnsi="Times New Roman"/>
          <w:i/>
          <w:iCs/>
          <w:sz w:val="18"/>
          <w:szCs w:val="18"/>
        </w:rPr>
        <w:t xml:space="preserve"> de la Bauhaus y la teoría del diseño</w:t>
      </w:r>
      <w:r>
        <w:rPr>
          <w:rFonts w:ascii="Times New Roman" w:hAnsi="Times New Roman"/>
          <w:sz w:val="18"/>
          <w:szCs w:val="18"/>
          <w:lang w:val="es-ES_tradnl"/>
        </w:rPr>
        <w:t>. Barcelona: Gustavo Gili.</w:t>
      </w:r>
    </w:p>
    <w:p w14:paraId="3ACA4E23" w14:textId="77777777" w:rsidR="00A84055" w:rsidRDefault="0096083D">
      <w:pPr>
        <w:pStyle w:val="Cuerpo"/>
        <w:spacing w:after="40" w:line="360" w:lineRule="auto"/>
        <w:ind w:left="1134" w:hanging="567"/>
        <w:jc w:val="both"/>
        <w:rPr>
          <w:rStyle w:val="Ninguno"/>
          <w:rFonts w:ascii="Times New Roman" w:eastAsia="Times New Roman" w:hAnsi="Times New Roman" w:cs="Times New Roman"/>
          <w:sz w:val="18"/>
          <w:szCs w:val="18"/>
        </w:rPr>
      </w:pPr>
      <w:r>
        <w:rPr>
          <w:rFonts w:ascii="Times New Roman" w:hAnsi="Times New Roman"/>
          <w:sz w:val="18"/>
          <w:szCs w:val="18"/>
          <w:lang w:val="es-ES_tradnl"/>
        </w:rPr>
        <w:t xml:space="preserve">Rodríguez Morales, Luis (1995). </w:t>
      </w:r>
      <w:r>
        <w:rPr>
          <w:rStyle w:val="Ninguno"/>
          <w:rFonts w:ascii="Times New Roman" w:hAnsi="Times New Roman"/>
          <w:i/>
          <w:iCs/>
          <w:sz w:val="18"/>
          <w:szCs w:val="18"/>
        </w:rPr>
        <w:t xml:space="preserve">El diseño antes de la Bauhaus. </w:t>
      </w:r>
      <w:r>
        <w:rPr>
          <w:rStyle w:val="Ninguno"/>
          <w:rFonts w:ascii="Times New Roman" w:hAnsi="Times New Roman"/>
          <w:sz w:val="18"/>
          <w:szCs w:val="18"/>
        </w:rPr>
        <w:t>México: Designio.</w:t>
      </w:r>
    </w:p>
    <w:p w14:paraId="0BCDF8A6" w14:textId="7BA96C40" w:rsidR="00A84055" w:rsidRPr="00321CCF" w:rsidRDefault="0096083D" w:rsidP="00321CCF">
      <w:pPr>
        <w:pStyle w:val="Cuerpo"/>
        <w:spacing w:after="40" w:line="360" w:lineRule="auto"/>
        <w:ind w:left="1134" w:hanging="567"/>
        <w:jc w:val="both"/>
        <w:rPr>
          <w:rFonts w:ascii="Times New Roman" w:eastAsia="Times New Roman" w:hAnsi="Times New Roman" w:cs="Times New Roman"/>
          <w:sz w:val="18"/>
          <w:szCs w:val="18"/>
          <w:lang w:val="es-ES_tradnl"/>
        </w:rPr>
      </w:pPr>
      <w:proofErr w:type="spellStart"/>
      <w:r>
        <w:rPr>
          <w:rStyle w:val="Ninguno"/>
          <w:rFonts w:ascii="Times New Roman" w:hAnsi="Times New Roman"/>
          <w:sz w:val="18"/>
          <w:szCs w:val="18"/>
        </w:rPr>
        <w:t>Vygotski</w:t>
      </w:r>
      <w:proofErr w:type="spellEnd"/>
      <w:r>
        <w:rPr>
          <w:rStyle w:val="Ninguno"/>
          <w:rFonts w:ascii="Times New Roman" w:hAnsi="Times New Roman"/>
          <w:sz w:val="18"/>
          <w:szCs w:val="18"/>
        </w:rPr>
        <w:t xml:space="preserve">, L. (1979). </w:t>
      </w:r>
      <w:r>
        <w:rPr>
          <w:rStyle w:val="Ninguno"/>
          <w:rFonts w:ascii="Times New Roman" w:hAnsi="Times New Roman"/>
          <w:i/>
          <w:iCs/>
          <w:sz w:val="18"/>
          <w:szCs w:val="18"/>
        </w:rPr>
        <w:t>El desarrollo de los procesos psicológicos superiores</w:t>
      </w:r>
      <w:r>
        <w:rPr>
          <w:rStyle w:val="Ninguno"/>
          <w:rFonts w:ascii="Times New Roman" w:hAnsi="Times New Roman"/>
          <w:sz w:val="18"/>
          <w:szCs w:val="18"/>
        </w:rPr>
        <w:t>. Barcelona: Crítica.</w:t>
      </w:r>
    </w:p>
    <w:sectPr w:rsidR="00A84055" w:rsidRPr="00321CCF">
      <w:headerReference w:type="default" r:id="rId27"/>
      <w:footerReference w:type="default" r:id="rId28"/>
      <w:pgSz w:w="11906" w:h="16838"/>
      <w:pgMar w:top="1134" w:right="1134" w:bottom="1134" w:left="1134" w:header="709" w:footer="85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Autor" w:initials="A">
    <w:p w14:paraId="058A014C" w14:textId="2AB5F659" w:rsidR="008F0B1F" w:rsidRPr="008F0B1F" w:rsidRDefault="008F0B1F">
      <w:pPr>
        <w:pStyle w:val="Textocomentario"/>
        <w:rPr>
          <w:lang w:val="es-MX"/>
        </w:rPr>
      </w:pPr>
      <w:r>
        <w:rPr>
          <w:rStyle w:val="Refdecomentario"/>
        </w:rPr>
        <w:annotationRef/>
      </w:r>
      <w:r>
        <w:rPr>
          <w:lang w:val="es-MX"/>
        </w:rPr>
        <w:t>Revisar</w:t>
      </w:r>
      <w:r w:rsidR="00D554FB">
        <w:rPr>
          <w:lang w:val="es-MX"/>
        </w:rPr>
        <w:t>. Q</w:t>
      </w:r>
      <w:r w:rsidR="004B0DB8">
        <w:rPr>
          <w:lang w:val="es-MX"/>
        </w:rPr>
        <w:t>uizás sustituir “esta” por “la</w:t>
      </w:r>
      <w:r w:rsidRPr="008F0B1F">
        <w:rPr>
          <w:lang w:val="es-MX"/>
        </w:rPr>
        <w:t xml:space="preserve"> comprensión conjunta de estas disciplinas</w:t>
      </w:r>
      <w:r w:rsidR="00D554FB">
        <w:rPr>
          <w:lang w:val="es-MX"/>
        </w:rPr>
        <w:t>” p</w:t>
      </w:r>
      <w:r w:rsidR="00B17906">
        <w:rPr>
          <w:lang w:val="es-MX"/>
        </w:rPr>
        <w:t xml:space="preserve">uede ayudar a </w:t>
      </w:r>
      <w:r w:rsidR="00D554FB">
        <w:rPr>
          <w:lang w:val="es-MX"/>
        </w:rPr>
        <w:t>reducir el uso de las palabras “este/esta” en la oración.</w:t>
      </w:r>
    </w:p>
  </w:comment>
  <w:comment w:id="7" w:author="Autor" w:initials="A">
    <w:p w14:paraId="11FB0461" w14:textId="6A1658A0" w:rsidR="00F6782C" w:rsidRPr="00F6782C" w:rsidRDefault="00F6782C">
      <w:pPr>
        <w:pStyle w:val="Textocomentario"/>
        <w:rPr>
          <w:lang w:val="es-MX"/>
        </w:rPr>
      </w:pPr>
      <w:r>
        <w:rPr>
          <w:rStyle w:val="Refdecomentario"/>
        </w:rPr>
        <w:annotationRef/>
      </w:r>
      <w:r w:rsidRPr="009B66FC">
        <w:rPr>
          <w:lang w:val="es-MX"/>
        </w:rPr>
        <w:t>Reformular la oración en forma activ</w:t>
      </w:r>
      <w:r>
        <w:rPr>
          <w:lang w:val="es-MX"/>
        </w:rPr>
        <w:t>a puede contribuir a mayor claridad en esta parte. Aunque puede inferirse que se trata de una propuesta de Kandinsky, no es del todo explícito en la formulación. Así mismo, la cita carece de autor, lo cual no permite establecer un vínculo claro con la procedencia de la idea que se muestra.</w:t>
      </w:r>
    </w:p>
  </w:comment>
  <w:comment w:id="8" w:author="Autor" w:initials="A">
    <w:p w14:paraId="6C5E8ED0" w14:textId="15763406" w:rsidR="004658B5" w:rsidRPr="004658B5" w:rsidRDefault="004658B5">
      <w:pPr>
        <w:pStyle w:val="Textocomentario"/>
        <w:rPr>
          <w:lang w:val="es-MX"/>
        </w:rPr>
      </w:pPr>
      <w:r>
        <w:rPr>
          <w:rStyle w:val="Refdecomentario"/>
        </w:rPr>
        <w:annotationRef/>
      </w:r>
      <w:r w:rsidRPr="004658B5">
        <w:rPr>
          <w:lang w:val="es-MX"/>
        </w:rPr>
        <w:t xml:space="preserve">Se recomienda incluir el número de página </w:t>
      </w:r>
      <w:r>
        <w:rPr>
          <w:lang w:val="es-MX"/>
        </w:rPr>
        <w:t>en la que se encuentra esta información en el texto referenciado.</w:t>
      </w:r>
    </w:p>
  </w:comment>
  <w:comment w:id="14" w:author="Autor" w:initials="A">
    <w:p w14:paraId="7886720E" w14:textId="19FD8CE5" w:rsidR="00E91B60" w:rsidRPr="00E91B60" w:rsidRDefault="00E91B60">
      <w:pPr>
        <w:pStyle w:val="Textocomentario"/>
        <w:rPr>
          <w:lang w:val="es-MX"/>
        </w:rPr>
      </w:pPr>
      <w:r>
        <w:rPr>
          <w:rStyle w:val="Refdecomentario"/>
        </w:rPr>
        <w:annotationRef/>
      </w:r>
      <w:r w:rsidRPr="00E91B60">
        <w:rPr>
          <w:lang w:val="es-MX"/>
        </w:rPr>
        <w:t xml:space="preserve">Aquí valdría la pena precisar </w:t>
      </w:r>
      <w:r w:rsidR="00993E2C">
        <w:rPr>
          <w:lang w:val="es-MX"/>
        </w:rPr>
        <w:t>nombrando a algunos de estos profesores.</w:t>
      </w:r>
    </w:p>
  </w:comment>
  <w:comment w:id="13" w:author="Autor" w:initials="A">
    <w:p w14:paraId="19B521B6" w14:textId="5DE993D4" w:rsidR="00B37956" w:rsidRPr="00B37956" w:rsidRDefault="00BF0173">
      <w:pPr>
        <w:pStyle w:val="Textocomentario"/>
        <w:rPr>
          <w:lang w:val="es-MX"/>
        </w:rPr>
      </w:pPr>
      <w:r>
        <w:rPr>
          <w:lang w:val="es-MX"/>
        </w:rPr>
        <w:t xml:space="preserve">Se sugiere </w:t>
      </w:r>
      <w:r w:rsidR="00B37956">
        <w:rPr>
          <w:rStyle w:val="Refdecomentario"/>
        </w:rPr>
        <w:annotationRef/>
      </w:r>
      <w:r>
        <w:rPr>
          <w:lang w:val="es-MX"/>
        </w:rPr>
        <w:t>r</w:t>
      </w:r>
      <w:r w:rsidR="00B37956" w:rsidRPr="00B37956">
        <w:rPr>
          <w:lang w:val="es-MX"/>
        </w:rPr>
        <w:t xml:space="preserve">evisar: </w:t>
      </w:r>
      <w:r w:rsidR="009C7497">
        <w:rPr>
          <w:lang w:val="es-MX"/>
        </w:rPr>
        <w:t xml:space="preserve">La redacción actual no establece de manera clara la relación entre </w:t>
      </w:r>
      <w:r w:rsidR="007B55EE">
        <w:rPr>
          <w:lang w:val="es-MX"/>
        </w:rPr>
        <w:t xml:space="preserve">a) </w:t>
      </w:r>
      <w:r w:rsidR="009C7497">
        <w:rPr>
          <w:lang w:val="es-MX"/>
        </w:rPr>
        <w:t xml:space="preserve">la orientación marxista de los profesores y la influencia del marxismo en la educación y </w:t>
      </w:r>
      <w:r w:rsidR="007B55EE">
        <w:rPr>
          <w:lang w:val="es-MX"/>
        </w:rPr>
        <w:t xml:space="preserve">b) </w:t>
      </w:r>
      <w:r w:rsidR="008F0938">
        <w:rPr>
          <w:lang w:val="es-MX"/>
        </w:rPr>
        <w:t xml:space="preserve">la programación </w:t>
      </w:r>
      <w:r w:rsidR="007B55EE">
        <w:rPr>
          <w:lang w:val="es-MX"/>
        </w:rPr>
        <w:t>como código y lenguaje.</w:t>
      </w:r>
      <w:r w:rsidR="0095541F">
        <w:rPr>
          <w:lang w:val="es-MX"/>
        </w:rPr>
        <w:t xml:space="preserve"> Una reformulación podría </w:t>
      </w:r>
      <w:r w:rsidR="009903C1">
        <w:rPr>
          <w:lang w:val="es-MX"/>
        </w:rPr>
        <w:t>ayudar a explicar el</w:t>
      </w:r>
      <w:r>
        <w:rPr>
          <w:lang w:val="es-MX"/>
        </w:rPr>
        <w:t xml:space="preserve"> rol del</w:t>
      </w:r>
      <w:r w:rsidR="009903C1">
        <w:rPr>
          <w:lang w:val="es-MX"/>
        </w:rPr>
        <w:t xml:space="preserve"> contexto social</w:t>
      </w:r>
      <w:r>
        <w:rPr>
          <w:lang w:val="es-MX"/>
        </w:rPr>
        <w:t xml:space="preserve"> en la enseñanza – aprendizaje del diseño</w:t>
      </w:r>
      <w:r w:rsidR="004C4280">
        <w:rPr>
          <w:lang w:val="es-MX"/>
        </w:rPr>
        <w:t xml:space="preserve"> a través del paralelismo con el lenguaje (y </w:t>
      </w:r>
      <w:r w:rsidR="00933890">
        <w:rPr>
          <w:lang w:val="es-MX"/>
        </w:rPr>
        <w:t xml:space="preserve">de </w:t>
      </w:r>
      <w:r w:rsidR="004C4280">
        <w:rPr>
          <w:lang w:val="es-MX"/>
        </w:rPr>
        <w:t>la programación como lenguaje).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58A014C" w15:done="0"/>
  <w15:commentEx w15:paraId="11FB0461" w15:done="0"/>
  <w15:commentEx w15:paraId="6C5E8ED0" w15:done="0"/>
  <w15:commentEx w15:paraId="7886720E" w15:done="0"/>
  <w15:commentEx w15:paraId="19B521B6"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58A014C" w16cid:durableId="23D14804"/>
  <w16cid:commentId w16cid:paraId="11FB0461" w16cid:durableId="23D14A53"/>
  <w16cid:commentId w16cid:paraId="6C5E8ED0" w16cid:durableId="23D14A6B"/>
  <w16cid:commentId w16cid:paraId="7886720E" w16cid:durableId="23D14BD8"/>
  <w16cid:commentId w16cid:paraId="19B521B6" w16cid:durableId="23D14C3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93F00F" w14:textId="77777777" w:rsidR="000B3E72" w:rsidRDefault="000B3E72">
      <w:r>
        <w:separator/>
      </w:r>
    </w:p>
  </w:endnote>
  <w:endnote w:type="continuationSeparator" w:id="0">
    <w:p w14:paraId="19B81581" w14:textId="77777777" w:rsidR="000B3E72" w:rsidRDefault="000B3E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 w:name="Helvetica Neue">
    <w:altName w:val="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EBFEF6" w14:textId="77777777" w:rsidR="00A84055" w:rsidRDefault="0096083D">
    <w:pPr>
      <w:pStyle w:val="Encabezadoypie"/>
      <w:tabs>
        <w:tab w:val="clear" w:pos="9020"/>
        <w:tab w:val="center" w:pos="4819"/>
        <w:tab w:val="right" w:pos="9638"/>
      </w:tabs>
    </w:pPr>
    <w:r>
      <w:rPr>
        <w:sz w:val="20"/>
        <w:szCs w:val="20"/>
      </w:rPr>
      <w:tab/>
    </w:r>
    <w:r>
      <w:rPr>
        <w:sz w:val="20"/>
        <w:szCs w:val="20"/>
      </w:rPr>
      <w:tab/>
    </w:r>
    <w:r>
      <w:rPr>
        <w:sz w:val="20"/>
        <w:szCs w:val="20"/>
      </w:rPr>
      <w:fldChar w:fldCharType="begin"/>
    </w:r>
    <w:r>
      <w:rPr>
        <w:sz w:val="20"/>
        <w:szCs w:val="20"/>
      </w:rPr>
      <w:instrText xml:space="preserve"> PAGE </w:instrText>
    </w:r>
    <w:r>
      <w:rPr>
        <w:sz w:val="20"/>
        <w:szCs w:val="20"/>
      </w:rPr>
      <w:fldChar w:fldCharType="separate"/>
    </w:r>
    <w:r w:rsidR="00321CCF">
      <w:rPr>
        <w:noProof/>
        <w:sz w:val="20"/>
        <w:szCs w:val="20"/>
      </w:rPr>
      <w:t>1</w:t>
    </w:r>
    <w:r>
      <w:rPr>
        <w:sz w:val="20"/>
        <w:szCs w:val="20"/>
      </w:rPr>
      <w:fldChar w:fldCharType="end"/>
    </w:r>
    <w:r>
      <w:rPr>
        <w:sz w:val="20"/>
        <w:szCs w:val="20"/>
        <w:lang w:val="es-ES_tradnl"/>
      </w:rPr>
      <w:t xml:space="preserve"> de </w:t>
    </w:r>
    <w:r>
      <w:rPr>
        <w:sz w:val="20"/>
        <w:szCs w:val="20"/>
      </w:rPr>
      <w:fldChar w:fldCharType="begin"/>
    </w:r>
    <w:r>
      <w:rPr>
        <w:sz w:val="20"/>
        <w:szCs w:val="20"/>
      </w:rPr>
      <w:instrText xml:space="preserve"> NUMPAGES </w:instrText>
    </w:r>
    <w:r>
      <w:rPr>
        <w:sz w:val="20"/>
        <w:szCs w:val="20"/>
      </w:rPr>
      <w:fldChar w:fldCharType="separate"/>
    </w:r>
    <w:r w:rsidR="00321CCF">
      <w:rPr>
        <w:noProof/>
        <w:sz w:val="20"/>
        <w:szCs w:val="20"/>
      </w:rPr>
      <w:t>2</w:t>
    </w:r>
    <w:r>
      <w:rPr>
        <w:sz w:val="20"/>
        <w:szCs w:val="2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28587A" w14:textId="77777777" w:rsidR="000B3E72" w:rsidRDefault="000B3E72">
      <w:r>
        <w:separator/>
      </w:r>
    </w:p>
  </w:footnote>
  <w:footnote w:type="continuationSeparator" w:id="0">
    <w:p w14:paraId="0A46A3B6" w14:textId="77777777" w:rsidR="000B3E72" w:rsidRDefault="000B3E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D2330D" w14:textId="77777777" w:rsidR="00A84055" w:rsidRDefault="00A840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B9D1A4D"/>
    <w:multiLevelType w:val="hybridMultilevel"/>
    <w:tmpl w:val="65DAF2A2"/>
    <w:styleLink w:val="Letra"/>
    <w:lvl w:ilvl="0" w:tplc="E662C9D8">
      <w:start w:val="1"/>
      <w:numFmt w:val="lowerLetter"/>
      <w:lvlText w:val="%1)"/>
      <w:lvlJc w:val="left"/>
      <w:pPr>
        <w:ind w:left="360" w:hanging="360"/>
      </w:pPr>
      <w:rPr>
        <w:rFonts w:hAnsi="Arial Unicode MS"/>
        <w:caps w:val="0"/>
        <w:smallCaps w:val="0"/>
        <w:strike w:val="0"/>
        <w:dstrike w:val="0"/>
        <w:outline w:val="0"/>
        <w:emboss w:val="0"/>
        <w:imprint w:val="0"/>
        <w:spacing w:val="0"/>
        <w:w w:val="100"/>
        <w:kern w:val="0"/>
        <w:position w:val="0"/>
        <w:highlight w:val="none"/>
        <w:vertAlign w:val="baseline"/>
      </w:rPr>
    </w:lvl>
    <w:lvl w:ilvl="1" w:tplc="1D30433C">
      <w:start w:val="1"/>
      <w:numFmt w:val="lowerLetter"/>
      <w:lvlText w:val="%2)"/>
      <w:lvlJc w:val="left"/>
      <w:pPr>
        <w:ind w:left="753" w:hanging="393"/>
      </w:pPr>
      <w:rPr>
        <w:rFonts w:hAnsi="Arial Unicode MS"/>
        <w:caps w:val="0"/>
        <w:smallCaps w:val="0"/>
        <w:strike w:val="0"/>
        <w:dstrike w:val="0"/>
        <w:outline w:val="0"/>
        <w:emboss w:val="0"/>
        <w:imprint w:val="0"/>
        <w:spacing w:val="0"/>
        <w:w w:val="100"/>
        <w:kern w:val="0"/>
        <w:position w:val="0"/>
        <w:highlight w:val="none"/>
        <w:vertAlign w:val="baseline"/>
      </w:rPr>
    </w:lvl>
    <w:lvl w:ilvl="2" w:tplc="BD7CCF64">
      <w:start w:val="1"/>
      <w:numFmt w:val="lowerLetter"/>
      <w:lvlText w:val="%3)"/>
      <w:lvlJc w:val="left"/>
      <w:pPr>
        <w:ind w:left="1113" w:hanging="393"/>
      </w:pPr>
      <w:rPr>
        <w:rFonts w:hAnsi="Arial Unicode MS"/>
        <w:caps w:val="0"/>
        <w:smallCaps w:val="0"/>
        <w:strike w:val="0"/>
        <w:dstrike w:val="0"/>
        <w:outline w:val="0"/>
        <w:emboss w:val="0"/>
        <w:imprint w:val="0"/>
        <w:spacing w:val="0"/>
        <w:w w:val="100"/>
        <w:kern w:val="0"/>
        <w:position w:val="0"/>
        <w:highlight w:val="none"/>
        <w:vertAlign w:val="baseline"/>
      </w:rPr>
    </w:lvl>
    <w:lvl w:ilvl="3" w:tplc="C498B38E">
      <w:start w:val="1"/>
      <w:numFmt w:val="lowerLetter"/>
      <w:lvlText w:val="%4)"/>
      <w:lvlJc w:val="left"/>
      <w:pPr>
        <w:ind w:left="1473" w:hanging="393"/>
      </w:pPr>
      <w:rPr>
        <w:rFonts w:hAnsi="Arial Unicode MS"/>
        <w:caps w:val="0"/>
        <w:smallCaps w:val="0"/>
        <w:strike w:val="0"/>
        <w:dstrike w:val="0"/>
        <w:outline w:val="0"/>
        <w:emboss w:val="0"/>
        <w:imprint w:val="0"/>
        <w:spacing w:val="0"/>
        <w:w w:val="100"/>
        <w:kern w:val="0"/>
        <w:position w:val="0"/>
        <w:highlight w:val="none"/>
        <w:vertAlign w:val="baseline"/>
      </w:rPr>
    </w:lvl>
    <w:lvl w:ilvl="4" w:tplc="FE36000E">
      <w:start w:val="1"/>
      <w:numFmt w:val="lowerLetter"/>
      <w:lvlText w:val="%5)"/>
      <w:lvlJc w:val="left"/>
      <w:pPr>
        <w:ind w:left="1833" w:hanging="393"/>
      </w:pPr>
      <w:rPr>
        <w:rFonts w:hAnsi="Arial Unicode MS"/>
        <w:caps w:val="0"/>
        <w:smallCaps w:val="0"/>
        <w:strike w:val="0"/>
        <w:dstrike w:val="0"/>
        <w:outline w:val="0"/>
        <w:emboss w:val="0"/>
        <w:imprint w:val="0"/>
        <w:spacing w:val="0"/>
        <w:w w:val="100"/>
        <w:kern w:val="0"/>
        <w:position w:val="0"/>
        <w:highlight w:val="none"/>
        <w:vertAlign w:val="baseline"/>
      </w:rPr>
    </w:lvl>
    <w:lvl w:ilvl="5" w:tplc="67A0FFD6">
      <w:start w:val="1"/>
      <w:numFmt w:val="lowerLetter"/>
      <w:lvlText w:val="%6)"/>
      <w:lvlJc w:val="left"/>
      <w:pPr>
        <w:ind w:left="2193" w:hanging="393"/>
      </w:pPr>
      <w:rPr>
        <w:rFonts w:hAnsi="Arial Unicode MS"/>
        <w:caps w:val="0"/>
        <w:smallCaps w:val="0"/>
        <w:strike w:val="0"/>
        <w:dstrike w:val="0"/>
        <w:outline w:val="0"/>
        <w:emboss w:val="0"/>
        <w:imprint w:val="0"/>
        <w:spacing w:val="0"/>
        <w:w w:val="100"/>
        <w:kern w:val="0"/>
        <w:position w:val="0"/>
        <w:highlight w:val="none"/>
        <w:vertAlign w:val="baseline"/>
      </w:rPr>
    </w:lvl>
    <w:lvl w:ilvl="6" w:tplc="7F600EFE">
      <w:start w:val="1"/>
      <w:numFmt w:val="lowerLetter"/>
      <w:lvlText w:val="%7)"/>
      <w:lvlJc w:val="left"/>
      <w:pPr>
        <w:ind w:left="2553" w:hanging="393"/>
      </w:pPr>
      <w:rPr>
        <w:rFonts w:hAnsi="Arial Unicode MS"/>
        <w:caps w:val="0"/>
        <w:smallCaps w:val="0"/>
        <w:strike w:val="0"/>
        <w:dstrike w:val="0"/>
        <w:outline w:val="0"/>
        <w:emboss w:val="0"/>
        <w:imprint w:val="0"/>
        <w:spacing w:val="0"/>
        <w:w w:val="100"/>
        <w:kern w:val="0"/>
        <w:position w:val="0"/>
        <w:highlight w:val="none"/>
        <w:vertAlign w:val="baseline"/>
      </w:rPr>
    </w:lvl>
    <w:lvl w:ilvl="7" w:tplc="8C24CC7C">
      <w:start w:val="1"/>
      <w:numFmt w:val="lowerLetter"/>
      <w:lvlText w:val="%8)"/>
      <w:lvlJc w:val="left"/>
      <w:pPr>
        <w:ind w:left="2913" w:hanging="393"/>
      </w:pPr>
      <w:rPr>
        <w:rFonts w:hAnsi="Arial Unicode MS"/>
        <w:caps w:val="0"/>
        <w:smallCaps w:val="0"/>
        <w:strike w:val="0"/>
        <w:dstrike w:val="0"/>
        <w:outline w:val="0"/>
        <w:emboss w:val="0"/>
        <w:imprint w:val="0"/>
        <w:spacing w:val="0"/>
        <w:w w:val="100"/>
        <w:kern w:val="0"/>
        <w:position w:val="0"/>
        <w:highlight w:val="none"/>
        <w:vertAlign w:val="baseline"/>
      </w:rPr>
    </w:lvl>
    <w:lvl w:ilvl="8" w:tplc="60A0359C">
      <w:start w:val="1"/>
      <w:numFmt w:val="lowerLetter"/>
      <w:lvlText w:val="%9)"/>
      <w:lvlJc w:val="left"/>
      <w:pPr>
        <w:ind w:left="3273" w:hanging="393"/>
      </w:pPr>
      <w:rPr>
        <w:rFonts w:hAnsi="Arial Unicode MS"/>
        <w:caps w:val="0"/>
        <w:smallCaps w:val="0"/>
        <w:strike w:val="0"/>
        <w:dstrike w:val="0"/>
        <w:outline w:val="0"/>
        <w:emboss w:val="0"/>
        <w:imprint w:val="0"/>
        <w:spacing w:val="0"/>
        <w:w w:val="100"/>
        <w:kern w:val="0"/>
        <w:position w:val="0"/>
        <w:highlight w:val="none"/>
        <w:vertAlign w:val="baseline"/>
      </w:rPr>
    </w:lvl>
  </w:abstractNum>
  <w:abstractNum w:abstractNumId="1" w15:restartNumberingAfterBreak="0">
    <w:nsid w:val="61EC6B21"/>
    <w:multiLevelType w:val="hybridMultilevel"/>
    <w:tmpl w:val="65DAF2A2"/>
    <w:numStyleLink w:val="Letra"/>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9"/>
  <w:removePersonalInformation/>
  <w:removeDateAndTime/>
  <w:displayBackgroundShape/>
  <w:proofState w:spelling="clean" w:grammar="clean"/>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055"/>
    <w:rsid w:val="000B3E72"/>
    <w:rsid w:val="002D6644"/>
    <w:rsid w:val="00321CCF"/>
    <w:rsid w:val="003261DF"/>
    <w:rsid w:val="003A0F3B"/>
    <w:rsid w:val="0042365B"/>
    <w:rsid w:val="004658B5"/>
    <w:rsid w:val="00466490"/>
    <w:rsid w:val="004B0DB8"/>
    <w:rsid w:val="004C249E"/>
    <w:rsid w:val="004C4280"/>
    <w:rsid w:val="005C65F7"/>
    <w:rsid w:val="006442BE"/>
    <w:rsid w:val="00711F04"/>
    <w:rsid w:val="007B55EE"/>
    <w:rsid w:val="007E3B69"/>
    <w:rsid w:val="007F0525"/>
    <w:rsid w:val="008251E7"/>
    <w:rsid w:val="008459EF"/>
    <w:rsid w:val="008F0938"/>
    <w:rsid w:val="008F0B1F"/>
    <w:rsid w:val="00933890"/>
    <w:rsid w:val="0095541F"/>
    <w:rsid w:val="0096083D"/>
    <w:rsid w:val="009903C1"/>
    <w:rsid w:val="00993E2C"/>
    <w:rsid w:val="009951B6"/>
    <w:rsid w:val="009B66FC"/>
    <w:rsid w:val="009C7497"/>
    <w:rsid w:val="00A576F0"/>
    <w:rsid w:val="00A84055"/>
    <w:rsid w:val="00A9564E"/>
    <w:rsid w:val="00B12575"/>
    <w:rsid w:val="00B17906"/>
    <w:rsid w:val="00B37956"/>
    <w:rsid w:val="00BD4805"/>
    <w:rsid w:val="00BF0173"/>
    <w:rsid w:val="00CF4566"/>
    <w:rsid w:val="00D33A3B"/>
    <w:rsid w:val="00D554FB"/>
    <w:rsid w:val="00DD47CE"/>
    <w:rsid w:val="00E91B60"/>
    <w:rsid w:val="00F6782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ecimalSymbol w:val="."/>
  <w:listSeparator w:val=","/>
  <w14:docId w14:val="4805A7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Arial Unicode MS" w:hAnsi="Times New Roman" w:cs="Times New Roman"/>
        <w:bdr w:val="nil"/>
        <w:lang w:val="es-MX" w:eastAsia="es-ES_tradnl"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rPr>
      <w:u w:val="single"/>
    </w:rPr>
  </w:style>
  <w:style w:type="table" w:customStyle="1" w:styleId="TableNormal">
    <w:name w:val="Table Normal"/>
    <w:tblPr>
      <w:tblInd w:w="0" w:type="dxa"/>
      <w:tblCellMar>
        <w:top w:w="0" w:type="dxa"/>
        <w:left w:w="0" w:type="dxa"/>
        <w:bottom w:w="0" w:type="dxa"/>
        <w:right w:w="0" w:type="dxa"/>
      </w:tblCellMar>
    </w:tblPr>
  </w:style>
  <w:style w:type="paragraph" w:customStyle="1" w:styleId="Encabezadoypie">
    <w:name w:val="Encabezado y pie"/>
    <w:pPr>
      <w:tabs>
        <w:tab w:val="right" w:pos="9020"/>
      </w:tabs>
    </w:pPr>
    <w:rPr>
      <w:rFonts w:ascii="Helvetica Neue" w:hAnsi="Helvetica Neue" w:cs="Arial Unicode MS"/>
      <w:color w:val="000000"/>
      <w:sz w:val="24"/>
      <w:szCs w:val="24"/>
      <w14:textOutline w14:w="0" w14:cap="flat" w14:cmpd="sng" w14:algn="ctr">
        <w14:noFill/>
        <w14:prstDash w14:val="solid"/>
        <w14:bevel/>
      </w14:textOutline>
    </w:rPr>
  </w:style>
  <w:style w:type="paragraph" w:customStyle="1" w:styleId="Predeterminado">
    <w:name w:val="Predeterminado"/>
    <w:pPr>
      <w:jc w:val="both"/>
    </w:pPr>
    <w:rPr>
      <w:rFonts w:ascii="Helvetica" w:hAnsi="Helvetica" w:cs="Arial Unicode MS"/>
      <w:color w:val="000000"/>
      <w:shd w:val="clear" w:color="auto" w:fill="FFFFFF"/>
      <w:lang w:val="es-ES_tradnl"/>
      <w14:textOutline w14:w="0" w14:cap="flat" w14:cmpd="sng" w14:algn="ctr">
        <w14:noFill/>
        <w14:prstDash w14:val="solid"/>
        <w14:bevel/>
      </w14:textOutline>
      <w14:textFill>
        <w14:solidFill>
          <w14:srgbClr w14:val="000000">
            <w14:alpha w14:val="12941"/>
          </w14:srgbClr>
        </w14:solidFill>
      </w14:textFill>
    </w:rPr>
  </w:style>
  <w:style w:type="paragraph" w:customStyle="1" w:styleId="Cuerpo">
    <w:name w:val="Cuerpo"/>
    <w:rPr>
      <w:rFonts w:ascii="Helvetica Neue" w:eastAsia="Helvetica Neue" w:hAnsi="Helvetica Neue" w:cs="Helvetica Neue"/>
      <w:color w:val="000000"/>
      <w:sz w:val="22"/>
      <w:szCs w:val="22"/>
      <w14:textOutline w14:w="0" w14:cap="flat" w14:cmpd="sng" w14:algn="ctr">
        <w14:noFill/>
        <w14:prstDash w14:val="solid"/>
        <w14:bevel/>
      </w14:textOutline>
    </w:rPr>
  </w:style>
  <w:style w:type="character" w:customStyle="1" w:styleId="Ninguno">
    <w:name w:val="Ninguno"/>
    <w:rPr>
      <w:lang w:val="es-ES_tradnl"/>
    </w:rPr>
  </w:style>
  <w:style w:type="numbering" w:customStyle="1" w:styleId="Letra">
    <w:name w:val="Letra"/>
    <w:pPr>
      <w:numPr>
        <w:numId w:val="1"/>
      </w:numPr>
    </w:pPr>
  </w:style>
  <w:style w:type="character" w:customStyle="1" w:styleId="Hyperlink0">
    <w:name w:val="Hyperlink.0"/>
    <w:basedOn w:val="Hipervnculo"/>
    <w:rPr>
      <w:u w:val="single"/>
    </w:rPr>
  </w:style>
  <w:style w:type="character" w:styleId="Refdecomentario">
    <w:name w:val="annotation reference"/>
    <w:basedOn w:val="Fuentedeprrafopredeter"/>
    <w:uiPriority w:val="99"/>
    <w:semiHidden/>
    <w:unhideWhenUsed/>
    <w:rsid w:val="008F0B1F"/>
    <w:rPr>
      <w:sz w:val="16"/>
      <w:szCs w:val="16"/>
    </w:rPr>
  </w:style>
  <w:style w:type="paragraph" w:styleId="Textocomentario">
    <w:name w:val="annotation text"/>
    <w:basedOn w:val="Normal"/>
    <w:link w:val="TextocomentarioCar"/>
    <w:uiPriority w:val="99"/>
    <w:semiHidden/>
    <w:unhideWhenUsed/>
    <w:rsid w:val="008F0B1F"/>
    <w:rPr>
      <w:sz w:val="20"/>
      <w:szCs w:val="20"/>
    </w:rPr>
  </w:style>
  <w:style w:type="character" w:customStyle="1" w:styleId="TextocomentarioCar">
    <w:name w:val="Texto comentario Car"/>
    <w:basedOn w:val="Fuentedeprrafopredeter"/>
    <w:link w:val="Textocomentario"/>
    <w:uiPriority w:val="99"/>
    <w:semiHidden/>
    <w:rsid w:val="008F0B1F"/>
    <w:rPr>
      <w:lang w:val="en-US" w:eastAsia="en-US"/>
    </w:rPr>
  </w:style>
  <w:style w:type="paragraph" w:styleId="Asuntodelcomentario">
    <w:name w:val="annotation subject"/>
    <w:basedOn w:val="Textocomentario"/>
    <w:next w:val="Textocomentario"/>
    <w:link w:val="AsuntodelcomentarioCar"/>
    <w:uiPriority w:val="99"/>
    <w:semiHidden/>
    <w:unhideWhenUsed/>
    <w:rsid w:val="008F0B1F"/>
    <w:rPr>
      <w:b/>
      <w:bCs/>
    </w:rPr>
  </w:style>
  <w:style w:type="character" w:customStyle="1" w:styleId="AsuntodelcomentarioCar">
    <w:name w:val="Asunto del comentario Car"/>
    <w:basedOn w:val="TextocomentarioCar"/>
    <w:link w:val="Asuntodelcomentario"/>
    <w:uiPriority w:val="99"/>
    <w:semiHidden/>
    <w:rsid w:val="008F0B1F"/>
    <w:rPr>
      <w:b/>
      <w:bCs/>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processing.org" TargetMode="External"/><Relationship Id="rId18" Type="http://schemas.openxmlformats.org/officeDocument/2006/relationships/image" Target="media/image10.jpeg"/><Relationship Id="rId26" Type="http://schemas.openxmlformats.org/officeDocument/2006/relationships/image" Target="media/image60.jpeg"/><Relationship Id="rId3" Type="http://schemas.openxmlformats.org/officeDocument/2006/relationships/customXml" Target="../customXml/item3.xml"/><Relationship Id="rId21" Type="http://schemas.openxmlformats.org/officeDocument/2006/relationships/image" Target="media/image5.jpe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3.jpeg"/><Relationship Id="rId25"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2.jpeg"/><Relationship Id="rId20" Type="http://schemas.openxmlformats.org/officeDocument/2006/relationships/image" Target="media/image30.jpe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image" Target="media/image50.jpeg"/><Relationship Id="rId5" Type="http://schemas.openxmlformats.org/officeDocument/2006/relationships/styles" Target="styles.xml"/><Relationship Id="rId15" Type="http://schemas.openxmlformats.org/officeDocument/2006/relationships/image" Target="media/image1.jpeg"/><Relationship Id="rId23" Type="http://schemas.openxmlformats.org/officeDocument/2006/relationships/image" Target="media/image6.jpeg"/><Relationship Id="rId28" Type="http://schemas.openxmlformats.org/officeDocument/2006/relationships/footer" Target="footer1.xml"/><Relationship Id="rId10" Type="http://schemas.openxmlformats.org/officeDocument/2006/relationships/comments" Target="comments.xml"/><Relationship Id="rId19" Type="http://schemas.openxmlformats.org/officeDocument/2006/relationships/image" Target="media/image4.jpe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yperlink" Target="https://pad.programando.li/s/ProcesandoLaEmergencia" TargetMode="External"/><Relationship Id="rId22" Type="http://schemas.openxmlformats.org/officeDocument/2006/relationships/image" Target="media/image40.jpeg"/><Relationship Id="rId27" Type="http://schemas.openxmlformats.org/officeDocument/2006/relationships/header" Target="header1.xml"/><Relationship Id="rId30" Type="http://schemas.openxmlformats.org/officeDocument/2006/relationships/theme" Target="theme/theme1.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5D5D5"/>
      </a:lt2>
      <a:accent1>
        <a:srgbClr val="00A2FF"/>
      </a:accent1>
      <a:accent2>
        <a:srgbClr val="16E7CF"/>
      </a:accent2>
      <a:accent3>
        <a:srgbClr val="61D836"/>
      </a:accent3>
      <a:accent4>
        <a:srgbClr val="FFD932"/>
      </a:accent4>
      <a:accent5>
        <a:srgbClr val="FF644E"/>
      </a:accent5>
      <a:accent6>
        <a:srgbClr val="FF42A1"/>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000000"/>
        </a:solid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584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Helvetica Neue Medium"/>
            <a:ea typeface="Helvetica Neue Medium"/>
            <a:cs typeface="Helvetica Neue Medium"/>
            <a:sym typeface="Helvetica Neue Medium"/>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44AEAD77996C94498220C804EA3732DA" ma:contentTypeVersion="2" ma:contentTypeDescription="Create a new document." ma:contentTypeScope="" ma:versionID="2a042bb88b2cc7907cebbb790d59933e">
  <xsd:schema xmlns:xsd="http://www.w3.org/2001/XMLSchema" xmlns:xs="http://www.w3.org/2001/XMLSchema" xmlns:p="http://schemas.microsoft.com/office/2006/metadata/properties" xmlns:ns2="e8ca9e84-ac8d-424a-a4c1-a8b5117f3f53" targetNamespace="http://schemas.microsoft.com/office/2006/metadata/properties" ma:root="true" ma:fieldsID="6a036b3a416b944cce31b9bb09ecb9eb" ns2:_="">
    <xsd:import namespace="e8ca9e84-ac8d-424a-a4c1-a8b5117f3f53"/>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ca9e84-ac8d-424a-a4c1-a8b5117f3f5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BB4CC0-26AC-4B61-B6EF-689BC07B44C3}">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4BD0D6A-9A87-42BA-A9BC-7BF518C60BF2}">
  <ds:schemaRefs>
    <ds:schemaRef ds:uri="http://schemas.microsoft.com/sharepoint/v3/contenttype/forms"/>
  </ds:schemaRefs>
</ds:datastoreItem>
</file>

<file path=customXml/itemProps3.xml><?xml version="1.0" encoding="utf-8"?>
<ds:datastoreItem xmlns:ds="http://schemas.openxmlformats.org/officeDocument/2006/customXml" ds:itemID="{A75D7208-C4BF-4AF6-86B5-ABFA43367D6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ca9e84-ac8d-424a-a4c1-a8b5117f3f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18</Pages>
  <Words>6143</Words>
  <Characters>33789</Characters>
  <Application>Microsoft Office Word</Application>
  <DocSecurity>0</DocSecurity>
  <Lines>281</Lines>
  <Paragraphs>79</Paragraphs>
  <ScaleCrop>false</ScaleCrop>
  <Company/>
  <LinksUpToDate>false</LinksUpToDate>
  <CharactersWithSpaces>39853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
  <cp:revision>2</cp:revision>
  <dcterms:created xsi:type="dcterms:W3CDTF">2021-01-27T15:54:00Z</dcterms:created>
  <dcterms:modified xsi:type="dcterms:W3CDTF">2021-02-13T01:12:00Z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0x01010044AEAD77996C94498220C804EA3732DA</vt:lpwstr>
  </property>
</Properties>
</file>