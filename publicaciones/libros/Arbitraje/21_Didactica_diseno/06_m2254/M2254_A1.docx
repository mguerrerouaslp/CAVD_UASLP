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0B5A604" w14:textId="4D5C4942" w:rsidR="58055E31" w:rsidRPr="0000135A" w:rsidRDefault="58055E31" w:rsidP="003E5F01">
      <w:pPr>
        <w:ind w:firstLine="720"/>
        <w:jc w:val="center"/>
        <w:rPr>
          <w:lang w:val="es-ES"/>
        </w:rPr>
      </w:pPr>
      <w:commentRangeStart w:id="0"/>
      <w:r w:rsidRPr="0000135A">
        <w:rPr>
          <w:b/>
          <w:bCs/>
          <w:lang w:val="es-ES"/>
        </w:rPr>
        <w:t>Desarrollo de la Cátedra de Taller de Diseño Estratégico hacia la educación</w:t>
      </w:r>
      <w:r w:rsidR="001473CB" w:rsidRPr="0000135A">
        <w:rPr>
          <w:b/>
          <w:bCs/>
          <w:lang w:val="es-ES"/>
        </w:rPr>
        <w:t xml:space="preserve"> v</w:t>
      </w:r>
      <w:r w:rsidRPr="0000135A">
        <w:rPr>
          <w:b/>
          <w:bCs/>
          <w:lang w:val="es-ES"/>
        </w:rPr>
        <w:t>irtual - Retos y oportunidades</w:t>
      </w:r>
      <w:r w:rsidRPr="0000135A">
        <w:rPr>
          <w:lang w:val="es-ES"/>
        </w:rPr>
        <w:t xml:space="preserve"> </w:t>
      </w:r>
      <w:commentRangeEnd w:id="0"/>
      <w:r w:rsidR="0000135A">
        <w:rPr>
          <w:rStyle w:val="Refdecomentario"/>
          <w:rFonts w:asciiTheme="minorHAnsi" w:eastAsiaTheme="minorHAnsi" w:hAnsiTheme="minorHAnsi" w:cstheme="minorBidi"/>
          <w:lang w:eastAsia="en-US"/>
        </w:rPr>
        <w:commentReference w:id="0"/>
      </w:r>
    </w:p>
    <w:p w14:paraId="26BE0689" w14:textId="76B902CA" w:rsidR="58055E31" w:rsidRPr="0000135A" w:rsidRDefault="58055E31" w:rsidP="6776AAE2">
      <w:pPr>
        <w:jc w:val="center"/>
        <w:rPr>
          <w:lang w:val="es-ES"/>
        </w:rPr>
      </w:pPr>
      <w:r w:rsidRPr="0000135A">
        <w:rPr>
          <w:lang w:val="es-ES"/>
        </w:rPr>
        <w:t xml:space="preserve"> </w:t>
      </w:r>
    </w:p>
    <w:p w14:paraId="67ED91C3" w14:textId="3D01E6DE" w:rsidR="58055E31" w:rsidRPr="0000135A" w:rsidRDefault="58055E31" w:rsidP="6776AAE2">
      <w:pPr>
        <w:jc w:val="center"/>
        <w:rPr>
          <w:lang w:val="es-ES"/>
        </w:rPr>
      </w:pPr>
      <w:r w:rsidRPr="0000135A">
        <w:rPr>
          <w:b/>
          <w:bCs/>
          <w:lang w:val="es-ES"/>
        </w:rPr>
        <w:t>(</w:t>
      </w:r>
      <w:proofErr w:type="spellStart"/>
      <w:r w:rsidRPr="0000135A">
        <w:rPr>
          <w:color w:val="222222"/>
          <w:lang w:val="es-ES"/>
        </w:rPr>
        <w:t>Development</w:t>
      </w:r>
      <w:proofErr w:type="spellEnd"/>
      <w:r w:rsidRPr="0000135A">
        <w:rPr>
          <w:color w:val="222222"/>
          <w:lang w:val="es-ES"/>
        </w:rPr>
        <w:t xml:space="preserve"> of </w:t>
      </w:r>
      <w:proofErr w:type="spellStart"/>
      <w:r w:rsidRPr="0000135A">
        <w:rPr>
          <w:color w:val="222222"/>
          <w:lang w:val="es-ES"/>
        </w:rPr>
        <w:t>the</w:t>
      </w:r>
      <w:proofErr w:type="spellEnd"/>
      <w:r w:rsidRPr="0000135A">
        <w:rPr>
          <w:color w:val="222222"/>
          <w:lang w:val="es-ES"/>
        </w:rPr>
        <w:t xml:space="preserve"> </w:t>
      </w:r>
      <w:proofErr w:type="spellStart"/>
      <w:r w:rsidRPr="0000135A">
        <w:rPr>
          <w:color w:val="222222"/>
          <w:lang w:val="es-ES"/>
        </w:rPr>
        <w:t>Course</w:t>
      </w:r>
      <w:proofErr w:type="spellEnd"/>
      <w:r w:rsidRPr="0000135A">
        <w:rPr>
          <w:color w:val="222222"/>
          <w:lang w:val="es-ES"/>
        </w:rPr>
        <w:t xml:space="preserve"> </w:t>
      </w:r>
      <w:proofErr w:type="spellStart"/>
      <w:r w:rsidRPr="0000135A">
        <w:rPr>
          <w:color w:val="222222"/>
          <w:lang w:val="es-ES"/>
        </w:rPr>
        <w:t>on</w:t>
      </w:r>
      <w:proofErr w:type="spellEnd"/>
      <w:r w:rsidRPr="0000135A">
        <w:rPr>
          <w:color w:val="222222"/>
          <w:lang w:val="es-ES"/>
        </w:rPr>
        <w:t xml:space="preserve"> </w:t>
      </w:r>
      <w:proofErr w:type="spellStart"/>
      <w:r w:rsidRPr="0000135A">
        <w:rPr>
          <w:color w:val="222222"/>
          <w:lang w:val="es-ES"/>
        </w:rPr>
        <w:t>Strategic</w:t>
      </w:r>
      <w:proofErr w:type="spellEnd"/>
      <w:r w:rsidRPr="0000135A">
        <w:rPr>
          <w:color w:val="222222"/>
          <w:lang w:val="es-ES"/>
        </w:rPr>
        <w:t xml:space="preserve"> </w:t>
      </w:r>
      <w:proofErr w:type="spellStart"/>
      <w:r w:rsidRPr="0000135A">
        <w:rPr>
          <w:color w:val="222222"/>
          <w:lang w:val="es-ES"/>
        </w:rPr>
        <w:t>Design</w:t>
      </w:r>
      <w:proofErr w:type="spellEnd"/>
      <w:r w:rsidRPr="0000135A">
        <w:rPr>
          <w:color w:val="222222"/>
          <w:lang w:val="es-ES"/>
        </w:rPr>
        <w:t xml:space="preserve"> Workshop </w:t>
      </w:r>
      <w:proofErr w:type="spellStart"/>
      <w:r w:rsidRPr="0000135A">
        <w:rPr>
          <w:color w:val="222222"/>
          <w:lang w:val="es-ES"/>
        </w:rPr>
        <w:t>towards</w:t>
      </w:r>
      <w:proofErr w:type="spellEnd"/>
      <w:r w:rsidRPr="0000135A">
        <w:rPr>
          <w:color w:val="222222"/>
          <w:lang w:val="es-ES"/>
        </w:rPr>
        <w:t xml:space="preserve"> virtual </w:t>
      </w:r>
      <w:proofErr w:type="spellStart"/>
      <w:r w:rsidRPr="0000135A">
        <w:rPr>
          <w:color w:val="222222"/>
          <w:lang w:val="es-ES"/>
        </w:rPr>
        <w:t>education</w:t>
      </w:r>
      <w:proofErr w:type="spellEnd"/>
      <w:r w:rsidRPr="0000135A">
        <w:rPr>
          <w:color w:val="222222"/>
          <w:lang w:val="es-ES"/>
        </w:rPr>
        <w:t xml:space="preserve"> - </w:t>
      </w:r>
      <w:proofErr w:type="spellStart"/>
      <w:r w:rsidRPr="0000135A">
        <w:rPr>
          <w:color w:val="222222"/>
          <w:lang w:val="es-ES"/>
        </w:rPr>
        <w:t>Challenges</w:t>
      </w:r>
      <w:proofErr w:type="spellEnd"/>
      <w:r w:rsidRPr="0000135A">
        <w:rPr>
          <w:color w:val="222222"/>
          <w:lang w:val="es-ES"/>
        </w:rPr>
        <w:t xml:space="preserve"> and </w:t>
      </w:r>
      <w:proofErr w:type="spellStart"/>
      <w:r w:rsidRPr="0000135A">
        <w:rPr>
          <w:color w:val="222222"/>
          <w:lang w:val="es-ES"/>
        </w:rPr>
        <w:t>opportunities</w:t>
      </w:r>
      <w:proofErr w:type="spellEnd"/>
      <w:r w:rsidRPr="0000135A">
        <w:rPr>
          <w:b/>
          <w:bCs/>
          <w:lang w:val="es-ES"/>
        </w:rPr>
        <w:t>)</w:t>
      </w:r>
      <w:r w:rsidRPr="0000135A">
        <w:rPr>
          <w:lang w:val="es-ES"/>
        </w:rPr>
        <w:t xml:space="preserve"> </w:t>
      </w:r>
    </w:p>
    <w:p w14:paraId="75FEA0E5" w14:textId="155B7145" w:rsidR="58055E31" w:rsidRPr="0000135A" w:rsidRDefault="58055E31" w:rsidP="6776AAE2">
      <w:pPr>
        <w:jc w:val="center"/>
        <w:rPr>
          <w:lang w:val="es-ES"/>
        </w:rPr>
      </w:pPr>
      <w:r w:rsidRPr="0000135A">
        <w:rPr>
          <w:lang w:val="es-ES"/>
        </w:rPr>
        <w:t xml:space="preserve"> </w:t>
      </w:r>
    </w:p>
    <w:p w14:paraId="0F9BAB7A" w14:textId="1DF303B8" w:rsidR="58055E31" w:rsidRPr="0000135A" w:rsidRDefault="58055E31" w:rsidP="6776AAE2">
      <w:pPr>
        <w:jc w:val="center"/>
        <w:rPr>
          <w:lang w:val="es-ES"/>
        </w:rPr>
      </w:pPr>
    </w:p>
    <w:p w14:paraId="6583ABDE" w14:textId="518A375B" w:rsidR="58055E31" w:rsidRPr="0000135A" w:rsidRDefault="58055E31" w:rsidP="6127ABF0">
      <w:pPr>
        <w:pStyle w:val="AbstractStyle"/>
        <w:snapToGrid w:val="0"/>
        <w:spacing w:after="240" w:line="360" w:lineRule="auto"/>
        <w:jc w:val="center"/>
        <w:rPr>
          <w:rFonts w:cs="Times New Roman"/>
          <w:sz w:val="24"/>
          <w:szCs w:val="24"/>
          <w:lang w:val="es-ES"/>
        </w:rPr>
      </w:pPr>
      <w:r w:rsidRPr="0000135A">
        <w:rPr>
          <w:rFonts w:cs="Times New Roman"/>
          <w:sz w:val="24"/>
          <w:szCs w:val="24"/>
          <w:lang w:val="es-ES"/>
        </w:rPr>
        <w:t>Resumen:</w:t>
      </w:r>
      <w:r w:rsidR="007251A0" w:rsidRPr="0000135A">
        <w:rPr>
          <w:rFonts w:cs="Times New Roman"/>
          <w:sz w:val="24"/>
          <w:szCs w:val="24"/>
          <w:lang w:val="es-ES"/>
        </w:rPr>
        <w:t xml:space="preserve"> </w:t>
      </w:r>
      <w:r w:rsidRPr="0000135A">
        <w:rPr>
          <w:rFonts w:cs="Times New Roman"/>
          <w:sz w:val="24"/>
          <w:szCs w:val="24"/>
          <w:lang w:val="es-ES"/>
        </w:rPr>
        <w:t xml:space="preserve">El confinamiento y cierre de universidades durante la emergencia sanitaria en Ecuador empezó el 13 de marzo por la pandemia SARS-COV2 lo cual obligó la implementación de clases remotas/virtuales sincrónicas para atender y dar continuidad al programa académico planificado para el periodo 2020-01. La asignatura de Taller de Diseño Estratégico impartida en la sección </w:t>
      </w:r>
      <w:proofErr w:type="spellStart"/>
      <w:r w:rsidRPr="0000135A">
        <w:rPr>
          <w:rFonts w:cs="Times New Roman"/>
          <w:sz w:val="24"/>
          <w:szCs w:val="24"/>
          <w:lang w:val="es-ES"/>
        </w:rPr>
        <w:t>profesionalizante</w:t>
      </w:r>
      <w:proofErr w:type="spellEnd"/>
      <w:r w:rsidRPr="0000135A">
        <w:rPr>
          <w:rFonts w:cs="Times New Roman"/>
          <w:sz w:val="24"/>
          <w:szCs w:val="24"/>
          <w:lang w:val="es-ES"/>
        </w:rPr>
        <w:t xml:space="preserve"> y correspondiente a séptimo nivel de las Carreras de Diseño en la Pontificia Universidad Católica del Ecuador se lleva a cabo con estudiantes de las carreras de diseño gráfico y diseño de productos a cargo de dos profesores especialistas en cada una de las disciplinas. La particularidad de dicha asignatura es que se trabaja con </w:t>
      </w:r>
      <w:proofErr w:type="spellStart"/>
      <w:r w:rsidRPr="0000135A">
        <w:rPr>
          <w:rFonts w:cs="Times New Roman"/>
          <w:sz w:val="24"/>
          <w:szCs w:val="24"/>
          <w:lang w:val="es-ES"/>
        </w:rPr>
        <w:t>MiPymes</w:t>
      </w:r>
      <w:proofErr w:type="spellEnd"/>
      <w:r w:rsidRPr="0000135A">
        <w:rPr>
          <w:rFonts w:cs="Times New Roman"/>
          <w:sz w:val="24"/>
          <w:szCs w:val="24"/>
          <w:lang w:val="es-ES"/>
        </w:rPr>
        <w:t xml:space="preserve"> y en colaboración con el Ministerio de Producción</w:t>
      </w:r>
      <w:r w:rsidR="58B140F6" w:rsidRPr="0000135A">
        <w:rPr>
          <w:rFonts w:cs="Times New Roman"/>
          <w:sz w:val="24"/>
          <w:szCs w:val="24"/>
          <w:lang w:val="es-ES"/>
        </w:rPr>
        <w:t>,</w:t>
      </w:r>
      <w:r w:rsidRPr="0000135A">
        <w:rPr>
          <w:rFonts w:cs="Times New Roman"/>
          <w:sz w:val="24"/>
          <w:szCs w:val="24"/>
          <w:lang w:val="es-ES"/>
        </w:rPr>
        <w:t xml:space="preserve"> Comercio Exterior</w:t>
      </w:r>
      <w:r w:rsidR="52E23494" w:rsidRPr="0000135A">
        <w:rPr>
          <w:rFonts w:cs="Times New Roman"/>
          <w:sz w:val="24"/>
          <w:szCs w:val="24"/>
          <w:lang w:val="es-ES"/>
        </w:rPr>
        <w:t>,</w:t>
      </w:r>
      <w:r w:rsidRPr="0000135A">
        <w:rPr>
          <w:rFonts w:cs="Times New Roman"/>
          <w:sz w:val="24"/>
          <w:szCs w:val="24"/>
          <w:lang w:val="es-ES"/>
        </w:rPr>
        <w:t xml:space="preserve"> Inversiones y Pesca del Ecuador (MPCEIP), realizando una triangulación entre academia, estado y empresa privada, que apoya paralelamente la formación de los alumnos, promueve el desarrollo del sector productivo del país desde el Diseño y abre oportunidades laborales a los estudiantes.</w:t>
      </w:r>
    </w:p>
    <w:p w14:paraId="158B561A" w14:textId="2660D745" w:rsidR="58055E31" w:rsidRPr="0000135A" w:rsidRDefault="206A912B" w:rsidP="00DE48FF">
      <w:pPr>
        <w:pStyle w:val="AbstractStyle"/>
        <w:spacing w:after="240" w:line="360" w:lineRule="auto"/>
        <w:jc w:val="center"/>
        <w:rPr>
          <w:rFonts w:cs="Times New Roman"/>
          <w:iCs/>
          <w:sz w:val="24"/>
          <w:szCs w:val="24"/>
          <w:lang w:val="es-ES"/>
        </w:rPr>
      </w:pPr>
      <w:r w:rsidRPr="0000135A">
        <w:rPr>
          <w:rFonts w:cs="Times New Roman"/>
          <w:iCs/>
          <w:sz w:val="24"/>
          <w:szCs w:val="24"/>
          <w:lang w:val="es-ES"/>
        </w:rPr>
        <w:t xml:space="preserve">Durante el </w:t>
      </w:r>
      <w:r w:rsidR="58055E31" w:rsidRPr="0000135A">
        <w:rPr>
          <w:rFonts w:cs="Times New Roman"/>
          <w:iCs/>
          <w:sz w:val="24"/>
          <w:szCs w:val="24"/>
          <w:lang w:val="es-ES"/>
        </w:rPr>
        <w:t xml:space="preserve">semestre trascurrido de febrero a junio, el </w:t>
      </w:r>
      <w:r w:rsidR="1495CDE2" w:rsidRPr="0000135A">
        <w:rPr>
          <w:rFonts w:cs="Times New Roman"/>
          <w:sz w:val="24"/>
          <w:szCs w:val="24"/>
          <w:lang w:val="es-ES"/>
        </w:rPr>
        <w:t>taller</w:t>
      </w:r>
      <w:r w:rsidR="58055E31" w:rsidRPr="0000135A">
        <w:rPr>
          <w:rFonts w:cs="Times New Roman"/>
          <w:iCs/>
          <w:sz w:val="24"/>
          <w:szCs w:val="24"/>
          <w:lang w:val="es-ES"/>
        </w:rPr>
        <w:t xml:space="preserve"> se vinculó a tres empresas que pertenecen al sector de calzado, material didáctico y </w:t>
      </w:r>
      <w:r w:rsidR="187907D0" w:rsidRPr="0000135A">
        <w:rPr>
          <w:rFonts w:cs="Times New Roman"/>
          <w:iCs/>
          <w:sz w:val="24"/>
          <w:szCs w:val="24"/>
          <w:lang w:val="es-ES"/>
        </w:rPr>
        <w:t xml:space="preserve">confección de </w:t>
      </w:r>
      <w:r w:rsidR="58055E31" w:rsidRPr="0000135A">
        <w:rPr>
          <w:rFonts w:cs="Times New Roman"/>
          <w:iCs/>
          <w:sz w:val="24"/>
          <w:szCs w:val="24"/>
          <w:lang w:val="es-ES"/>
        </w:rPr>
        <w:t xml:space="preserve">peluches, mediante cuatro proyectos que </w:t>
      </w:r>
      <w:r w:rsidR="2557019A" w:rsidRPr="0000135A">
        <w:rPr>
          <w:rFonts w:cs="Times New Roman"/>
          <w:iCs/>
          <w:sz w:val="24"/>
          <w:szCs w:val="24"/>
          <w:lang w:val="es-ES"/>
        </w:rPr>
        <w:t xml:space="preserve">relacionaron </w:t>
      </w:r>
      <w:r w:rsidR="58055E31" w:rsidRPr="0000135A">
        <w:rPr>
          <w:rFonts w:cs="Times New Roman"/>
          <w:iCs/>
          <w:sz w:val="24"/>
          <w:szCs w:val="24"/>
          <w:lang w:val="es-ES"/>
        </w:rPr>
        <w:t>la teoría a la práctica</w:t>
      </w:r>
      <w:r w:rsidR="05BF44DE" w:rsidRPr="0000135A">
        <w:rPr>
          <w:rFonts w:cs="Times New Roman"/>
          <w:iCs/>
          <w:sz w:val="24"/>
          <w:szCs w:val="24"/>
          <w:lang w:val="es-ES"/>
        </w:rPr>
        <w:t>,</w:t>
      </w:r>
      <w:r w:rsidR="58055E31" w:rsidRPr="0000135A">
        <w:rPr>
          <w:rFonts w:cs="Times New Roman"/>
          <w:iCs/>
          <w:sz w:val="24"/>
          <w:szCs w:val="24"/>
          <w:lang w:val="es-ES"/>
        </w:rPr>
        <w:t xml:space="preserve"> en primera instancia de forma presencial y luego desde la virtualidad, procurando que la asignatura involucre al discente a la realidad del sector empresarial y productivo</w:t>
      </w:r>
      <w:r w:rsidR="2A6DC66E" w:rsidRPr="0000135A">
        <w:rPr>
          <w:rFonts w:cs="Times New Roman"/>
          <w:iCs/>
          <w:sz w:val="24"/>
          <w:szCs w:val="24"/>
          <w:lang w:val="es-ES"/>
        </w:rPr>
        <w:t>,</w:t>
      </w:r>
      <w:r w:rsidR="58055E31" w:rsidRPr="0000135A">
        <w:rPr>
          <w:rFonts w:cs="Times New Roman"/>
          <w:iCs/>
          <w:sz w:val="24"/>
          <w:szCs w:val="24"/>
          <w:lang w:val="es-ES"/>
        </w:rPr>
        <w:t xml:space="preserve"> donde experimenten el descubrimiento de oportunidades para un cliente concreto.</w:t>
      </w:r>
      <w:r w:rsidR="0000135A">
        <w:rPr>
          <w:rFonts w:cs="Times New Roman"/>
          <w:iCs/>
          <w:sz w:val="24"/>
          <w:szCs w:val="24"/>
          <w:lang w:val="es-ES"/>
        </w:rPr>
        <w:t xml:space="preserve"> </w:t>
      </w:r>
      <w:r w:rsidR="58055E31" w:rsidRPr="0000135A">
        <w:rPr>
          <w:rFonts w:cs="Times New Roman"/>
          <w:iCs/>
          <w:sz w:val="24"/>
          <w:szCs w:val="24"/>
          <w:lang w:val="es-ES"/>
        </w:rPr>
        <w:t xml:space="preserve">El decreto de confinamiento domiciliario ordenado por el gobierno nacional para controlar los contagios conllevó cambios radicales en la manera de desarrollar la asignatura. Requirió de adaptaciones curriculares sobre la marcha para cumplir con el calendario programado y obtener resultados que aporten a las </w:t>
      </w:r>
      <w:proofErr w:type="spellStart"/>
      <w:r w:rsidR="58055E31" w:rsidRPr="0000135A">
        <w:rPr>
          <w:rFonts w:cs="Times New Roman"/>
          <w:iCs/>
          <w:sz w:val="24"/>
          <w:szCs w:val="24"/>
          <w:lang w:val="es-ES"/>
        </w:rPr>
        <w:t>MiPymes</w:t>
      </w:r>
      <w:proofErr w:type="spellEnd"/>
      <w:r w:rsidR="58055E31" w:rsidRPr="0000135A">
        <w:rPr>
          <w:rFonts w:cs="Times New Roman"/>
          <w:iCs/>
          <w:sz w:val="24"/>
          <w:szCs w:val="24"/>
          <w:lang w:val="es-ES"/>
        </w:rPr>
        <w:t xml:space="preserve"> participantes desde la nueva realidad a la que se adaptaba el mercado. Aprovechando los recursos tecnológicos de la PUCE se logró impartir clases remotas mediante entornos virtuales de aprendizaje y tutoría continua, cambios que abrieron posibilidades cada vez más reales y necesarias de ser adaptadas a </w:t>
      </w:r>
      <w:r w:rsidR="452CB0DF" w:rsidRPr="0000135A">
        <w:rPr>
          <w:rFonts w:cs="Times New Roman"/>
          <w:iCs/>
          <w:sz w:val="24"/>
          <w:szCs w:val="24"/>
          <w:lang w:val="es-ES"/>
        </w:rPr>
        <w:t xml:space="preserve">la </w:t>
      </w:r>
      <w:r w:rsidR="58055E31" w:rsidRPr="0000135A">
        <w:rPr>
          <w:rFonts w:cs="Times New Roman"/>
          <w:iCs/>
          <w:sz w:val="24"/>
          <w:szCs w:val="24"/>
          <w:lang w:val="es-ES"/>
        </w:rPr>
        <w:t>educación virtual.</w:t>
      </w:r>
    </w:p>
    <w:p w14:paraId="46C5D413" w14:textId="4B5908DC" w:rsidR="58055E31" w:rsidRPr="0000135A" w:rsidRDefault="58055E31" w:rsidP="00DE48FF">
      <w:pPr>
        <w:pStyle w:val="KeywordsText"/>
        <w:spacing w:after="240" w:line="360" w:lineRule="auto"/>
        <w:rPr>
          <w:rFonts w:cs="Times New Roman"/>
          <w:iCs/>
          <w:sz w:val="24"/>
          <w:szCs w:val="24"/>
          <w:lang w:val="es-ES"/>
        </w:rPr>
      </w:pPr>
      <w:r w:rsidRPr="0000135A">
        <w:rPr>
          <w:rFonts w:cs="Times New Roman"/>
          <w:iCs/>
          <w:sz w:val="24"/>
          <w:szCs w:val="24"/>
          <w:lang w:val="es-ES"/>
        </w:rPr>
        <w:t>El presente artículo expone las estrategias abordadas frente a los retos y desafíos que se presentaron durante la cuarentena debid</w:t>
      </w:r>
      <w:r w:rsidR="6DDF9660" w:rsidRPr="0000135A">
        <w:rPr>
          <w:rFonts w:cs="Times New Roman"/>
          <w:iCs/>
          <w:sz w:val="24"/>
          <w:szCs w:val="24"/>
          <w:lang w:val="es-ES"/>
        </w:rPr>
        <w:t>o</w:t>
      </w:r>
      <w:r w:rsidRPr="0000135A">
        <w:rPr>
          <w:rFonts w:cs="Times New Roman"/>
          <w:iCs/>
          <w:sz w:val="24"/>
          <w:szCs w:val="24"/>
          <w:lang w:val="es-ES"/>
        </w:rPr>
        <w:t xml:space="preserve"> a la pandemia y cómo, el método utilizado en el </w:t>
      </w:r>
      <w:r w:rsidR="0D8E6C32" w:rsidRPr="0000135A">
        <w:rPr>
          <w:rFonts w:cs="Times New Roman"/>
          <w:sz w:val="24"/>
          <w:szCs w:val="24"/>
          <w:lang w:val="es-ES"/>
        </w:rPr>
        <w:t>taller</w:t>
      </w:r>
      <w:r w:rsidRPr="0000135A">
        <w:rPr>
          <w:rFonts w:cs="Times New Roman"/>
          <w:iCs/>
          <w:sz w:val="24"/>
          <w:szCs w:val="24"/>
          <w:lang w:val="es-ES"/>
        </w:rPr>
        <w:t xml:space="preserve"> denominado IDEA-TAREA, respondió </w:t>
      </w:r>
      <w:r w:rsidR="79EC1A8A" w:rsidRPr="0000135A">
        <w:rPr>
          <w:rFonts w:cs="Times New Roman"/>
          <w:iCs/>
          <w:sz w:val="24"/>
          <w:szCs w:val="24"/>
          <w:lang w:val="es-ES"/>
        </w:rPr>
        <w:t xml:space="preserve">y logró adaptarse en cada una de sus fases </w:t>
      </w:r>
      <w:r w:rsidRPr="0000135A">
        <w:rPr>
          <w:rFonts w:cs="Times New Roman"/>
          <w:iCs/>
          <w:sz w:val="24"/>
          <w:szCs w:val="24"/>
          <w:lang w:val="es-ES"/>
        </w:rPr>
        <w:t>ante esta situación. Se manifiestan herramientas y técnicas que fueron de gran utilidad para lograr los objetivos planteados mediante lo que se tiene al alcance en situación de aislamiento. Recursos que para lograr su implementación son de fácil integración, adaptables, flexibles y accesibles a la mayoría de las personas y a distintas cátedras.</w:t>
      </w:r>
    </w:p>
    <w:p w14:paraId="773CDE3C" w14:textId="76524C32" w:rsidR="58055E31" w:rsidRPr="0000135A" w:rsidRDefault="00842495" w:rsidP="00DE48FF">
      <w:pPr>
        <w:pStyle w:val="KeywordsText"/>
        <w:spacing w:after="240" w:line="360" w:lineRule="auto"/>
        <w:rPr>
          <w:rFonts w:cs="Times New Roman"/>
          <w:iCs/>
          <w:sz w:val="24"/>
          <w:szCs w:val="24"/>
          <w:lang w:val="es-ES"/>
        </w:rPr>
      </w:pPr>
      <w:r w:rsidRPr="0000135A">
        <w:rPr>
          <w:rFonts w:cs="Times New Roman"/>
          <w:iCs/>
          <w:sz w:val="24"/>
          <w:szCs w:val="24"/>
          <w:lang w:val="es-ES"/>
        </w:rPr>
        <w:lastRenderedPageBreak/>
        <w:t>F</w:t>
      </w:r>
      <w:r w:rsidR="58055E31" w:rsidRPr="0000135A">
        <w:rPr>
          <w:rFonts w:cs="Times New Roman"/>
          <w:iCs/>
          <w:sz w:val="24"/>
          <w:szCs w:val="24"/>
          <w:lang w:val="es-ES"/>
        </w:rPr>
        <w:t>inalmente, se propone una estrategia para impartir la asignatura en modalidad virtual basada en la experiencia generada desde la metodología colaborativa y el aprendizaje basado en proyectos sin soslayar las implicaciones del proceso de enseñanza-aprendizaje mediado por las TIC, tomando en consideración que la cátedra posee componentes teóricos y prácticos.</w:t>
      </w:r>
    </w:p>
    <w:p w14:paraId="44025431" w14:textId="03A4B25C" w:rsidR="58055E31" w:rsidRPr="0000135A" w:rsidRDefault="00842495" w:rsidP="3BF7FB09">
      <w:pPr>
        <w:pStyle w:val="KeywordsText"/>
        <w:spacing w:after="240" w:line="360" w:lineRule="auto"/>
        <w:rPr>
          <w:rFonts w:cs="Times New Roman"/>
          <w:sz w:val="24"/>
          <w:szCs w:val="24"/>
          <w:lang w:val="es-ES"/>
        </w:rPr>
      </w:pPr>
      <w:r w:rsidRPr="0000135A">
        <w:rPr>
          <w:rFonts w:cs="Times New Roman"/>
          <w:sz w:val="24"/>
          <w:szCs w:val="24"/>
          <w:lang w:val="es-ES"/>
        </w:rPr>
        <w:t>P</w:t>
      </w:r>
      <w:r w:rsidR="58055E31" w:rsidRPr="0000135A">
        <w:rPr>
          <w:rFonts w:cs="Times New Roman"/>
          <w:sz w:val="24"/>
          <w:szCs w:val="24"/>
          <w:lang w:val="es-ES"/>
        </w:rPr>
        <w:t xml:space="preserve">alabras clave: </w:t>
      </w:r>
      <w:r w:rsidR="57C0A574" w:rsidRPr="0000135A">
        <w:rPr>
          <w:rFonts w:cs="Times New Roman"/>
          <w:sz w:val="24"/>
          <w:szCs w:val="24"/>
          <w:lang w:val="es-ES"/>
        </w:rPr>
        <w:t xml:space="preserve">educación, </w:t>
      </w:r>
      <w:r w:rsidR="58055E31" w:rsidRPr="0000135A">
        <w:rPr>
          <w:rFonts w:cs="Times New Roman"/>
          <w:sz w:val="24"/>
          <w:szCs w:val="24"/>
          <w:lang w:val="es-ES"/>
        </w:rPr>
        <w:t>virtual</w:t>
      </w:r>
      <w:r w:rsidR="7F177AA2" w:rsidRPr="0000135A">
        <w:rPr>
          <w:rFonts w:cs="Times New Roman"/>
          <w:sz w:val="24"/>
          <w:szCs w:val="24"/>
          <w:lang w:val="es-ES"/>
        </w:rPr>
        <w:t>,</w:t>
      </w:r>
      <w:r w:rsidR="58055E31" w:rsidRPr="0000135A">
        <w:rPr>
          <w:rFonts w:cs="Times New Roman"/>
          <w:sz w:val="24"/>
          <w:szCs w:val="24"/>
          <w:lang w:val="es-ES"/>
        </w:rPr>
        <w:t xml:space="preserve"> </w:t>
      </w:r>
      <w:r w:rsidR="621782AE" w:rsidRPr="0000135A">
        <w:rPr>
          <w:rFonts w:cs="Times New Roman"/>
          <w:sz w:val="24"/>
          <w:szCs w:val="24"/>
          <w:lang w:val="es-ES"/>
        </w:rPr>
        <w:t xml:space="preserve">taller, </w:t>
      </w:r>
      <w:r w:rsidR="58055E31" w:rsidRPr="0000135A">
        <w:rPr>
          <w:rFonts w:cs="Times New Roman"/>
          <w:sz w:val="24"/>
          <w:szCs w:val="24"/>
          <w:lang w:val="es-ES"/>
        </w:rPr>
        <w:t>diseño,</w:t>
      </w:r>
      <w:r w:rsidR="3FB958AA" w:rsidRPr="0000135A">
        <w:rPr>
          <w:rFonts w:cs="Times New Roman"/>
          <w:sz w:val="24"/>
          <w:szCs w:val="24"/>
          <w:lang w:val="es-ES"/>
        </w:rPr>
        <w:t xml:space="preserve"> gráfico, producto,</w:t>
      </w:r>
      <w:r w:rsidR="58055E31" w:rsidRPr="0000135A">
        <w:rPr>
          <w:rFonts w:cs="Times New Roman"/>
          <w:sz w:val="24"/>
          <w:szCs w:val="24"/>
          <w:lang w:val="es-ES"/>
        </w:rPr>
        <w:t xml:space="preserve"> </w:t>
      </w:r>
      <w:proofErr w:type="spellStart"/>
      <w:r w:rsidR="58055E31" w:rsidRPr="0000135A">
        <w:rPr>
          <w:rFonts w:cs="Times New Roman"/>
          <w:sz w:val="24"/>
          <w:szCs w:val="24"/>
          <w:lang w:val="es-ES"/>
        </w:rPr>
        <w:t>TICs</w:t>
      </w:r>
      <w:proofErr w:type="spellEnd"/>
      <w:r w:rsidR="7EDB3F9F" w:rsidRPr="0000135A">
        <w:rPr>
          <w:rFonts w:cs="Times New Roman"/>
          <w:sz w:val="24"/>
          <w:szCs w:val="24"/>
          <w:lang w:val="es-ES"/>
        </w:rPr>
        <w:t>,</w:t>
      </w:r>
      <w:r w:rsidR="58055E31" w:rsidRPr="0000135A">
        <w:rPr>
          <w:rFonts w:cs="Times New Roman"/>
          <w:sz w:val="24"/>
          <w:szCs w:val="24"/>
          <w:lang w:val="es-ES"/>
        </w:rPr>
        <w:t xml:space="preserve"> pandemia, proyectos</w:t>
      </w:r>
      <w:r w:rsidR="1028496B" w:rsidRPr="0000135A">
        <w:rPr>
          <w:rFonts w:cs="Times New Roman"/>
          <w:sz w:val="24"/>
          <w:szCs w:val="24"/>
          <w:lang w:val="es-ES"/>
        </w:rPr>
        <w:t>,</w:t>
      </w:r>
      <w:r w:rsidR="58055E31" w:rsidRPr="0000135A">
        <w:rPr>
          <w:rFonts w:cs="Times New Roman"/>
          <w:sz w:val="24"/>
          <w:szCs w:val="24"/>
          <w:lang w:val="es-ES"/>
        </w:rPr>
        <w:t xml:space="preserve"> empresa.</w:t>
      </w:r>
    </w:p>
    <w:p w14:paraId="790FF808" w14:textId="550F271B" w:rsidR="58055E31" w:rsidRPr="0000135A" w:rsidRDefault="58055E31" w:rsidP="00DE48FF">
      <w:pPr>
        <w:spacing w:after="240" w:line="360" w:lineRule="auto"/>
        <w:jc w:val="center"/>
        <w:rPr>
          <w:lang w:val="es-ES"/>
        </w:rPr>
      </w:pPr>
    </w:p>
    <w:p w14:paraId="5668E2CA" w14:textId="7B1C8CC8" w:rsidR="58055E31" w:rsidRPr="0000135A" w:rsidRDefault="58055E31" w:rsidP="00DE48FF">
      <w:pPr>
        <w:spacing w:after="240" w:line="360" w:lineRule="auto"/>
        <w:jc w:val="center"/>
        <w:rPr>
          <w:lang w:val="es-ES"/>
        </w:rPr>
      </w:pPr>
      <w:proofErr w:type="spellStart"/>
      <w:r w:rsidRPr="0000135A">
        <w:rPr>
          <w:i/>
          <w:iCs/>
          <w:lang w:val="es-ES"/>
        </w:rPr>
        <w:t>Abstract</w:t>
      </w:r>
      <w:proofErr w:type="spellEnd"/>
      <w:r w:rsidRPr="0000135A">
        <w:rPr>
          <w:i/>
          <w:iCs/>
          <w:lang w:val="es-ES"/>
        </w:rPr>
        <w:t>:</w:t>
      </w:r>
      <w:r w:rsidR="00D14603" w:rsidRPr="0000135A">
        <w:rPr>
          <w:i/>
          <w:iCs/>
          <w:lang w:val="es-ES"/>
        </w:rPr>
        <w:t xml:space="preserve"> </w:t>
      </w:r>
      <w:r w:rsidRPr="0000135A">
        <w:rPr>
          <w:i/>
          <w:iCs/>
          <w:color w:val="222222"/>
          <w:lang w:val="es-ES"/>
        </w:rPr>
        <w:t xml:space="preserve">Social </w:t>
      </w:r>
      <w:proofErr w:type="spellStart"/>
      <w:r w:rsidRPr="0000135A">
        <w:rPr>
          <w:i/>
          <w:iCs/>
          <w:color w:val="222222"/>
          <w:lang w:val="es-ES"/>
        </w:rPr>
        <w:t>distancing</w:t>
      </w:r>
      <w:proofErr w:type="spellEnd"/>
      <w:r w:rsidRPr="0000135A">
        <w:rPr>
          <w:i/>
          <w:iCs/>
          <w:color w:val="222222"/>
          <w:lang w:val="es-ES"/>
        </w:rPr>
        <w:t xml:space="preserve"> and </w:t>
      </w:r>
      <w:proofErr w:type="spellStart"/>
      <w:r w:rsidRPr="0000135A">
        <w:rPr>
          <w:i/>
          <w:iCs/>
          <w:color w:val="222222"/>
          <w:lang w:val="es-ES"/>
        </w:rPr>
        <w:t>closure</w:t>
      </w:r>
      <w:proofErr w:type="spellEnd"/>
      <w:r w:rsidRPr="0000135A">
        <w:rPr>
          <w:i/>
          <w:iCs/>
          <w:color w:val="222222"/>
          <w:lang w:val="es-ES"/>
        </w:rPr>
        <w:t xml:space="preserve"> of </w:t>
      </w:r>
      <w:proofErr w:type="spellStart"/>
      <w:r w:rsidRPr="0000135A">
        <w:rPr>
          <w:i/>
          <w:iCs/>
          <w:color w:val="222222"/>
          <w:lang w:val="es-ES"/>
        </w:rPr>
        <w:t>universities</w:t>
      </w:r>
      <w:proofErr w:type="spellEnd"/>
      <w:r w:rsidRPr="0000135A">
        <w:rPr>
          <w:i/>
          <w:iCs/>
          <w:color w:val="222222"/>
          <w:lang w:val="es-ES"/>
        </w:rPr>
        <w:t xml:space="preserve"> </w:t>
      </w:r>
      <w:proofErr w:type="spellStart"/>
      <w:r w:rsidRPr="0000135A">
        <w:rPr>
          <w:i/>
          <w:iCs/>
          <w:color w:val="222222"/>
          <w:lang w:val="es-ES"/>
        </w:rPr>
        <w:t>during</w:t>
      </w:r>
      <w:proofErr w:type="spellEnd"/>
      <w:r w:rsidRPr="0000135A">
        <w:rPr>
          <w:i/>
          <w:iCs/>
          <w:color w:val="222222"/>
          <w:lang w:val="es-ES"/>
        </w:rPr>
        <w:t xml:space="preserve">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health</w:t>
      </w:r>
      <w:proofErr w:type="spellEnd"/>
      <w:r w:rsidRPr="0000135A">
        <w:rPr>
          <w:i/>
          <w:iCs/>
          <w:color w:val="222222"/>
          <w:lang w:val="es-ES"/>
        </w:rPr>
        <w:t xml:space="preserve"> </w:t>
      </w:r>
      <w:proofErr w:type="spellStart"/>
      <w:r w:rsidRPr="0000135A">
        <w:rPr>
          <w:i/>
          <w:iCs/>
          <w:color w:val="222222"/>
          <w:lang w:val="es-ES"/>
        </w:rPr>
        <w:t>emergency</w:t>
      </w:r>
      <w:proofErr w:type="spellEnd"/>
      <w:r w:rsidRPr="0000135A">
        <w:rPr>
          <w:i/>
          <w:iCs/>
          <w:color w:val="222222"/>
          <w:lang w:val="es-ES"/>
        </w:rPr>
        <w:t xml:space="preserve"> in Ecuador </w:t>
      </w:r>
      <w:proofErr w:type="spellStart"/>
      <w:r w:rsidRPr="0000135A">
        <w:rPr>
          <w:i/>
          <w:iCs/>
          <w:color w:val="222222"/>
          <w:lang w:val="es-ES"/>
        </w:rPr>
        <w:t>began</w:t>
      </w:r>
      <w:proofErr w:type="spellEnd"/>
      <w:r w:rsidRPr="0000135A">
        <w:rPr>
          <w:i/>
          <w:iCs/>
          <w:color w:val="222222"/>
          <w:lang w:val="es-ES"/>
        </w:rPr>
        <w:t xml:space="preserve"> </w:t>
      </w:r>
      <w:proofErr w:type="spellStart"/>
      <w:r w:rsidRPr="0000135A">
        <w:rPr>
          <w:i/>
          <w:iCs/>
          <w:color w:val="222222"/>
          <w:lang w:val="es-ES"/>
        </w:rPr>
        <w:t>on</w:t>
      </w:r>
      <w:proofErr w:type="spellEnd"/>
      <w:r w:rsidRPr="0000135A">
        <w:rPr>
          <w:i/>
          <w:iCs/>
          <w:color w:val="222222"/>
          <w:lang w:val="es-ES"/>
        </w:rPr>
        <w:t xml:space="preserve"> </w:t>
      </w:r>
      <w:proofErr w:type="spellStart"/>
      <w:r w:rsidRPr="0000135A">
        <w:rPr>
          <w:i/>
          <w:iCs/>
          <w:color w:val="222222"/>
          <w:lang w:val="es-ES"/>
        </w:rPr>
        <w:t>March</w:t>
      </w:r>
      <w:proofErr w:type="spellEnd"/>
      <w:r w:rsidRPr="0000135A">
        <w:rPr>
          <w:i/>
          <w:iCs/>
          <w:color w:val="222222"/>
          <w:lang w:val="es-ES"/>
        </w:rPr>
        <w:t xml:space="preserve"> 13 </w:t>
      </w:r>
      <w:proofErr w:type="spellStart"/>
      <w:r w:rsidRPr="0000135A">
        <w:rPr>
          <w:i/>
          <w:iCs/>
          <w:color w:val="222222"/>
          <w:lang w:val="es-ES"/>
        </w:rPr>
        <w:t>due</w:t>
      </w:r>
      <w:proofErr w:type="spellEnd"/>
      <w:r w:rsidRPr="0000135A">
        <w:rPr>
          <w:i/>
          <w:iCs/>
          <w:color w:val="222222"/>
          <w:lang w:val="es-ES"/>
        </w:rPr>
        <w:t xml:space="preserve"> to </w:t>
      </w:r>
      <w:proofErr w:type="spellStart"/>
      <w:r w:rsidRPr="0000135A">
        <w:rPr>
          <w:i/>
          <w:iCs/>
          <w:color w:val="222222"/>
          <w:lang w:val="es-ES"/>
        </w:rPr>
        <w:t>the</w:t>
      </w:r>
      <w:proofErr w:type="spellEnd"/>
      <w:r w:rsidRPr="0000135A">
        <w:rPr>
          <w:i/>
          <w:iCs/>
          <w:color w:val="222222"/>
          <w:lang w:val="es-ES"/>
        </w:rPr>
        <w:t xml:space="preserve"> SARS-COV2 </w:t>
      </w:r>
      <w:proofErr w:type="spellStart"/>
      <w:r w:rsidRPr="0000135A">
        <w:rPr>
          <w:i/>
          <w:iCs/>
          <w:color w:val="222222"/>
          <w:lang w:val="es-ES"/>
        </w:rPr>
        <w:t>pandemic</w:t>
      </w:r>
      <w:proofErr w:type="spellEnd"/>
      <w:r w:rsidRPr="0000135A">
        <w:rPr>
          <w:i/>
          <w:iCs/>
          <w:color w:val="222222"/>
          <w:lang w:val="es-ES"/>
        </w:rPr>
        <w:t xml:space="preserve">, </w:t>
      </w:r>
      <w:proofErr w:type="spellStart"/>
      <w:r w:rsidRPr="0000135A">
        <w:rPr>
          <w:i/>
          <w:iCs/>
          <w:color w:val="222222"/>
          <w:lang w:val="es-ES"/>
        </w:rPr>
        <w:t>which</w:t>
      </w:r>
      <w:proofErr w:type="spellEnd"/>
      <w:r w:rsidRPr="0000135A">
        <w:rPr>
          <w:i/>
          <w:iCs/>
          <w:color w:val="222222"/>
          <w:lang w:val="es-ES"/>
        </w:rPr>
        <w:t xml:space="preserve"> </w:t>
      </w:r>
      <w:proofErr w:type="spellStart"/>
      <w:r w:rsidRPr="0000135A">
        <w:rPr>
          <w:i/>
          <w:iCs/>
          <w:color w:val="222222"/>
          <w:lang w:val="es-ES"/>
        </w:rPr>
        <w:t>forced</w:t>
      </w:r>
      <w:proofErr w:type="spellEnd"/>
      <w:r w:rsidRPr="0000135A">
        <w:rPr>
          <w:i/>
          <w:iCs/>
          <w:color w:val="222222"/>
          <w:lang w:val="es-ES"/>
        </w:rPr>
        <w:t xml:space="preserve">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implementation</w:t>
      </w:r>
      <w:proofErr w:type="spellEnd"/>
      <w:r w:rsidRPr="0000135A">
        <w:rPr>
          <w:i/>
          <w:iCs/>
          <w:color w:val="222222"/>
          <w:lang w:val="es-ES"/>
        </w:rPr>
        <w:t xml:space="preserve"> of </w:t>
      </w:r>
      <w:proofErr w:type="spellStart"/>
      <w:r w:rsidRPr="0000135A">
        <w:rPr>
          <w:i/>
          <w:iCs/>
          <w:color w:val="222222"/>
          <w:lang w:val="es-ES"/>
        </w:rPr>
        <w:t>synchronous</w:t>
      </w:r>
      <w:proofErr w:type="spellEnd"/>
      <w:r w:rsidRPr="0000135A">
        <w:rPr>
          <w:i/>
          <w:iCs/>
          <w:color w:val="222222"/>
          <w:lang w:val="es-ES"/>
        </w:rPr>
        <w:t xml:space="preserve"> </w:t>
      </w:r>
      <w:proofErr w:type="spellStart"/>
      <w:r w:rsidRPr="0000135A">
        <w:rPr>
          <w:i/>
          <w:iCs/>
          <w:color w:val="222222"/>
          <w:lang w:val="es-ES"/>
        </w:rPr>
        <w:t>remote</w:t>
      </w:r>
      <w:proofErr w:type="spellEnd"/>
      <w:r w:rsidRPr="0000135A">
        <w:rPr>
          <w:i/>
          <w:iCs/>
          <w:color w:val="222222"/>
          <w:lang w:val="es-ES"/>
        </w:rPr>
        <w:t xml:space="preserve"> / virtual </w:t>
      </w:r>
      <w:proofErr w:type="spellStart"/>
      <w:r w:rsidRPr="0000135A">
        <w:rPr>
          <w:i/>
          <w:iCs/>
          <w:color w:val="222222"/>
          <w:lang w:val="es-ES"/>
        </w:rPr>
        <w:t>classes</w:t>
      </w:r>
      <w:proofErr w:type="spellEnd"/>
      <w:r w:rsidRPr="0000135A">
        <w:rPr>
          <w:i/>
          <w:iCs/>
          <w:color w:val="222222"/>
          <w:lang w:val="es-ES"/>
        </w:rPr>
        <w:t xml:space="preserve"> to </w:t>
      </w:r>
      <w:proofErr w:type="spellStart"/>
      <w:r w:rsidRPr="0000135A">
        <w:rPr>
          <w:i/>
          <w:iCs/>
          <w:color w:val="222222"/>
          <w:lang w:val="es-ES"/>
        </w:rPr>
        <w:t>attend</w:t>
      </w:r>
      <w:proofErr w:type="spellEnd"/>
      <w:r w:rsidRPr="0000135A">
        <w:rPr>
          <w:i/>
          <w:iCs/>
          <w:color w:val="222222"/>
          <w:lang w:val="es-ES"/>
        </w:rPr>
        <w:t xml:space="preserve"> and </w:t>
      </w:r>
      <w:proofErr w:type="spellStart"/>
      <w:r w:rsidRPr="0000135A">
        <w:rPr>
          <w:i/>
          <w:iCs/>
          <w:color w:val="222222"/>
          <w:lang w:val="es-ES"/>
        </w:rPr>
        <w:t>give</w:t>
      </w:r>
      <w:proofErr w:type="spellEnd"/>
      <w:r w:rsidRPr="0000135A">
        <w:rPr>
          <w:i/>
          <w:iCs/>
          <w:color w:val="222222"/>
          <w:lang w:val="es-ES"/>
        </w:rPr>
        <w:t xml:space="preserve"> </w:t>
      </w:r>
      <w:proofErr w:type="spellStart"/>
      <w:r w:rsidRPr="0000135A">
        <w:rPr>
          <w:i/>
          <w:iCs/>
          <w:color w:val="222222"/>
          <w:lang w:val="es-ES"/>
        </w:rPr>
        <w:t>continuity</w:t>
      </w:r>
      <w:proofErr w:type="spellEnd"/>
      <w:r w:rsidRPr="0000135A">
        <w:rPr>
          <w:i/>
          <w:iCs/>
          <w:color w:val="222222"/>
          <w:lang w:val="es-ES"/>
        </w:rPr>
        <w:t xml:space="preserve"> to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academic</w:t>
      </w:r>
      <w:proofErr w:type="spellEnd"/>
      <w:r w:rsidRPr="0000135A">
        <w:rPr>
          <w:i/>
          <w:iCs/>
          <w:color w:val="222222"/>
          <w:lang w:val="es-ES"/>
        </w:rPr>
        <w:t xml:space="preserve"> </w:t>
      </w:r>
      <w:proofErr w:type="spellStart"/>
      <w:r w:rsidRPr="0000135A">
        <w:rPr>
          <w:i/>
          <w:iCs/>
          <w:color w:val="222222"/>
          <w:lang w:val="es-ES"/>
        </w:rPr>
        <w:t>program</w:t>
      </w:r>
      <w:proofErr w:type="spellEnd"/>
      <w:r w:rsidRPr="0000135A">
        <w:rPr>
          <w:i/>
          <w:iCs/>
          <w:color w:val="222222"/>
          <w:lang w:val="es-ES"/>
        </w:rPr>
        <w:t xml:space="preserve"> </w:t>
      </w:r>
      <w:proofErr w:type="spellStart"/>
      <w:r w:rsidRPr="0000135A">
        <w:rPr>
          <w:i/>
          <w:iCs/>
          <w:color w:val="222222"/>
          <w:lang w:val="es-ES"/>
        </w:rPr>
        <w:t>planned</w:t>
      </w:r>
      <w:proofErr w:type="spellEnd"/>
      <w:r w:rsidRPr="0000135A">
        <w:rPr>
          <w:i/>
          <w:iCs/>
          <w:color w:val="222222"/>
          <w:lang w:val="es-ES"/>
        </w:rPr>
        <w:t xml:space="preserve"> </w:t>
      </w:r>
      <w:proofErr w:type="spellStart"/>
      <w:r w:rsidRPr="0000135A">
        <w:rPr>
          <w:i/>
          <w:iCs/>
          <w:color w:val="222222"/>
          <w:lang w:val="es-ES"/>
        </w:rPr>
        <w:t>for</w:t>
      </w:r>
      <w:proofErr w:type="spellEnd"/>
      <w:r w:rsidRPr="0000135A">
        <w:rPr>
          <w:i/>
          <w:iCs/>
          <w:color w:val="222222"/>
          <w:lang w:val="es-ES"/>
        </w:rPr>
        <w:t xml:space="preserve"> </w:t>
      </w:r>
      <w:proofErr w:type="spellStart"/>
      <w:r w:rsidRPr="0000135A">
        <w:rPr>
          <w:i/>
          <w:iCs/>
          <w:color w:val="222222"/>
          <w:lang w:val="es-ES"/>
        </w:rPr>
        <w:t>the</w:t>
      </w:r>
      <w:proofErr w:type="spellEnd"/>
      <w:r w:rsidRPr="0000135A">
        <w:rPr>
          <w:i/>
          <w:iCs/>
          <w:color w:val="222222"/>
          <w:lang w:val="es-ES"/>
        </w:rPr>
        <w:t xml:space="preserve"> 2020-01 </w:t>
      </w:r>
      <w:proofErr w:type="spellStart"/>
      <w:r w:rsidRPr="0000135A">
        <w:rPr>
          <w:i/>
          <w:iCs/>
          <w:color w:val="222222"/>
          <w:lang w:val="es-ES"/>
        </w:rPr>
        <w:t>period</w:t>
      </w:r>
      <w:proofErr w:type="spellEnd"/>
      <w:r w:rsidRPr="0000135A">
        <w:rPr>
          <w:i/>
          <w:iCs/>
          <w:color w:val="222222"/>
          <w:lang w:val="es-ES"/>
        </w:rPr>
        <w:t xml:space="preserve">.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Strategic</w:t>
      </w:r>
      <w:proofErr w:type="spellEnd"/>
      <w:r w:rsidRPr="0000135A">
        <w:rPr>
          <w:i/>
          <w:iCs/>
          <w:color w:val="222222"/>
          <w:lang w:val="es-ES"/>
        </w:rPr>
        <w:t xml:space="preserve"> </w:t>
      </w:r>
      <w:proofErr w:type="spellStart"/>
      <w:r w:rsidRPr="0000135A">
        <w:rPr>
          <w:i/>
          <w:iCs/>
          <w:color w:val="222222"/>
          <w:lang w:val="es-ES"/>
        </w:rPr>
        <w:t>Design</w:t>
      </w:r>
      <w:proofErr w:type="spellEnd"/>
      <w:r w:rsidRPr="0000135A">
        <w:rPr>
          <w:i/>
          <w:iCs/>
          <w:color w:val="222222"/>
          <w:lang w:val="es-ES"/>
        </w:rPr>
        <w:t xml:space="preserve"> Workshop </w:t>
      </w:r>
      <w:proofErr w:type="spellStart"/>
      <w:r w:rsidRPr="0000135A">
        <w:rPr>
          <w:i/>
          <w:iCs/>
          <w:color w:val="222222"/>
          <w:lang w:val="es-ES"/>
        </w:rPr>
        <w:t>subject</w:t>
      </w:r>
      <w:proofErr w:type="spellEnd"/>
      <w:r w:rsidRPr="0000135A">
        <w:rPr>
          <w:i/>
          <w:iCs/>
          <w:color w:val="222222"/>
          <w:lang w:val="es-ES"/>
        </w:rPr>
        <w:t xml:space="preserve"> </w:t>
      </w:r>
      <w:proofErr w:type="spellStart"/>
      <w:r w:rsidRPr="0000135A">
        <w:rPr>
          <w:i/>
          <w:iCs/>
          <w:color w:val="222222"/>
          <w:lang w:val="es-ES"/>
        </w:rPr>
        <w:t>taught</w:t>
      </w:r>
      <w:proofErr w:type="spellEnd"/>
      <w:r w:rsidRPr="0000135A">
        <w:rPr>
          <w:i/>
          <w:iCs/>
          <w:color w:val="222222"/>
          <w:lang w:val="es-ES"/>
        </w:rPr>
        <w:t xml:space="preserve"> in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professionalizing</w:t>
      </w:r>
      <w:proofErr w:type="spellEnd"/>
      <w:r w:rsidRPr="0000135A">
        <w:rPr>
          <w:i/>
          <w:iCs/>
          <w:color w:val="222222"/>
          <w:lang w:val="es-ES"/>
        </w:rPr>
        <w:t xml:space="preserve"> </w:t>
      </w:r>
      <w:proofErr w:type="spellStart"/>
      <w:r w:rsidRPr="0000135A">
        <w:rPr>
          <w:i/>
          <w:iCs/>
          <w:color w:val="222222"/>
          <w:lang w:val="es-ES"/>
        </w:rPr>
        <w:t>section</w:t>
      </w:r>
      <w:proofErr w:type="spellEnd"/>
      <w:r w:rsidRPr="0000135A">
        <w:rPr>
          <w:i/>
          <w:iCs/>
          <w:color w:val="222222"/>
          <w:lang w:val="es-ES"/>
        </w:rPr>
        <w:t xml:space="preserve"> and </w:t>
      </w:r>
      <w:proofErr w:type="spellStart"/>
      <w:r w:rsidRPr="0000135A">
        <w:rPr>
          <w:i/>
          <w:iCs/>
          <w:color w:val="222222"/>
          <w:lang w:val="es-ES"/>
        </w:rPr>
        <w:t>corresponding</w:t>
      </w:r>
      <w:proofErr w:type="spellEnd"/>
      <w:r w:rsidRPr="0000135A">
        <w:rPr>
          <w:i/>
          <w:iCs/>
          <w:color w:val="222222"/>
          <w:lang w:val="es-ES"/>
        </w:rPr>
        <w:t xml:space="preserve"> to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seventh</w:t>
      </w:r>
      <w:proofErr w:type="spellEnd"/>
      <w:r w:rsidRPr="0000135A">
        <w:rPr>
          <w:i/>
          <w:iCs/>
          <w:color w:val="222222"/>
          <w:lang w:val="es-ES"/>
        </w:rPr>
        <w:t xml:space="preserve"> </w:t>
      </w:r>
      <w:proofErr w:type="spellStart"/>
      <w:r w:rsidRPr="0000135A">
        <w:rPr>
          <w:i/>
          <w:iCs/>
          <w:color w:val="222222"/>
          <w:lang w:val="es-ES"/>
        </w:rPr>
        <w:t>level</w:t>
      </w:r>
      <w:proofErr w:type="spellEnd"/>
      <w:r w:rsidRPr="0000135A">
        <w:rPr>
          <w:i/>
          <w:iCs/>
          <w:color w:val="222222"/>
          <w:lang w:val="es-ES"/>
        </w:rPr>
        <w:t xml:space="preserve"> of </w:t>
      </w:r>
      <w:proofErr w:type="spellStart"/>
      <w:r w:rsidRPr="0000135A">
        <w:rPr>
          <w:i/>
          <w:iCs/>
          <w:color w:val="222222"/>
          <w:lang w:val="es-ES"/>
        </w:rPr>
        <w:t>Design</w:t>
      </w:r>
      <w:proofErr w:type="spellEnd"/>
      <w:r w:rsidRPr="0000135A">
        <w:rPr>
          <w:i/>
          <w:iCs/>
          <w:color w:val="222222"/>
          <w:lang w:val="es-ES"/>
        </w:rPr>
        <w:t xml:space="preserve"> </w:t>
      </w:r>
      <w:proofErr w:type="spellStart"/>
      <w:r w:rsidRPr="0000135A">
        <w:rPr>
          <w:i/>
          <w:iCs/>
          <w:color w:val="222222"/>
          <w:lang w:val="es-ES"/>
        </w:rPr>
        <w:t>Careers</w:t>
      </w:r>
      <w:proofErr w:type="spellEnd"/>
      <w:r w:rsidRPr="0000135A">
        <w:rPr>
          <w:i/>
          <w:iCs/>
          <w:color w:val="222222"/>
          <w:lang w:val="es-ES"/>
        </w:rPr>
        <w:t xml:space="preserve"> at </w:t>
      </w:r>
      <w:proofErr w:type="spellStart"/>
      <w:r w:rsidRPr="0000135A">
        <w:rPr>
          <w:i/>
          <w:iCs/>
          <w:color w:val="222222"/>
          <w:lang w:val="es-ES"/>
        </w:rPr>
        <w:t>the</w:t>
      </w:r>
      <w:proofErr w:type="spellEnd"/>
      <w:r w:rsidRPr="0000135A">
        <w:rPr>
          <w:i/>
          <w:iCs/>
          <w:color w:val="222222"/>
          <w:lang w:val="es-ES"/>
        </w:rPr>
        <w:t xml:space="preserve"> Pontificia Universidad Católica del Ecuador </w:t>
      </w:r>
      <w:proofErr w:type="spellStart"/>
      <w:r w:rsidRPr="0000135A">
        <w:rPr>
          <w:i/>
          <w:iCs/>
          <w:color w:val="222222"/>
          <w:lang w:val="es-ES"/>
        </w:rPr>
        <w:t>is</w:t>
      </w:r>
      <w:proofErr w:type="spellEnd"/>
      <w:r w:rsidRPr="0000135A">
        <w:rPr>
          <w:i/>
          <w:iCs/>
          <w:color w:val="222222"/>
          <w:lang w:val="es-ES"/>
        </w:rPr>
        <w:t xml:space="preserve"> </w:t>
      </w:r>
      <w:proofErr w:type="spellStart"/>
      <w:r w:rsidRPr="0000135A">
        <w:rPr>
          <w:i/>
          <w:iCs/>
          <w:color w:val="222222"/>
          <w:lang w:val="es-ES"/>
        </w:rPr>
        <w:t>carried</w:t>
      </w:r>
      <w:proofErr w:type="spellEnd"/>
      <w:r w:rsidRPr="0000135A">
        <w:rPr>
          <w:i/>
          <w:iCs/>
          <w:color w:val="222222"/>
          <w:lang w:val="es-ES"/>
        </w:rPr>
        <w:t xml:space="preserve"> </w:t>
      </w:r>
      <w:proofErr w:type="spellStart"/>
      <w:r w:rsidRPr="0000135A">
        <w:rPr>
          <w:i/>
          <w:iCs/>
          <w:color w:val="222222"/>
          <w:lang w:val="es-ES"/>
        </w:rPr>
        <w:t>out</w:t>
      </w:r>
      <w:proofErr w:type="spellEnd"/>
      <w:r w:rsidRPr="0000135A">
        <w:rPr>
          <w:i/>
          <w:iCs/>
          <w:color w:val="222222"/>
          <w:lang w:val="es-ES"/>
        </w:rPr>
        <w:t xml:space="preserve"> </w:t>
      </w:r>
      <w:proofErr w:type="spellStart"/>
      <w:r w:rsidRPr="0000135A">
        <w:rPr>
          <w:i/>
          <w:iCs/>
          <w:color w:val="222222"/>
          <w:lang w:val="es-ES"/>
        </w:rPr>
        <w:t>with</w:t>
      </w:r>
      <w:proofErr w:type="spellEnd"/>
      <w:r w:rsidRPr="0000135A">
        <w:rPr>
          <w:i/>
          <w:iCs/>
          <w:color w:val="222222"/>
          <w:lang w:val="es-ES"/>
        </w:rPr>
        <w:t xml:space="preserve"> </w:t>
      </w:r>
      <w:proofErr w:type="spellStart"/>
      <w:r w:rsidRPr="0000135A">
        <w:rPr>
          <w:i/>
          <w:iCs/>
          <w:color w:val="222222"/>
          <w:lang w:val="es-ES"/>
        </w:rPr>
        <w:t>students</w:t>
      </w:r>
      <w:proofErr w:type="spellEnd"/>
      <w:r w:rsidRPr="0000135A">
        <w:rPr>
          <w:i/>
          <w:iCs/>
          <w:color w:val="222222"/>
          <w:lang w:val="es-ES"/>
        </w:rPr>
        <w:t xml:space="preserve"> of </w:t>
      </w:r>
      <w:proofErr w:type="spellStart"/>
      <w:r w:rsidRPr="0000135A">
        <w:rPr>
          <w:i/>
          <w:iCs/>
          <w:color w:val="222222"/>
          <w:lang w:val="es-ES"/>
        </w:rPr>
        <w:t>graphic</w:t>
      </w:r>
      <w:proofErr w:type="spellEnd"/>
      <w:r w:rsidRPr="0000135A">
        <w:rPr>
          <w:i/>
          <w:iCs/>
          <w:color w:val="222222"/>
          <w:lang w:val="es-ES"/>
        </w:rPr>
        <w:t xml:space="preserve"> </w:t>
      </w:r>
      <w:proofErr w:type="spellStart"/>
      <w:r w:rsidRPr="0000135A">
        <w:rPr>
          <w:i/>
          <w:iCs/>
          <w:color w:val="222222"/>
          <w:lang w:val="es-ES"/>
        </w:rPr>
        <w:t>design</w:t>
      </w:r>
      <w:proofErr w:type="spellEnd"/>
      <w:r w:rsidRPr="0000135A">
        <w:rPr>
          <w:i/>
          <w:iCs/>
          <w:color w:val="222222"/>
          <w:lang w:val="es-ES"/>
        </w:rPr>
        <w:t xml:space="preserve"> and </w:t>
      </w:r>
      <w:proofErr w:type="spellStart"/>
      <w:r w:rsidRPr="0000135A">
        <w:rPr>
          <w:i/>
          <w:iCs/>
          <w:color w:val="222222"/>
          <w:lang w:val="es-ES"/>
        </w:rPr>
        <w:t>product</w:t>
      </w:r>
      <w:proofErr w:type="spellEnd"/>
      <w:r w:rsidRPr="0000135A">
        <w:rPr>
          <w:i/>
          <w:iCs/>
          <w:color w:val="222222"/>
          <w:lang w:val="es-ES"/>
        </w:rPr>
        <w:t xml:space="preserve"> </w:t>
      </w:r>
      <w:proofErr w:type="spellStart"/>
      <w:r w:rsidRPr="0000135A">
        <w:rPr>
          <w:i/>
          <w:iCs/>
          <w:color w:val="222222"/>
          <w:lang w:val="es-ES"/>
        </w:rPr>
        <w:t>design</w:t>
      </w:r>
      <w:proofErr w:type="spellEnd"/>
      <w:r w:rsidRPr="0000135A">
        <w:rPr>
          <w:i/>
          <w:iCs/>
          <w:color w:val="222222"/>
          <w:lang w:val="es-ES"/>
        </w:rPr>
        <w:t xml:space="preserve"> </w:t>
      </w:r>
      <w:proofErr w:type="spellStart"/>
      <w:r w:rsidRPr="0000135A">
        <w:rPr>
          <w:i/>
          <w:iCs/>
          <w:color w:val="222222"/>
          <w:lang w:val="es-ES"/>
        </w:rPr>
        <w:t>careers</w:t>
      </w:r>
      <w:proofErr w:type="spellEnd"/>
      <w:r w:rsidRPr="0000135A">
        <w:rPr>
          <w:i/>
          <w:iCs/>
          <w:color w:val="222222"/>
          <w:lang w:val="es-ES"/>
        </w:rPr>
        <w:t xml:space="preserve"> </w:t>
      </w:r>
      <w:proofErr w:type="spellStart"/>
      <w:r w:rsidRPr="0000135A">
        <w:rPr>
          <w:i/>
          <w:iCs/>
          <w:color w:val="222222"/>
          <w:lang w:val="es-ES"/>
        </w:rPr>
        <w:t>by</w:t>
      </w:r>
      <w:proofErr w:type="spellEnd"/>
      <w:r w:rsidRPr="0000135A">
        <w:rPr>
          <w:i/>
          <w:iCs/>
          <w:color w:val="222222"/>
          <w:lang w:val="es-ES"/>
        </w:rPr>
        <w:t xml:space="preserve"> </w:t>
      </w:r>
      <w:proofErr w:type="spellStart"/>
      <w:r w:rsidRPr="0000135A">
        <w:rPr>
          <w:i/>
          <w:iCs/>
          <w:color w:val="222222"/>
          <w:lang w:val="es-ES"/>
        </w:rPr>
        <w:t>two</w:t>
      </w:r>
      <w:proofErr w:type="spellEnd"/>
      <w:r w:rsidRPr="0000135A">
        <w:rPr>
          <w:i/>
          <w:iCs/>
          <w:color w:val="222222"/>
          <w:lang w:val="es-ES"/>
        </w:rPr>
        <w:t xml:space="preserve"> </w:t>
      </w:r>
      <w:proofErr w:type="spellStart"/>
      <w:r w:rsidRPr="0000135A">
        <w:rPr>
          <w:i/>
          <w:iCs/>
          <w:color w:val="222222"/>
          <w:lang w:val="es-ES"/>
        </w:rPr>
        <w:t>professors</w:t>
      </w:r>
      <w:proofErr w:type="spellEnd"/>
      <w:r w:rsidRPr="0000135A">
        <w:rPr>
          <w:i/>
          <w:iCs/>
          <w:color w:val="222222"/>
          <w:lang w:val="es-ES"/>
        </w:rPr>
        <w:t xml:space="preserve"> </w:t>
      </w:r>
      <w:proofErr w:type="spellStart"/>
      <w:r w:rsidRPr="0000135A">
        <w:rPr>
          <w:i/>
          <w:iCs/>
          <w:color w:val="222222"/>
          <w:lang w:val="es-ES"/>
        </w:rPr>
        <w:t>specialized</w:t>
      </w:r>
      <w:proofErr w:type="spellEnd"/>
      <w:r w:rsidRPr="0000135A">
        <w:rPr>
          <w:i/>
          <w:iCs/>
          <w:color w:val="222222"/>
          <w:lang w:val="es-ES"/>
        </w:rPr>
        <w:t xml:space="preserve"> in </w:t>
      </w:r>
      <w:proofErr w:type="spellStart"/>
      <w:r w:rsidRPr="0000135A">
        <w:rPr>
          <w:i/>
          <w:iCs/>
          <w:color w:val="222222"/>
          <w:lang w:val="es-ES"/>
        </w:rPr>
        <w:t>each</w:t>
      </w:r>
      <w:proofErr w:type="spellEnd"/>
      <w:r w:rsidRPr="0000135A">
        <w:rPr>
          <w:i/>
          <w:iCs/>
          <w:color w:val="222222"/>
          <w:lang w:val="es-ES"/>
        </w:rPr>
        <w:t xml:space="preserve"> of </w:t>
      </w:r>
      <w:proofErr w:type="spellStart"/>
      <w:r w:rsidRPr="0000135A">
        <w:rPr>
          <w:i/>
          <w:iCs/>
          <w:color w:val="222222"/>
          <w:lang w:val="es-ES"/>
        </w:rPr>
        <w:t>these</w:t>
      </w:r>
      <w:proofErr w:type="spellEnd"/>
      <w:r w:rsidRPr="0000135A">
        <w:rPr>
          <w:i/>
          <w:iCs/>
          <w:color w:val="222222"/>
          <w:lang w:val="es-ES"/>
        </w:rPr>
        <w:t xml:space="preserve"> disciplines.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particularity</w:t>
      </w:r>
      <w:proofErr w:type="spellEnd"/>
      <w:r w:rsidRPr="0000135A">
        <w:rPr>
          <w:i/>
          <w:iCs/>
          <w:color w:val="222222"/>
          <w:lang w:val="es-ES"/>
        </w:rPr>
        <w:t xml:space="preserve"> of </w:t>
      </w:r>
      <w:proofErr w:type="spellStart"/>
      <w:r w:rsidRPr="0000135A">
        <w:rPr>
          <w:i/>
          <w:iCs/>
          <w:color w:val="222222"/>
          <w:lang w:val="es-ES"/>
        </w:rPr>
        <w:t>this</w:t>
      </w:r>
      <w:proofErr w:type="spellEnd"/>
      <w:r w:rsidRPr="0000135A">
        <w:rPr>
          <w:i/>
          <w:iCs/>
          <w:color w:val="222222"/>
          <w:lang w:val="es-ES"/>
        </w:rPr>
        <w:t xml:space="preserve"> </w:t>
      </w:r>
      <w:proofErr w:type="spellStart"/>
      <w:r w:rsidRPr="0000135A">
        <w:rPr>
          <w:i/>
          <w:iCs/>
          <w:color w:val="222222"/>
          <w:lang w:val="es-ES"/>
        </w:rPr>
        <w:t>subject</w:t>
      </w:r>
      <w:proofErr w:type="spellEnd"/>
      <w:r w:rsidRPr="0000135A">
        <w:rPr>
          <w:i/>
          <w:iCs/>
          <w:color w:val="222222"/>
          <w:lang w:val="es-ES"/>
        </w:rPr>
        <w:t xml:space="preserve"> </w:t>
      </w:r>
      <w:proofErr w:type="spellStart"/>
      <w:r w:rsidRPr="0000135A">
        <w:rPr>
          <w:i/>
          <w:iCs/>
          <w:color w:val="222222"/>
          <w:lang w:val="es-ES"/>
        </w:rPr>
        <w:t>is</w:t>
      </w:r>
      <w:proofErr w:type="spellEnd"/>
      <w:r w:rsidRPr="0000135A">
        <w:rPr>
          <w:i/>
          <w:iCs/>
          <w:color w:val="222222"/>
          <w:lang w:val="es-ES"/>
        </w:rPr>
        <w:t xml:space="preserve"> </w:t>
      </w:r>
      <w:proofErr w:type="spellStart"/>
      <w:r w:rsidRPr="0000135A">
        <w:rPr>
          <w:i/>
          <w:iCs/>
          <w:color w:val="222222"/>
          <w:lang w:val="es-ES"/>
        </w:rPr>
        <w:t>that</w:t>
      </w:r>
      <w:proofErr w:type="spellEnd"/>
      <w:r w:rsidRPr="0000135A">
        <w:rPr>
          <w:i/>
          <w:iCs/>
          <w:color w:val="222222"/>
          <w:lang w:val="es-ES"/>
        </w:rPr>
        <w:t xml:space="preserve"> </w:t>
      </w:r>
      <w:proofErr w:type="spellStart"/>
      <w:r w:rsidRPr="0000135A">
        <w:rPr>
          <w:i/>
          <w:iCs/>
          <w:color w:val="222222"/>
          <w:lang w:val="es-ES"/>
        </w:rPr>
        <w:t>it</w:t>
      </w:r>
      <w:proofErr w:type="spellEnd"/>
      <w:r w:rsidRPr="0000135A">
        <w:rPr>
          <w:i/>
          <w:iCs/>
          <w:color w:val="222222"/>
          <w:lang w:val="es-ES"/>
        </w:rPr>
        <w:t xml:space="preserve"> </w:t>
      </w:r>
      <w:proofErr w:type="spellStart"/>
      <w:r w:rsidRPr="0000135A">
        <w:rPr>
          <w:i/>
          <w:iCs/>
          <w:color w:val="222222"/>
          <w:lang w:val="es-ES"/>
        </w:rPr>
        <w:t>works</w:t>
      </w:r>
      <w:proofErr w:type="spellEnd"/>
      <w:r w:rsidRPr="0000135A">
        <w:rPr>
          <w:i/>
          <w:iCs/>
          <w:color w:val="222222"/>
          <w:lang w:val="es-ES"/>
        </w:rPr>
        <w:t xml:space="preserve"> </w:t>
      </w:r>
      <w:proofErr w:type="spellStart"/>
      <w:r w:rsidRPr="0000135A">
        <w:rPr>
          <w:i/>
          <w:iCs/>
          <w:color w:val="222222"/>
          <w:lang w:val="es-ES"/>
        </w:rPr>
        <w:t>with</w:t>
      </w:r>
      <w:proofErr w:type="spellEnd"/>
      <w:r w:rsidRPr="0000135A">
        <w:rPr>
          <w:i/>
          <w:iCs/>
          <w:color w:val="222222"/>
          <w:lang w:val="es-ES"/>
        </w:rPr>
        <w:t xml:space="preserve"> </w:t>
      </w:r>
      <w:proofErr w:type="spellStart"/>
      <w:r w:rsidRPr="0000135A">
        <w:rPr>
          <w:i/>
          <w:iCs/>
          <w:color w:val="222222"/>
          <w:lang w:val="es-ES"/>
        </w:rPr>
        <w:t>MiPymes</w:t>
      </w:r>
      <w:proofErr w:type="spellEnd"/>
      <w:r w:rsidRPr="0000135A">
        <w:rPr>
          <w:i/>
          <w:iCs/>
          <w:color w:val="222222"/>
          <w:lang w:val="es-ES"/>
        </w:rPr>
        <w:t xml:space="preserve"> and in </w:t>
      </w:r>
      <w:proofErr w:type="spellStart"/>
      <w:r w:rsidRPr="0000135A">
        <w:rPr>
          <w:i/>
          <w:iCs/>
          <w:color w:val="222222"/>
          <w:lang w:val="es-ES"/>
        </w:rPr>
        <w:t>collaboration</w:t>
      </w:r>
      <w:proofErr w:type="spellEnd"/>
      <w:r w:rsidRPr="0000135A">
        <w:rPr>
          <w:i/>
          <w:iCs/>
          <w:color w:val="222222"/>
          <w:lang w:val="es-ES"/>
        </w:rPr>
        <w:t xml:space="preserve"> </w:t>
      </w:r>
      <w:proofErr w:type="spellStart"/>
      <w:r w:rsidRPr="0000135A">
        <w:rPr>
          <w:i/>
          <w:iCs/>
          <w:color w:val="222222"/>
          <w:lang w:val="es-ES"/>
        </w:rPr>
        <w:t>with</w:t>
      </w:r>
      <w:proofErr w:type="spellEnd"/>
      <w:r w:rsidRPr="0000135A">
        <w:rPr>
          <w:i/>
          <w:iCs/>
          <w:color w:val="222222"/>
          <w:lang w:val="es-ES"/>
        </w:rPr>
        <w:t xml:space="preserve">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Ministry</w:t>
      </w:r>
      <w:proofErr w:type="spellEnd"/>
      <w:r w:rsidRPr="0000135A">
        <w:rPr>
          <w:i/>
          <w:iCs/>
          <w:color w:val="222222"/>
          <w:lang w:val="es-ES"/>
        </w:rPr>
        <w:t xml:space="preserve"> of </w:t>
      </w:r>
      <w:proofErr w:type="spellStart"/>
      <w:r w:rsidRPr="0000135A">
        <w:rPr>
          <w:i/>
          <w:iCs/>
          <w:color w:val="222222"/>
          <w:lang w:val="es-ES"/>
        </w:rPr>
        <w:t>Production</w:t>
      </w:r>
      <w:proofErr w:type="spellEnd"/>
      <w:r w:rsidRPr="0000135A">
        <w:rPr>
          <w:i/>
          <w:iCs/>
          <w:color w:val="222222"/>
          <w:lang w:val="es-ES"/>
        </w:rPr>
        <w:t xml:space="preserve">, </w:t>
      </w:r>
      <w:proofErr w:type="spellStart"/>
      <w:r w:rsidRPr="0000135A">
        <w:rPr>
          <w:i/>
          <w:iCs/>
          <w:color w:val="222222"/>
          <w:lang w:val="es-ES"/>
        </w:rPr>
        <w:t>Foreign</w:t>
      </w:r>
      <w:proofErr w:type="spellEnd"/>
      <w:r w:rsidRPr="0000135A">
        <w:rPr>
          <w:i/>
          <w:iCs/>
          <w:color w:val="222222"/>
          <w:lang w:val="es-ES"/>
        </w:rPr>
        <w:t xml:space="preserve"> </w:t>
      </w:r>
      <w:proofErr w:type="spellStart"/>
      <w:r w:rsidRPr="0000135A">
        <w:rPr>
          <w:i/>
          <w:iCs/>
          <w:color w:val="222222"/>
          <w:lang w:val="es-ES"/>
        </w:rPr>
        <w:t>Trade</w:t>
      </w:r>
      <w:proofErr w:type="spellEnd"/>
      <w:r w:rsidRPr="0000135A">
        <w:rPr>
          <w:i/>
          <w:iCs/>
          <w:color w:val="222222"/>
          <w:lang w:val="es-ES"/>
        </w:rPr>
        <w:t xml:space="preserve">, </w:t>
      </w:r>
      <w:proofErr w:type="spellStart"/>
      <w:r w:rsidRPr="0000135A">
        <w:rPr>
          <w:i/>
          <w:iCs/>
          <w:color w:val="222222"/>
          <w:lang w:val="es-ES"/>
        </w:rPr>
        <w:t>Investments</w:t>
      </w:r>
      <w:proofErr w:type="spellEnd"/>
      <w:r w:rsidRPr="0000135A">
        <w:rPr>
          <w:i/>
          <w:iCs/>
          <w:color w:val="222222"/>
          <w:lang w:val="es-ES"/>
        </w:rPr>
        <w:t xml:space="preserve"> and </w:t>
      </w:r>
      <w:proofErr w:type="spellStart"/>
      <w:r w:rsidRPr="0000135A">
        <w:rPr>
          <w:i/>
          <w:iCs/>
          <w:color w:val="222222"/>
          <w:lang w:val="es-ES"/>
        </w:rPr>
        <w:t>Fisheries</w:t>
      </w:r>
      <w:proofErr w:type="spellEnd"/>
      <w:r w:rsidRPr="0000135A">
        <w:rPr>
          <w:i/>
          <w:iCs/>
          <w:color w:val="222222"/>
          <w:lang w:val="es-ES"/>
        </w:rPr>
        <w:t xml:space="preserve"> of Ecuador (MPCEIP), </w:t>
      </w:r>
      <w:proofErr w:type="spellStart"/>
      <w:r w:rsidRPr="0000135A">
        <w:rPr>
          <w:i/>
          <w:iCs/>
          <w:color w:val="222222"/>
          <w:lang w:val="es-ES"/>
        </w:rPr>
        <w:t>carrying</w:t>
      </w:r>
      <w:proofErr w:type="spellEnd"/>
      <w:r w:rsidRPr="0000135A">
        <w:rPr>
          <w:i/>
          <w:iCs/>
          <w:color w:val="222222"/>
          <w:lang w:val="es-ES"/>
        </w:rPr>
        <w:t xml:space="preserve"> </w:t>
      </w:r>
      <w:proofErr w:type="spellStart"/>
      <w:r w:rsidRPr="0000135A">
        <w:rPr>
          <w:i/>
          <w:iCs/>
          <w:color w:val="222222"/>
          <w:lang w:val="es-ES"/>
        </w:rPr>
        <w:t>out</w:t>
      </w:r>
      <w:proofErr w:type="spellEnd"/>
      <w:r w:rsidRPr="0000135A">
        <w:rPr>
          <w:i/>
          <w:iCs/>
          <w:color w:val="222222"/>
          <w:lang w:val="es-ES"/>
        </w:rPr>
        <w:t xml:space="preserve"> a </w:t>
      </w:r>
      <w:proofErr w:type="spellStart"/>
      <w:r w:rsidRPr="0000135A">
        <w:rPr>
          <w:i/>
          <w:iCs/>
          <w:color w:val="222222"/>
          <w:lang w:val="es-ES"/>
        </w:rPr>
        <w:t>triangulation</w:t>
      </w:r>
      <w:proofErr w:type="spellEnd"/>
      <w:r w:rsidRPr="0000135A">
        <w:rPr>
          <w:i/>
          <w:iCs/>
          <w:color w:val="222222"/>
          <w:lang w:val="es-ES"/>
        </w:rPr>
        <w:t xml:space="preserve"> </w:t>
      </w:r>
      <w:proofErr w:type="spellStart"/>
      <w:r w:rsidRPr="0000135A">
        <w:rPr>
          <w:i/>
          <w:iCs/>
          <w:color w:val="222222"/>
          <w:lang w:val="es-ES"/>
        </w:rPr>
        <w:t>between</w:t>
      </w:r>
      <w:proofErr w:type="spellEnd"/>
      <w:r w:rsidRPr="0000135A">
        <w:rPr>
          <w:i/>
          <w:iCs/>
          <w:color w:val="222222"/>
          <w:lang w:val="es-ES"/>
        </w:rPr>
        <w:t xml:space="preserve"> academia, </w:t>
      </w:r>
      <w:proofErr w:type="spellStart"/>
      <w:r w:rsidRPr="0000135A">
        <w:rPr>
          <w:i/>
          <w:iCs/>
          <w:color w:val="222222"/>
          <w:lang w:val="es-ES"/>
        </w:rPr>
        <w:t>state</w:t>
      </w:r>
      <w:proofErr w:type="spellEnd"/>
      <w:r w:rsidRPr="0000135A">
        <w:rPr>
          <w:i/>
          <w:iCs/>
          <w:color w:val="222222"/>
          <w:lang w:val="es-ES"/>
        </w:rPr>
        <w:t xml:space="preserve"> and </w:t>
      </w:r>
      <w:proofErr w:type="spellStart"/>
      <w:r w:rsidRPr="0000135A">
        <w:rPr>
          <w:i/>
          <w:iCs/>
          <w:color w:val="222222"/>
          <w:lang w:val="es-ES"/>
        </w:rPr>
        <w:t>private</w:t>
      </w:r>
      <w:proofErr w:type="spellEnd"/>
      <w:r w:rsidRPr="0000135A">
        <w:rPr>
          <w:i/>
          <w:iCs/>
          <w:color w:val="222222"/>
          <w:lang w:val="es-ES"/>
        </w:rPr>
        <w:t xml:space="preserve"> </w:t>
      </w:r>
      <w:proofErr w:type="spellStart"/>
      <w:r w:rsidRPr="0000135A">
        <w:rPr>
          <w:i/>
          <w:iCs/>
          <w:color w:val="222222"/>
          <w:lang w:val="es-ES"/>
        </w:rPr>
        <w:t>company</w:t>
      </w:r>
      <w:proofErr w:type="spellEnd"/>
      <w:r w:rsidRPr="0000135A">
        <w:rPr>
          <w:i/>
          <w:iCs/>
          <w:color w:val="222222"/>
          <w:lang w:val="es-ES"/>
        </w:rPr>
        <w:t xml:space="preserve">, </w:t>
      </w:r>
      <w:proofErr w:type="spellStart"/>
      <w:r w:rsidRPr="0000135A">
        <w:rPr>
          <w:i/>
          <w:iCs/>
          <w:color w:val="222222"/>
          <w:lang w:val="es-ES"/>
        </w:rPr>
        <w:t>which</w:t>
      </w:r>
      <w:proofErr w:type="spellEnd"/>
      <w:r w:rsidRPr="0000135A">
        <w:rPr>
          <w:i/>
          <w:iCs/>
          <w:color w:val="222222"/>
          <w:lang w:val="es-ES"/>
        </w:rPr>
        <w:t xml:space="preserve"> </w:t>
      </w:r>
      <w:proofErr w:type="spellStart"/>
      <w:r w:rsidRPr="0000135A">
        <w:rPr>
          <w:i/>
          <w:iCs/>
          <w:color w:val="222222"/>
          <w:lang w:val="es-ES"/>
        </w:rPr>
        <w:t>simultaneously</w:t>
      </w:r>
      <w:proofErr w:type="spellEnd"/>
      <w:r w:rsidRPr="0000135A">
        <w:rPr>
          <w:i/>
          <w:iCs/>
          <w:color w:val="222222"/>
          <w:lang w:val="es-ES"/>
        </w:rPr>
        <w:t xml:space="preserve"> </w:t>
      </w:r>
      <w:proofErr w:type="spellStart"/>
      <w:r w:rsidRPr="0000135A">
        <w:rPr>
          <w:i/>
          <w:iCs/>
          <w:color w:val="222222"/>
          <w:lang w:val="es-ES"/>
        </w:rPr>
        <w:t>supports</w:t>
      </w:r>
      <w:proofErr w:type="spellEnd"/>
      <w:r w:rsidRPr="0000135A">
        <w:rPr>
          <w:i/>
          <w:iCs/>
          <w:color w:val="222222"/>
          <w:lang w:val="es-ES"/>
        </w:rPr>
        <w:t xml:space="preserve"> </w:t>
      </w:r>
      <w:proofErr w:type="spellStart"/>
      <w:r w:rsidRPr="0000135A">
        <w:rPr>
          <w:i/>
          <w:iCs/>
          <w:color w:val="222222"/>
          <w:lang w:val="es-ES"/>
        </w:rPr>
        <w:t>the</w:t>
      </w:r>
      <w:proofErr w:type="spellEnd"/>
      <w:r w:rsidRPr="0000135A">
        <w:rPr>
          <w:i/>
          <w:iCs/>
          <w:color w:val="222222"/>
          <w:lang w:val="es-ES"/>
        </w:rPr>
        <w:t xml:space="preserve"> training of </w:t>
      </w:r>
      <w:proofErr w:type="spellStart"/>
      <w:r w:rsidRPr="0000135A">
        <w:rPr>
          <w:i/>
          <w:iCs/>
          <w:color w:val="222222"/>
          <w:lang w:val="es-ES"/>
        </w:rPr>
        <w:t>students</w:t>
      </w:r>
      <w:proofErr w:type="spellEnd"/>
      <w:r w:rsidRPr="0000135A">
        <w:rPr>
          <w:i/>
          <w:iCs/>
          <w:color w:val="222222"/>
          <w:lang w:val="es-ES"/>
        </w:rPr>
        <w:t xml:space="preserve">, </w:t>
      </w:r>
      <w:proofErr w:type="spellStart"/>
      <w:r w:rsidRPr="0000135A">
        <w:rPr>
          <w:i/>
          <w:iCs/>
          <w:color w:val="222222"/>
          <w:lang w:val="es-ES"/>
        </w:rPr>
        <w:t>promotes</w:t>
      </w:r>
      <w:proofErr w:type="spellEnd"/>
      <w:r w:rsidRPr="0000135A">
        <w:rPr>
          <w:i/>
          <w:iCs/>
          <w:color w:val="222222"/>
          <w:lang w:val="es-ES"/>
        </w:rPr>
        <w:t xml:space="preserve">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development</w:t>
      </w:r>
      <w:proofErr w:type="spellEnd"/>
      <w:r w:rsidRPr="0000135A">
        <w:rPr>
          <w:i/>
          <w:iCs/>
          <w:color w:val="222222"/>
          <w:lang w:val="es-ES"/>
        </w:rPr>
        <w:t xml:space="preserve"> of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country's</w:t>
      </w:r>
      <w:proofErr w:type="spellEnd"/>
      <w:r w:rsidRPr="0000135A">
        <w:rPr>
          <w:i/>
          <w:iCs/>
          <w:color w:val="222222"/>
          <w:lang w:val="es-ES"/>
        </w:rPr>
        <w:t xml:space="preserve"> </w:t>
      </w:r>
      <w:proofErr w:type="spellStart"/>
      <w:r w:rsidRPr="0000135A">
        <w:rPr>
          <w:i/>
          <w:iCs/>
          <w:color w:val="222222"/>
          <w:lang w:val="es-ES"/>
        </w:rPr>
        <w:t>productive</w:t>
      </w:r>
      <w:proofErr w:type="spellEnd"/>
      <w:r w:rsidRPr="0000135A">
        <w:rPr>
          <w:i/>
          <w:iCs/>
          <w:color w:val="222222"/>
          <w:lang w:val="es-ES"/>
        </w:rPr>
        <w:t xml:space="preserve"> sector </w:t>
      </w:r>
      <w:proofErr w:type="spellStart"/>
      <w:r w:rsidRPr="0000135A">
        <w:rPr>
          <w:i/>
          <w:iCs/>
          <w:color w:val="222222"/>
          <w:lang w:val="es-ES"/>
        </w:rPr>
        <w:t>from</w:t>
      </w:r>
      <w:proofErr w:type="spellEnd"/>
      <w:r w:rsidRPr="0000135A">
        <w:rPr>
          <w:i/>
          <w:iCs/>
          <w:color w:val="222222"/>
          <w:lang w:val="es-ES"/>
        </w:rPr>
        <w:t xml:space="preserve"> </w:t>
      </w:r>
      <w:proofErr w:type="spellStart"/>
      <w:r w:rsidRPr="0000135A">
        <w:rPr>
          <w:i/>
          <w:iCs/>
          <w:color w:val="222222"/>
          <w:lang w:val="es-ES"/>
        </w:rPr>
        <w:t>Design</w:t>
      </w:r>
      <w:proofErr w:type="spellEnd"/>
      <w:r w:rsidRPr="0000135A">
        <w:rPr>
          <w:i/>
          <w:iCs/>
          <w:color w:val="222222"/>
          <w:lang w:val="es-ES"/>
        </w:rPr>
        <w:t xml:space="preserve"> and opens </w:t>
      </w:r>
      <w:proofErr w:type="spellStart"/>
      <w:r w:rsidRPr="0000135A">
        <w:rPr>
          <w:i/>
          <w:iCs/>
          <w:color w:val="222222"/>
          <w:lang w:val="es-ES"/>
        </w:rPr>
        <w:t>job</w:t>
      </w:r>
      <w:proofErr w:type="spellEnd"/>
      <w:r w:rsidRPr="0000135A">
        <w:rPr>
          <w:i/>
          <w:iCs/>
          <w:color w:val="222222"/>
          <w:lang w:val="es-ES"/>
        </w:rPr>
        <w:t xml:space="preserve"> </w:t>
      </w:r>
      <w:proofErr w:type="spellStart"/>
      <w:r w:rsidRPr="0000135A">
        <w:rPr>
          <w:i/>
          <w:iCs/>
          <w:color w:val="222222"/>
          <w:lang w:val="es-ES"/>
        </w:rPr>
        <w:t>opportunities</w:t>
      </w:r>
      <w:proofErr w:type="spellEnd"/>
      <w:r w:rsidRPr="0000135A">
        <w:rPr>
          <w:i/>
          <w:iCs/>
          <w:color w:val="222222"/>
          <w:lang w:val="es-ES"/>
        </w:rPr>
        <w:t xml:space="preserve"> to </w:t>
      </w:r>
      <w:proofErr w:type="spellStart"/>
      <w:r w:rsidRPr="0000135A">
        <w:rPr>
          <w:i/>
          <w:iCs/>
          <w:color w:val="222222"/>
          <w:lang w:val="es-ES"/>
        </w:rPr>
        <w:t>students</w:t>
      </w:r>
      <w:proofErr w:type="spellEnd"/>
      <w:r w:rsidRPr="0000135A">
        <w:rPr>
          <w:i/>
          <w:iCs/>
          <w:color w:val="222222"/>
          <w:lang w:val="es-ES"/>
        </w:rPr>
        <w:t>.</w:t>
      </w:r>
    </w:p>
    <w:p w14:paraId="5CA56B9C" w14:textId="66EFDB22" w:rsidR="58055E31" w:rsidRPr="0000135A" w:rsidRDefault="58055E31" w:rsidP="00DE48FF">
      <w:pPr>
        <w:spacing w:after="240" w:line="360" w:lineRule="auto"/>
        <w:jc w:val="center"/>
        <w:rPr>
          <w:i/>
          <w:iCs/>
          <w:lang w:val="es-ES"/>
        </w:rPr>
      </w:pPr>
      <w:proofErr w:type="spellStart"/>
      <w:r w:rsidRPr="0000135A">
        <w:rPr>
          <w:i/>
          <w:iCs/>
          <w:color w:val="222222"/>
          <w:lang w:val="es-ES"/>
        </w:rPr>
        <w:t>During</w:t>
      </w:r>
      <w:proofErr w:type="spellEnd"/>
      <w:r w:rsidRPr="0000135A">
        <w:rPr>
          <w:i/>
          <w:iCs/>
          <w:color w:val="222222"/>
          <w:lang w:val="es-ES"/>
        </w:rPr>
        <w:t xml:space="preserve">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semester</w:t>
      </w:r>
      <w:proofErr w:type="spellEnd"/>
      <w:r w:rsidRPr="0000135A">
        <w:rPr>
          <w:i/>
          <w:iCs/>
          <w:color w:val="222222"/>
          <w:lang w:val="es-ES"/>
        </w:rPr>
        <w:t xml:space="preserve"> </w:t>
      </w:r>
      <w:proofErr w:type="spellStart"/>
      <w:r w:rsidRPr="0000135A">
        <w:rPr>
          <w:i/>
          <w:iCs/>
          <w:color w:val="222222"/>
          <w:lang w:val="es-ES"/>
        </w:rPr>
        <w:t>from</w:t>
      </w:r>
      <w:proofErr w:type="spellEnd"/>
      <w:r w:rsidRPr="0000135A">
        <w:rPr>
          <w:i/>
          <w:iCs/>
          <w:color w:val="222222"/>
          <w:lang w:val="es-ES"/>
        </w:rPr>
        <w:t xml:space="preserve"> </w:t>
      </w:r>
      <w:proofErr w:type="spellStart"/>
      <w:r w:rsidRPr="0000135A">
        <w:rPr>
          <w:i/>
          <w:iCs/>
          <w:color w:val="222222"/>
          <w:lang w:val="es-ES"/>
        </w:rPr>
        <w:t>February</w:t>
      </w:r>
      <w:proofErr w:type="spellEnd"/>
      <w:r w:rsidRPr="0000135A">
        <w:rPr>
          <w:i/>
          <w:iCs/>
          <w:color w:val="222222"/>
          <w:lang w:val="es-ES"/>
        </w:rPr>
        <w:t xml:space="preserve"> to June,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Strategic</w:t>
      </w:r>
      <w:proofErr w:type="spellEnd"/>
      <w:r w:rsidRPr="0000135A">
        <w:rPr>
          <w:i/>
          <w:iCs/>
          <w:color w:val="222222"/>
          <w:lang w:val="es-ES"/>
        </w:rPr>
        <w:t xml:space="preserve"> </w:t>
      </w:r>
      <w:proofErr w:type="spellStart"/>
      <w:r w:rsidRPr="0000135A">
        <w:rPr>
          <w:i/>
          <w:iCs/>
          <w:color w:val="222222"/>
          <w:lang w:val="es-ES"/>
        </w:rPr>
        <w:t>Design</w:t>
      </w:r>
      <w:proofErr w:type="spellEnd"/>
      <w:r w:rsidRPr="0000135A">
        <w:rPr>
          <w:i/>
          <w:iCs/>
          <w:color w:val="222222"/>
          <w:lang w:val="es-ES"/>
        </w:rPr>
        <w:t xml:space="preserve"> Workshop </w:t>
      </w:r>
      <w:proofErr w:type="spellStart"/>
      <w:r w:rsidRPr="0000135A">
        <w:rPr>
          <w:i/>
          <w:iCs/>
          <w:color w:val="222222"/>
          <w:lang w:val="es-ES"/>
        </w:rPr>
        <w:t>was</w:t>
      </w:r>
      <w:proofErr w:type="spellEnd"/>
      <w:r w:rsidRPr="0000135A">
        <w:rPr>
          <w:i/>
          <w:iCs/>
          <w:color w:val="222222"/>
          <w:lang w:val="es-ES"/>
        </w:rPr>
        <w:t xml:space="preserve"> </w:t>
      </w:r>
      <w:proofErr w:type="spellStart"/>
      <w:r w:rsidRPr="0000135A">
        <w:rPr>
          <w:i/>
          <w:iCs/>
          <w:color w:val="222222"/>
          <w:lang w:val="es-ES"/>
        </w:rPr>
        <w:t>linked</w:t>
      </w:r>
      <w:proofErr w:type="spellEnd"/>
      <w:r w:rsidRPr="0000135A">
        <w:rPr>
          <w:i/>
          <w:iCs/>
          <w:color w:val="222222"/>
          <w:lang w:val="es-ES"/>
        </w:rPr>
        <w:t xml:space="preserve"> to </w:t>
      </w:r>
      <w:proofErr w:type="spellStart"/>
      <w:r w:rsidRPr="0000135A">
        <w:rPr>
          <w:i/>
          <w:iCs/>
          <w:color w:val="222222"/>
          <w:lang w:val="es-ES"/>
        </w:rPr>
        <w:t>three</w:t>
      </w:r>
      <w:proofErr w:type="spellEnd"/>
      <w:r w:rsidRPr="0000135A">
        <w:rPr>
          <w:i/>
          <w:iCs/>
          <w:color w:val="222222"/>
          <w:lang w:val="es-ES"/>
        </w:rPr>
        <w:t xml:space="preserve"> </w:t>
      </w:r>
      <w:proofErr w:type="spellStart"/>
      <w:r w:rsidRPr="0000135A">
        <w:rPr>
          <w:i/>
          <w:iCs/>
          <w:color w:val="222222"/>
          <w:lang w:val="es-ES"/>
        </w:rPr>
        <w:t>companies</w:t>
      </w:r>
      <w:proofErr w:type="spellEnd"/>
      <w:r w:rsidRPr="0000135A">
        <w:rPr>
          <w:i/>
          <w:iCs/>
          <w:color w:val="222222"/>
          <w:lang w:val="es-ES"/>
        </w:rPr>
        <w:t xml:space="preserve"> </w:t>
      </w:r>
      <w:proofErr w:type="spellStart"/>
      <w:r w:rsidRPr="0000135A">
        <w:rPr>
          <w:i/>
          <w:iCs/>
          <w:color w:val="222222"/>
          <w:lang w:val="es-ES"/>
        </w:rPr>
        <w:t>that</w:t>
      </w:r>
      <w:proofErr w:type="spellEnd"/>
      <w:r w:rsidRPr="0000135A">
        <w:rPr>
          <w:i/>
          <w:iCs/>
          <w:color w:val="222222"/>
          <w:lang w:val="es-ES"/>
        </w:rPr>
        <w:t xml:space="preserve"> </w:t>
      </w:r>
      <w:proofErr w:type="spellStart"/>
      <w:r w:rsidRPr="0000135A">
        <w:rPr>
          <w:i/>
          <w:iCs/>
          <w:color w:val="222222"/>
          <w:lang w:val="es-ES"/>
        </w:rPr>
        <w:t>belong</w:t>
      </w:r>
      <w:proofErr w:type="spellEnd"/>
      <w:r w:rsidRPr="0000135A">
        <w:rPr>
          <w:i/>
          <w:iCs/>
          <w:color w:val="222222"/>
          <w:lang w:val="es-ES"/>
        </w:rPr>
        <w:t xml:space="preserve"> to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footwear</w:t>
      </w:r>
      <w:proofErr w:type="spellEnd"/>
      <w:r w:rsidRPr="0000135A">
        <w:rPr>
          <w:i/>
          <w:iCs/>
          <w:color w:val="222222"/>
          <w:lang w:val="es-ES"/>
        </w:rPr>
        <w:t xml:space="preserve">, </w:t>
      </w:r>
      <w:proofErr w:type="spellStart"/>
      <w:r w:rsidRPr="0000135A">
        <w:rPr>
          <w:i/>
          <w:iCs/>
          <w:color w:val="222222"/>
          <w:lang w:val="es-ES"/>
        </w:rPr>
        <w:t>didactic</w:t>
      </w:r>
      <w:proofErr w:type="spellEnd"/>
      <w:r w:rsidRPr="0000135A">
        <w:rPr>
          <w:i/>
          <w:iCs/>
          <w:color w:val="222222"/>
          <w:lang w:val="es-ES"/>
        </w:rPr>
        <w:t xml:space="preserve"> material and </w:t>
      </w:r>
      <w:proofErr w:type="spellStart"/>
      <w:r w:rsidRPr="0000135A">
        <w:rPr>
          <w:i/>
          <w:iCs/>
          <w:color w:val="222222"/>
          <w:lang w:val="es-ES"/>
        </w:rPr>
        <w:t>soft</w:t>
      </w:r>
      <w:proofErr w:type="spellEnd"/>
      <w:r w:rsidRPr="0000135A">
        <w:rPr>
          <w:i/>
          <w:iCs/>
          <w:color w:val="222222"/>
          <w:lang w:val="es-ES"/>
        </w:rPr>
        <w:t xml:space="preserve"> </w:t>
      </w:r>
      <w:proofErr w:type="spellStart"/>
      <w:r w:rsidRPr="0000135A">
        <w:rPr>
          <w:i/>
          <w:iCs/>
          <w:color w:val="222222"/>
          <w:lang w:val="es-ES"/>
        </w:rPr>
        <w:t>toys</w:t>
      </w:r>
      <w:proofErr w:type="spellEnd"/>
      <w:r w:rsidRPr="0000135A">
        <w:rPr>
          <w:i/>
          <w:iCs/>
          <w:color w:val="222222"/>
          <w:lang w:val="es-ES"/>
        </w:rPr>
        <w:t xml:space="preserve"> sector, </w:t>
      </w:r>
      <w:proofErr w:type="spellStart"/>
      <w:r w:rsidRPr="0000135A">
        <w:rPr>
          <w:i/>
          <w:iCs/>
          <w:color w:val="222222"/>
          <w:lang w:val="es-ES"/>
        </w:rPr>
        <w:t>through</w:t>
      </w:r>
      <w:proofErr w:type="spellEnd"/>
      <w:r w:rsidRPr="0000135A">
        <w:rPr>
          <w:i/>
          <w:iCs/>
          <w:color w:val="222222"/>
          <w:lang w:val="es-ES"/>
        </w:rPr>
        <w:t xml:space="preserve"> </w:t>
      </w:r>
      <w:proofErr w:type="spellStart"/>
      <w:r w:rsidRPr="0000135A">
        <w:rPr>
          <w:i/>
          <w:iCs/>
          <w:color w:val="222222"/>
          <w:lang w:val="es-ES"/>
        </w:rPr>
        <w:t>four</w:t>
      </w:r>
      <w:proofErr w:type="spellEnd"/>
      <w:r w:rsidRPr="0000135A">
        <w:rPr>
          <w:i/>
          <w:iCs/>
          <w:color w:val="222222"/>
          <w:lang w:val="es-ES"/>
        </w:rPr>
        <w:t xml:space="preserve"> </w:t>
      </w:r>
      <w:proofErr w:type="spellStart"/>
      <w:r w:rsidRPr="0000135A">
        <w:rPr>
          <w:i/>
          <w:iCs/>
          <w:color w:val="222222"/>
          <w:lang w:val="es-ES"/>
        </w:rPr>
        <w:t>projects</w:t>
      </w:r>
      <w:proofErr w:type="spellEnd"/>
      <w:r w:rsidRPr="0000135A">
        <w:rPr>
          <w:i/>
          <w:iCs/>
          <w:color w:val="222222"/>
          <w:lang w:val="es-ES"/>
        </w:rPr>
        <w:t xml:space="preserve"> </w:t>
      </w:r>
      <w:proofErr w:type="spellStart"/>
      <w:r w:rsidRPr="0000135A">
        <w:rPr>
          <w:i/>
          <w:iCs/>
          <w:color w:val="222222"/>
          <w:lang w:val="es-ES"/>
        </w:rPr>
        <w:t>that</w:t>
      </w:r>
      <w:proofErr w:type="spellEnd"/>
      <w:r w:rsidRPr="0000135A">
        <w:rPr>
          <w:i/>
          <w:iCs/>
          <w:color w:val="222222"/>
          <w:lang w:val="es-ES"/>
        </w:rPr>
        <w:t xml:space="preserve"> </w:t>
      </w:r>
      <w:proofErr w:type="spellStart"/>
      <w:r w:rsidRPr="0000135A">
        <w:rPr>
          <w:i/>
          <w:iCs/>
          <w:color w:val="222222"/>
          <w:lang w:val="es-ES"/>
        </w:rPr>
        <w:t>linked</w:t>
      </w:r>
      <w:proofErr w:type="spellEnd"/>
      <w:r w:rsidRPr="0000135A">
        <w:rPr>
          <w:i/>
          <w:iCs/>
          <w:color w:val="222222"/>
          <w:lang w:val="es-ES"/>
        </w:rPr>
        <w:t xml:space="preserve"> </w:t>
      </w:r>
      <w:proofErr w:type="spellStart"/>
      <w:r w:rsidRPr="0000135A">
        <w:rPr>
          <w:i/>
          <w:iCs/>
          <w:color w:val="222222"/>
          <w:lang w:val="es-ES"/>
        </w:rPr>
        <w:t>theory</w:t>
      </w:r>
      <w:proofErr w:type="spellEnd"/>
      <w:r w:rsidRPr="0000135A">
        <w:rPr>
          <w:i/>
          <w:iCs/>
          <w:color w:val="222222"/>
          <w:lang w:val="es-ES"/>
        </w:rPr>
        <w:t xml:space="preserve"> to </w:t>
      </w:r>
      <w:proofErr w:type="spellStart"/>
      <w:r w:rsidRPr="0000135A">
        <w:rPr>
          <w:i/>
          <w:iCs/>
          <w:color w:val="222222"/>
          <w:lang w:val="es-ES"/>
        </w:rPr>
        <w:t>practice</w:t>
      </w:r>
      <w:proofErr w:type="spellEnd"/>
      <w:r w:rsidRPr="0000135A">
        <w:rPr>
          <w:i/>
          <w:iCs/>
          <w:color w:val="222222"/>
          <w:lang w:val="es-ES"/>
        </w:rPr>
        <w:t xml:space="preserve"> in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first</w:t>
      </w:r>
      <w:proofErr w:type="spellEnd"/>
      <w:r w:rsidRPr="0000135A">
        <w:rPr>
          <w:i/>
          <w:iCs/>
          <w:color w:val="222222"/>
          <w:lang w:val="es-ES"/>
        </w:rPr>
        <w:t xml:space="preserve"> </w:t>
      </w:r>
      <w:proofErr w:type="spellStart"/>
      <w:r w:rsidRPr="0000135A">
        <w:rPr>
          <w:i/>
          <w:iCs/>
          <w:color w:val="222222"/>
          <w:lang w:val="es-ES"/>
        </w:rPr>
        <w:t>instance</w:t>
      </w:r>
      <w:proofErr w:type="spellEnd"/>
      <w:r w:rsidRPr="0000135A">
        <w:rPr>
          <w:i/>
          <w:iCs/>
          <w:color w:val="222222"/>
          <w:lang w:val="es-ES"/>
        </w:rPr>
        <w:t xml:space="preserve"> in </w:t>
      </w:r>
      <w:proofErr w:type="spellStart"/>
      <w:r w:rsidRPr="0000135A">
        <w:rPr>
          <w:i/>
          <w:iCs/>
          <w:color w:val="222222"/>
          <w:lang w:val="es-ES"/>
        </w:rPr>
        <w:t>person</w:t>
      </w:r>
      <w:proofErr w:type="spellEnd"/>
      <w:r w:rsidRPr="0000135A">
        <w:rPr>
          <w:i/>
          <w:iCs/>
          <w:color w:val="222222"/>
          <w:lang w:val="es-ES"/>
        </w:rPr>
        <w:t xml:space="preserve"> and </w:t>
      </w:r>
      <w:proofErr w:type="spellStart"/>
      <w:r w:rsidRPr="0000135A">
        <w:rPr>
          <w:i/>
          <w:iCs/>
          <w:color w:val="222222"/>
          <w:lang w:val="es-ES"/>
        </w:rPr>
        <w:t>then</w:t>
      </w:r>
      <w:proofErr w:type="spellEnd"/>
      <w:r w:rsidRPr="0000135A">
        <w:rPr>
          <w:i/>
          <w:iCs/>
          <w:color w:val="222222"/>
          <w:lang w:val="es-ES"/>
        </w:rPr>
        <w:t xml:space="preserve"> </w:t>
      </w:r>
      <w:proofErr w:type="spellStart"/>
      <w:r w:rsidRPr="0000135A">
        <w:rPr>
          <w:i/>
          <w:iCs/>
          <w:color w:val="222222"/>
          <w:lang w:val="es-ES"/>
        </w:rPr>
        <w:t>virtually</w:t>
      </w:r>
      <w:proofErr w:type="spellEnd"/>
      <w:r w:rsidRPr="0000135A">
        <w:rPr>
          <w:i/>
          <w:iCs/>
          <w:color w:val="222222"/>
          <w:lang w:val="es-ES"/>
        </w:rPr>
        <w:t xml:space="preserve">, </w:t>
      </w:r>
      <w:proofErr w:type="spellStart"/>
      <w:r w:rsidRPr="0000135A">
        <w:rPr>
          <w:i/>
          <w:iCs/>
          <w:color w:val="222222"/>
          <w:lang w:val="es-ES"/>
        </w:rPr>
        <w:t>ensuring</w:t>
      </w:r>
      <w:proofErr w:type="spellEnd"/>
      <w:r w:rsidRPr="0000135A">
        <w:rPr>
          <w:i/>
          <w:iCs/>
          <w:color w:val="222222"/>
          <w:lang w:val="es-ES"/>
        </w:rPr>
        <w:t xml:space="preserve"> </w:t>
      </w:r>
      <w:proofErr w:type="spellStart"/>
      <w:r w:rsidRPr="0000135A">
        <w:rPr>
          <w:i/>
          <w:iCs/>
          <w:color w:val="222222"/>
          <w:lang w:val="es-ES"/>
        </w:rPr>
        <w:t>that</w:t>
      </w:r>
      <w:proofErr w:type="spellEnd"/>
      <w:r w:rsidRPr="0000135A">
        <w:rPr>
          <w:i/>
          <w:iCs/>
          <w:color w:val="222222"/>
          <w:lang w:val="es-ES"/>
        </w:rPr>
        <w:t xml:space="preserve">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subject</w:t>
      </w:r>
      <w:proofErr w:type="spellEnd"/>
      <w:r w:rsidRPr="0000135A">
        <w:rPr>
          <w:i/>
          <w:iCs/>
          <w:color w:val="222222"/>
          <w:lang w:val="es-ES"/>
        </w:rPr>
        <w:t xml:space="preserve"> </w:t>
      </w:r>
      <w:proofErr w:type="spellStart"/>
      <w:r w:rsidRPr="0000135A">
        <w:rPr>
          <w:i/>
          <w:iCs/>
          <w:color w:val="222222"/>
          <w:lang w:val="es-ES"/>
        </w:rPr>
        <w:t>involves</w:t>
      </w:r>
      <w:proofErr w:type="spellEnd"/>
      <w:r w:rsidRPr="0000135A">
        <w:rPr>
          <w:i/>
          <w:iCs/>
          <w:color w:val="222222"/>
          <w:lang w:val="es-ES"/>
        </w:rPr>
        <w:t xml:space="preserve">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learner</w:t>
      </w:r>
      <w:proofErr w:type="spellEnd"/>
      <w:r w:rsidRPr="0000135A">
        <w:rPr>
          <w:i/>
          <w:iCs/>
          <w:color w:val="222222"/>
          <w:lang w:val="es-ES"/>
        </w:rPr>
        <w:t xml:space="preserve"> in </w:t>
      </w:r>
      <w:proofErr w:type="spellStart"/>
      <w:r w:rsidRPr="0000135A">
        <w:rPr>
          <w:i/>
          <w:iCs/>
          <w:color w:val="222222"/>
          <w:lang w:val="es-ES"/>
        </w:rPr>
        <w:t>the</w:t>
      </w:r>
      <w:proofErr w:type="spellEnd"/>
      <w:r w:rsidRPr="0000135A">
        <w:rPr>
          <w:i/>
          <w:iCs/>
          <w:color w:val="222222"/>
          <w:lang w:val="es-ES"/>
        </w:rPr>
        <w:t xml:space="preserve"> </w:t>
      </w:r>
      <w:proofErr w:type="spellStart"/>
      <w:proofErr w:type="gramStart"/>
      <w:r w:rsidRPr="0000135A">
        <w:rPr>
          <w:i/>
          <w:iCs/>
          <w:color w:val="222222"/>
          <w:lang w:val="es-ES"/>
        </w:rPr>
        <w:t>reality</w:t>
      </w:r>
      <w:proofErr w:type="spellEnd"/>
      <w:proofErr w:type="gramEnd"/>
      <w:r w:rsidRPr="0000135A">
        <w:rPr>
          <w:i/>
          <w:iCs/>
          <w:color w:val="222222"/>
          <w:lang w:val="es-ES"/>
        </w:rPr>
        <w:t xml:space="preserve"> of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business</w:t>
      </w:r>
      <w:proofErr w:type="spellEnd"/>
      <w:r w:rsidRPr="0000135A">
        <w:rPr>
          <w:i/>
          <w:iCs/>
          <w:color w:val="222222"/>
          <w:lang w:val="es-ES"/>
        </w:rPr>
        <w:t xml:space="preserve"> and </w:t>
      </w:r>
      <w:proofErr w:type="spellStart"/>
      <w:r w:rsidRPr="0000135A">
        <w:rPr>
          <w:i/>
          <w:iCs/>
          <w:color w:val="222222"/>
          <w:lang w:val="es-ES"/>
        </w:rPr>
        <w:t>productive</w:t>
      </w:r>
      <w:proofErr w:type="spellEnd"/>
      <w:r w:rsidRPr="0000135A">
        <w:rPr>
          <w:i/>
          <w:iCs/>
          <w:color w:val="222222"/>
          <w:lang w:val="es-ES"/>
        </w:rPr>
        <w:t xml:space="preserve"> sector </w:t>
      </w:r>
      <w:proofErr w:type="spellStart"/>
      <w:r w:rsidRPr="0000135A">
        <w:rPr>
          <w:i/>
          <w:iCs/>
          <w:color w:val="222222"/>
          <w:lang w:val="es-ES"/>
        </w:rPr>
        <w:t>where</w:t>
      </w:r>
      <w:proofErr w:type="spellEnd"/>
      <w:r w:rsidRPr="0000135A">
        <w:rPr>
          <w:i/>
          <w:iCs/>
          <w:color w:val="222222"/>
          <w:lang w:val="es-ES"/>
        </w:rPr>
        <w:t xml:space="preserve"> </w:t>
      </w:r>
      <w:proofErr w:type="spellStart"/>
      <w:r w:rsidRPr="0000135A">
        <w:rPr>
          <w:i/>
          <w:iCs/>
          <w:color w:val="222222"/>
          <w:lang w:val="es-ES"/>
        </w:rPr>
        <w:t>they</w:t>
      </w:r>
      <w:proofErr w:type="spellEnd"/>
      <w:r w:rsidRPr="0000135A">
        <w:rPr>
          <w:i/>
          <w:iCs/>
          <w:color w:val="222222"/>
          <w:lang w:val="es-ES"/>
        </w:rPr>
        <w:t xml:space="preserve"> </w:t>
      </w:r>
      <w:proofErr w:type="spellStart"/>
      <w:r w:rsidRPr="0000135A">
        <w:rPr>
          <w:i/>
          <w:iCs/>
          <w:color w:val="222222"/>
          <w:lang w:val="es-ES"/>
        </w:rPr>
        <w:t>experience</w:t>
      </w:r>
      <w:proofErr w:type="spellEnd"/>
      <w:r w:rsidRPr="0000135A">
        <w:rPr>
          <w:i/>
          <w:iCs/>
          <w:color w:val="222222"/>
          <w:lang w:val="es-ES"/>
        </w:rPr>
        <w:t xml:space="preserve">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discovery</w:t>
      </w:r>
      <w:proofErr w:type="spellEnd"/>
      <w:r w:rsidRPr="0000135A">
        <w:rPr>
          <w:i/>
          <w:iCs/>
          <w:color w:val="222222"/>
          <w:lang w:val="es-ES"/>
        </w:rPr>
        <w:t xml:space="preserve"> of </w:t>
      </w:r>
      <w:proofErr w:type="spellStart"/>
      <w:r w:rsidRPr="0000135A">
        <w:rPr>
          <w:i/>
          <w:iCs/>
          <w:color w:val="222222"/>
          <w:lang w:val="es-ES"/>
        </w:rPr>
        <w:t>opportunities</w:t>
      </w:r>
      <w:proofErr w:type="spellEnd"/>
      <w:r w:rsidRPr="0000135A">
        <w:rPr>
          <w:i/>
          <w:iCs/>
          <w:color w:val="222222"/>
          <w:lang w:val="es-ES"/>
        </w:rPr>
        <w:t xml:space="preserve"> </w:t>
      </w:r>
      <w:proofErr w:type="spellStart"/>
      <w:r w:rsidRPr="0000135A">
        <w:rPr>
          <w:i/>
          <w:iCs/>
          <w:color w:val="222222"/>
          <w:lang w:val="es-ES"/>
        </w:rPr>
        <w:t>for</w:t>
      </w:r>
      <w:proofErr w:type="spellEnd"/>
      <w:r w:rsidRPr="0000135A">
        <w:rPr>
          <w:i/>
          <w:iCs/>
          <w:color w:val="222222"/>
          <w:lang w:val="es-ES"/>
        </w:rPr>
        <w:t xml:space="preserve"> a </w:t>
      </w:r>
      <w:proofErr w:type="spellStart"/>
      <w:r w:rsidRPr="0000135A">
        <w:rPr>
          <w:i/>
          <w:iCs/>
          <w:color w:val="222222"/>
          <w:lang w:val="es-ES"/>
        </w:rPr>
        <w:t>specific</w:t>
      </w:r>
      <w:proofErr w:type="spellEnd"/>
      <w:r w:rsidRPr="0000135A">
        <w:rPr>
          <w:i/>
          <w:iCs/>
          <w:color w:val="222222"/>
          <w:lang w:val="es-ES"/>
        </w:rPr>
        <w:t xml:space="preserve"> </w:t>
      </w:r>
      <w:proofErr w:type="spellStart"/>
      <w:r w:rsidRPr="0000135A">
        <w:rPr>
          <w:i/>
          <w:iCs/>
          <w:color w:val="222222"/>
          <w:lang w:val="es-ES"/>
        </w:rPr>
        <w:t>client</w:t>
      </w:r>
      <w:proofErr w:type="spellEnd"/>
      <w:r w:rsidRPr="0000135A">
        <w:rPr>
          <w:i/>
          <w:iCs/>
          <w:color w:val="222222"/>
          <w:lang w:val="es-ES"/>
        </w:rPr>
        <w:t xml:space="preserve">. </w:t>
      </w:r>
      <w:proofErr w:type="spellStart"/>
      <w:r w:rsidRPr="0000135A">
        <w:rPr>
          <w:i/>
          <w:iCs/>
          <w:color w:val="222222"/>
          <w:lang w:val="es-ES"/>
        </w:rPr>
        <w:t>The</w:t>
      </w:r>
      <w:proofErr w:type="spellEnd"/>
      <w:r w:rsidRPr="0000135A">
        <w:rPr>
          <w:i/>
          <w:iCs/>
          <w:color w:val="222222"/>
          <w:lang w:val="es-ES"/>
        </w:rPr>
        <w:t xml:space="preserve"> home </w:t>
      </w:r>
      <w:proofErr w:type="spellStart"/>
      <w:r w:rsidRPr="0000135A">
        <w:rPr>
          <w:i/>
          <w:iCs/>
          <w:color w:val="222222"/>
          <w:lang w:val="es-ES"/>
        </w:rPr>
        <w:t>confinement</w:t>
      </w:r>
      <w:proofErr w:type="spellEnd"/>
      <w:r w:rsidRPr="0000135A">
        <w:rPr>
          <w:i/>
          <w:iCs/>
          <w:color w:val="222222"/>
          <w:lang w:val="es-ES"/>
        </w:rPr>
        <w:t xml:space="preserve"> </w:t>
      </w:r>
      <w:proofErr w:type="spellStart"/>
      <w:r w:rsidRPr="0000135A">
        <w:rPr>
          <w:i/>
          <w:iCs/>
          <w:color w:val="222222"/>
          <w:lang w:val="es-ES"/>
        </w:rPr>
        <w:t>decree</w:t>
      </w:r>
      <w:proofErr w:type="spellEnd"/>
      <w:r w:rsidRPr="0000135A">
        <w:rPr>
          <w:i/>
          <w:iCs/>
          <w:color w:val="222222"/>
          <w:lang w:val="es-ES"/>
        </w:rPr>
        <w:t xml:space="preserve"> </w:t>
      </w:r>
      <w:proofErr w:type="spellStart"/>
      <w:r w:rsidRPr="0000135A">
        <w:rPr>
          <w:i/>
          <w:iCs/>
          <w:color w:val="222222"/>
          <w:lang w:val="es-ES"/>
        </w:rPr>
        <w:t>ordered</w:t>
      </w:r>
      <w:proofErr w:type="spellEnd"/>
      <w:r w:rsidRPr="0000135A">
        <w:rPr>
          <w:i/>
          <w:iCs/>
          <w:color w:val="222222"/>
          <w:lang w:val="es-ES"/>
        </w:rPr>
        <w:t xml:space="preserve"> </w:t>
      </w:r>
      <w:proofErr w:type="spellStart"/>
      <w:r w:rsidRPr="0000135A">
        <w:rPr>
          <w:i/>
          <w:iCs/>
          <w:color w:val="222222"/>
          <w:lang w:val="es-ES"/>
        </w:rPr>
        <w:t>by</w:t>
      </w:r>
      <w:proofErr w:type="spellEnd"/>
      <w:r w:rsidRPr="0000135A">
        <w:rPr>
          <w:i/>
          <w:iCs/>
          <w:color w:val="222222"/>
          <w:lang w:val="es-ES"/>
        </w:rPr>
        <w:t xml:space="preserve">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national</w:t>
      </w:r>
      <w:proofErr w:type="spellEnd"/>
      <w:r w:rsidRPr="0000135A">
        <w:rPr>
          <w:i/>
          <w:iCs/>
          <w:color w:val="222222"/>
          <w:lang w:val="es-ES"/>
        </w:rPr>
        <w:t xml:space="preserve"> </w:t>
      </w:r>
      <w:proofErr w:type="spellStart"/>
      <w:r w:rsidRPr="0000135A">
        <w:rPr>
          <w:i/>
          <w:iCs/>
          <w:color w:val="222222"/>
          <w:lang w:val="es-ES"/>
        </w:rPr>
        <w:t>government</w:t>
      </w:r>
      <w:proofErr w:type="spellEnd"/>
      <w:r w:rsidRPr="0000135A">
        <w:rPr>
          <w:i/>
          <w:iCs/>
          <w:color w:val="222222"/>
          <w:lang w:val="es-ES"/>
        </w:rPr>
        <w:t xml:space="preserve"> to control </w:t>
      </w:r>
      <w:proofErr w:type="spellStart"/>
      <w:r w:rsidRPr="0000135A">
        <w:rPr>
          <w:i/>
          <w:iCs/>
          <w:color w:val="222222"/>
          <w:lang w:val="es-ES"/>
        </w:rPr>
        <w:t>contagion</w:t>
      </w:r>
      <w:proofErr w:type="spellEnd"/>
      <w:r w:rsidRPr="0000135A">
        <w:rPr>
          <w:i/>
          <w:iCs/>
          <w:color w:val="222222"/>
          <w:lang w:val="es-ES"/>
        </w:rPr>
        <w:t xml:space="preserve"> led to radical </w:t>
      </w:r>
      <w:proofErr w:type="spellStart"/>
      <w:r w:rsidRPr="0000135A">
        <w:rPr>
          <w:i/>
          <w:iCs/>
          <w:color w:val="222222"/>
          <w:lang w:val="es-ES"/>
        </w:rPr>
        <w:t>changes</w:t>
      </w:r>
      <w:proofErr w:type="spellEnd"/>
      <w:r w:rsidRPr="0000135A">
        <w:rPr>
          <w:i/>
          <w:iCs/>
          <w:color w:val="222222"/>
          <w:lang w:val="es-ES"/>
        </w:rPr>
        <w:t xml:space="preserve"> in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way</w:t>
      </w:r>
      <w:proofErr w:type="spellEnd"/>
      <w:r w:rsidRPr="0000135A">
        <w:rPr>
          <w:i/>
          <w:iCs/>
          <w:color w:val="222222"/>
          <w:lang w:val="es-ES"/>
        </w:rPr>
        <w:t xml:space="preserve"> of </w:t>
      </w:r>
      <w:proofErr w:type="spellStart"/>
      <w:r w:rsidRPr="0000135A">
        <w:rPr>
          <w:i/>
          <w:iCs/>
          <w:color w:val="222222"/>
          <w:lang w:val="es-ES"/>
        </w:rPr>
        <w:t>teaching</w:t>
      </w:r>
      <w:proofErr w:type="spellEnd"/>
      <w:r w:rsidRPr="0000135A">
        <w:rPr>
          <w:i/>
          <w:iCs/>
          <w:color w:val="222222"/>
          <w:lang w:val="es-ES"/>
        </w:rPr>
        <w:t xml:space="preserve">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subject</w:t>
      </w:r>
      <w:proofErr w:type="spellEnd"/>
      <w:r w:rsidRPr="0000135A">
        <w:rPr>
          <w:i/>
          <w:iCs/>
          <w:color w:val="222222"/>
          <w:lang w:val="es-ES"/>
        </w:rPr>
        <w:t xml:space="preserve">. </w:t>
      </w:r>
      <w:proofErr w:type="spellStart"/>
      <w:r w:rsidRPr="0000135A">
        <w:rPr>
          <w:i/>
          <w:iCs/>
          <w:color w:val="222222"/>
          <w:lang w:val="es-ES"/>
        </w:rPr>
        <w:t>It</w:t>
      </w:r>
      <w:proofErr w:type="spellEnd"/>
      <w:r w:rsidRPr="0000135A">
        <w:rPr>
          <w:i/>
          <w:iCs/>
          <w:color w:val="222222"/>
          <w:lang w:val="es-ES"/>
        </w:rPr>
        <w:t xml:space="preserve"> </w:t>
      </w:r>
      <w:proofErr w:type="spellStart"/>
      <w:r w:rsidRPr="0000135A">
        <w:rPr>
          <w:i/>
          <w:iCs/>
          <w:color w:val="222222"/>
          <w:lang w:val="es-ES"/>
        </w:rPr>
        <w:t>required</w:t>
      </w:r>
      <w:proofErr w:type="spellEnd"/>
      <w:r w:rsidRPr="0000135A">
        <w:rPr>
          <w:i/>
          <w:iCs/>
          <w:color w:val="222222"/>
          <w:lang w:val="es-ES"/>
        </w:rPr>
        <w:t xml:space="preserve"> curricular </w:t>
      </w:r>
      <w:proofErr w:type="spellStart"/>
      <w:r w:rsidRPr="0000135A">
        <w:rPr>
          <w:i/>
          <w:iCs/>
          <w:color w:val="222222"/>
          <w:lang w:val="es-ES"/>
        </w:rPr>
        <w:t>adaptations</w:t>
      </w:r>
      <w:proofErr w:type="spellEnd"/>
      <w:r w:rsidRPr="0000135A">
        <w:rPr>
          <w:i/>
          <w:iCs/>
          <w:color w:val="222222"/>
          <w:lang w:val="es-ES"/>
        </w:rPr>
        <w:t xml:space="preserve"> </w:t>
      </w:r>
      <w:proofErr w:type="spellStart"/>
      <w:r w:rsidRPr="0000135A">
        <w:rPr>
          <w:i/>
          <w:iCs/>
          <w:color w:val="222222"/>
          <w:lang w:val="es-ES"/>
        </w:rPr>
        <w:t>on</w:t>
      </w:r>
      <w:proofErr w:type="spellEnd"/>
      <w:r w:rsidRPr="0000135A">
        <w:rPr>
          <w:i/>
          <w:iCs/>
          <w:color w:val="222222"/>
          <w:lang w:val="es-ES"/>
        </w:rPr>
        <w:t xml:space="preserve">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fly</w:t>
      </w:r>
      <w:proofErr w:type="spellEnd"/>
      <w:r w:rsidRPr="0000135A">
        <w:rPr>
          <w:i/>
          <w:iCs/>
          <w:color w:val="222222"/>
          <w:lang w:val="es-ES"/>
        </w:rPr>
        <w:t xml:space="preserve"> to </w:t>
      </w:r>
      <w:proofErr w:type="spellStart"/>
      <w:r w:rsidRPr="0000135A">
        <w:rPr>
          <w:i/>
          <w:iCs/>
          <w:color w:val="222222"/>
          <w:lang w:val="es-ES"/>
        </w:rPr>
        <w:t>comply</w:t>
      </w:r>
      <w:proofErr w:type="spellEnd"/>
      <w:r w:rsidRPr="0000135A">
        <w:rPr>
          <w:i/>
          <w:iCs/>
          <w:color w:val="222222"/>
          <w:lang w:val="es-ES"/>
        </w:rPr>
        <w:t xml:space="preserve"> </w:t>
      </w:r>
      <w:proofErr w:type="spellStart"/>
      <w:r w:rsidRPr="0000135A">
        <w:rPr>
          <w:i/>
          <w:iCs/>
          <w:color w:val="222222"/>
          <w:lang w:val="es-ES"/>
        </w:rPr>
        <w:t>with</w:t>
      </w:r>
      <w:proofErr w:type="spellEnd"/>
      <w:r w:rsidRPr="0000135A">
        <w:rPr>
          <w:i/>
          <w:iCs/>
          <w:color w:val="222222"/>
          <w:lang w:val="es-ES"/>
        </w:rPr>
        <w:t xml:space="preserve">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programmed</w:t>
      </w:r>
      <w:proofErr w:type="spellEnd"/>
      <w:r w:rsidRPr="0000135A">
        <w:rPr>
          <w:i/>
          <w:iCs/>
          <w:color w:val="222222"/>
          <w:lang w:val="es-ES"/>
        </w:rPr>
        <w:t xml:space="preserve"> calendar and </w:t>
      </w:r>
      <w:proofErr w:type="spellStart"/>
      <w:r w:rsidRPr="0000135A">
        <w:rPr>
          <w:i/>
          <w:iCs/>
          <w:color w:val="222222"/>
          <w:lang w:val="es-ES"/>
        </w:rPr>
        <w:t>obtain</w:t>
      </w:r>
      <w:proofErr w:type="spellEnd"/>
      <w:r w:rsidRPr="0000135A">
        <w:rPr>
          <w:i/>
          <w:iCs/>
          <w:color w:val="222222"/>
          <w:lang w:val="es-ES"/>
        </w:rPr>
        <w:t xml:space="preserve"> </w:t>
      </w:r>
      <w:proofErr w:type="spellStart"/>
      <w:r w:rsidRPr="0000135A">
        <w:rPr>
          <w:i/>
          <w:iCs/>
          <w:color w:val="222222"/>
          <w:lang w:val="es-ES"/>
        </w:rPr>
        <w:t>results</w:t>
      </w:r>
      <w:proofErr w:type="spellEnd"/>
      <w:r w:rsidRPr="0000135A">
        <w:rPr>
          <w:i/>
          <w:iCs/>
          <w:color w:val="222222"/>
          <w:lang w:val="es-ES"/>
        </w:rPr>
        <w:t xml:space="preserve"> </w:t>
      </w:r>
      <w:proofErr w:type="spellStart"/>
      <w:r w:rsidRPr="0000135A">
        <w:rPr>
          <w:i/>
          <w:iCs/>
          <w:color w:val="222222"/>
          <w:lang w:val="es-ES"/>
        </w:rPr>
        <w:t>that</w:t>
      </w:r>
      <w:proofErr w:type="spellEnd"/>
      <w:r w:rsidRPr="0000135A">
        <w:rPr>
          <w:i/>
          <w:iCs/>
          <w:color w:val="222222"/>
          <w:lang w:val="es-ES"/>
        </w:rPr>
        <w:t xml:space="preserve"> </w:t>
      </w:r>
      <w:proofErr w:type="spellStart"/>
      <w:r w:rsidRPr="0000135A">
        <w:rPr>
          <w:i/>
          <w:iCs/>
          <w:color w:val="222222"/>
          <w:lang w:val="es-ES"/>
        </w:rPr>
        <w:t>contribute</w:t>
      </w:r>
      <w:proofErr w:type="spellEnd"/>
      <w:r w:rsidRPr="0000135A">
        <w:rPr>
          <w:i/>
          <w:iCs/>
          <w:color w:val="222222"/>
          <w:lang w:val="es-ES"/>
        </w:rPr>
        <w:t xml:space="preserve"> to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participating</w:t>
      </w:r>
      <w:proofErr w:type="spellEnd"/>
      <w:r w:rsidRPr="0000135A">
        <w:rPr>
          <w:i/>
          <w:iCs/>
          <w:color w:val="222222"/>
          <w:lang w:val="es-ES"/>
        </w:rPr>
        <w:t xml:space="preserve"> </w:t>
      </w:r>
      <w:proofErr w:type="spellStart"/>
      <w:r w:rsidRPr="0000135A">
        <w:rPr>
          <w:i/>
          <w:iCs/>
          <w:color w:val="222222"/>
          <w:lang w:val="es-ES"/>
        </w:rPr>
        <w:t>MSMEs</w:t>
      </w:r>
      <w:proofErr w:type="spellEnd"/>
      <w:r w:rsidRPr="0000135A">
        <w:rPr>
          <w:i/>
          <w:iCs/>
          <w:color w:val="222222"/>
          <w:lang w:val="es-ES"/>
        </w:rPr>
        <w:t xml:space="preserve"> </w:t>
      </w:r>
      <w:proofErr w:type="spellStart"/>
      <w:r w:rsidRPr="0000135A">
        <w:rPr>
          <w:i/>
          <w:iCs/>
          <w:color w:val="222222"/>
          <w:lang w:val="es-ES"/>
        </w:rPr>
        <w:t>from</w:t>
      </w:r>
      <w:proofErr w:type="spellEnd"/>
      <w:r w:rsidRPr="0000135A">
        <w:rPr>
          <w:i/>
          <w:iCs/>
          <w:color w:val="222222"/>
          <w:lang w:val="es-ES"/>
        </w:rPr>
        <w:t xml:space="preserve"> </w:t>
      </w:r>
      <w:proofErr w:type="spellStart"/>
      <w:r w:rsidRPr="0000135A">
        <w:rPr>
          <w:i/>
          <w:iCs/>
          <w:color w:val="222222"/>
          <w:lang w:val="es-ES"/>
        </w:rPr>
        <w:t>the</w:t>
      </w:r>
      <w:proofErr w:type="spellEnd"/>
      <w:r w:rsidRPr="0000135A">
        <w:rPr>
          <w:i/>
          <w:iCs/>
          <w:color w:val="222222"/>
          <w:lang w:val="es-ES"/>
        </w:rPr>
        <w:t xml:space="preserve"> new </w:t>
      </w:r>
      <w:proofErr w:type="spellStart"/>
      <w:proofErr w:type="gramStart"/>
      <w:r w:rsidRPr="0000135A">
        <w:rPr>
          <w:i/>
          <w:iCs/>
          <w:color w:val="222222"/>
          <w:lang w:val="es-ES"/>
        </w:rPr>
        <w:t>reality</w:t>
      </w:r>
      <w:proofErr w:type="spellEnd"/>
      <w:proofErr w:type="gramEnd"/>
      <w:r w:rsidRPr="0000135A">
        <w:rPr>
          <w:i/>
          <w:iCs/>
          <w:color w:val="222222"/>
          <w:lang w:val="es-ES"/>
        </w:rPr>
        <w:t xml:space="preserve"> to </w:t>
      </w:r>
      <w:proofErr w:type="spellStart"/>
      <w:r w:rsidRPr="0000135A">
        <w:rPr>
          <w:i/>
          <w:iCs/>
          <w:color w:val="222222"/>
          <w:lang w:val="es-ES"/>
        </w:rPr>
        <w:t>which</w:t>
      </w:r>
      <w:proofErr w:type="spellEnd"/>
      <w:r w:rsidRPr="0000135A">
        <w:rPr>
          <w:i/>
          <w:iCs/>
          <w:color w:val="222222"/>
          <w:lang w:val="es-ES"/>
        </w:rPr>
        <w:t xml:space="preserve">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market</w:t>
      </w:r>
      <w:proofErr w:type="spellEnd"/>
      <w:r w:rsidRPr="0000135A">
        <w:rPr>
          <w:i/>
          <w:iCs/>
          <w:color w:val="222222"/>
          <w:lang w:val="es-ES"/>
        </w:rPr>
        <w:t xml:space="preserve"> </w:t>
      </w:r>
      <w:proofErr w:type="spellStart"/>
      <w:r w:rsidRPr="0000135A">
        <w:rPr>
          <w:i/>
          <w:iCs/>
          <w:color w:val="222222"/>
          <w:lang w:val="es-ES"/>
        </w:rPr>
        <w:t>was</w:t>
      </w:r>
      <w:proofErr w:type="spellEnd"/>
      <w:r w:rsidRPr="0000135A">
        <w:rPr>
          <w:i/>
          <w:iCs/>
          <w:color w:val="222222"/>
          <w:lang w:val="es-ES"/>
        </w:rPr>
        <w:t xml:space="preserve"> </w:t>
      </w:r>
      <w:proofErr w:type="spellStart"/>
      <w:r w:rsidRPr="0000135A">
        <w:rPr>
          <w:i/>
          <w:iCs/>
          <w:color w:val="222222"/>
          <w:lang w:val="es-ES"/>
        </w:rPr>
        <w:t>adapting</w:t>
      </w:r>
      <w:proofErr w:type="spellEnd"/>
      <w:r w:rsidRPr="0000135A">
        <w:rPr>
          <w:i/>
          <w:iCs/>
          <w:color w:val="222222"/>
          <w:lang w:val="es-ES"/>
        </w:rPr>
        <w:t xml:space="preserve">. </w:t>
      </w:r>
      <w:proofErr w:type="spellStart"/>
      <w:r w:rsidRPr="0000135A">
        <w:rPr>
          <w:i/>
          <w:iCs/>
          <w:color w:val="222222"/>
          <w:lang w:val="es-ES"/>
        </w:rPr>
        <w:t>Taking</w:t>
      </w:r>
      <w:proofErr w:type="spellEnd"/>
      <w:r w:rsidRPr="0000135A">
        <w:rPr>
          <w:i/>
          <w:iCs/>
          <w:color w:val="222222"/>
          <w:lang w:val="es-ES"/>
        </w:rPr>
        <w:t xml:space="preserve"> </w:t>
      </w:r>
      <w:proofErr w:type="spellStart"/>
      <w:r w:rsidRPr="0000135A">
        <w:rPr>
          <w:i/>
          <w:iCs/>
          <w:color w:val="222222"/>
          <w:lang w:val="es-ES"/>
        </w:rPr>
        <w:t>advantage</w:t>
      </w:r>
      <w:proofErr w:type="spellEnd"/>
      <w:r w:rsidRPr="0000135A">
        <w:rPr>
          <w:i/>
          <w:iCs/>
          <w:color w:val="222222"/>
          <w:lang w:val="es-ES"/>
        </w:rPr>
        <w:t xml:space="preserve"> of </w:t>
      </w:r>
      <w:proofErr w:type="spellStart"/>
      <w:r w:rsidRPr="0000135A">
        <w:rPr>
          <w:i/>
          <w:iCs/>
          <w:color w:val="222222"/>
          <w:lang w:val="es-ES"/>
        </w:rPr>
        <w:t>the</w:t>
      </w:r>
      <w:proofErr w:type="spellEnd"/>
      <w:r w:rsidRPr="0000135A">
        <w:rPr>
          <w:i/>
          <w:iCs/>
          <w:color w:val="222222"/>
          <w:lang w:val="es-ES"/>
        </w:rPr>
        <w:t xml:space="preserve"> </w:t>
      </w:r>
      <w:proofErr w:type="spellStart"/>
      <w:r w:rsidRPr="0000135A">
        <w:rPr>
          <w:i/>
          <w:iCs/>
          <w:color w:val="222222"/>
          <w:lang w:val="es-ES"/>
        </w:rPr>
        <w:t>technological</w:t>
      </w:r>
      <w:proofErr w:type="spellEnd"/>
      <w:r w:rsidRPr="0000135A">
        <w:rPr>
          <w:i/>
          <w:iCs/>
          <w:color w:val="222222"/>
          <w:lang w:val="es-ES"/>
        </w:rPr>
        <w:t xml:space="preserve"> </w:t>
      </w:r>
      <w:proofErr w:type="spellStart"/>
      <w:r w:rsidRPr="0000135A">
        <w:rPr>
          <w:i/>
          <w:iCs/>
          <w:color w:val="222222"/>
          <w:lang w:val="es-ES"/>
        </w:rPr>
        <w:t>resources</w:t>
      </w:r>
      <w:proofErr w:type="spellEnd"/>
      <w:r w:rsidRPr="0000135A">
        <w:rPr>
          <w:i/>
          <w:iCs/>
          <w:color w:val="222222"/>
          <w:lang w:val="es-ES"/>
        </w:rPr>
        <w:t xml:space="preserve"> of </w:t>
      </w:r>
      <w:proofErr w:type="spellStart"/>
      <w:r w:rsidRPr="0000135A">
        <w:rPr>
          <w:i/>
          <w:iCs/>
          <w:color w:val="222222"/>
          <w:lang w:val="es-ES"/>
        </w:rPr>
        <w:t>the</w:t>
      </w:r>
      <w:proofErr w:type="spellEnd"/>
      <w:r w:rsidRPr="0000135A">
        <w:rPr>
          <w:i/>
          <w:iCs/>
          <w:color w:val="222222"/>
          <w:lang w:val="es-ES"/>
        </w:rPr>
        <w:t xml:space="preserve"> PUCE </w:t>
      </w:r>
      <w:proofErr w:type="spellStart"/>
      <w:r w:rsidRPr="0000135A">
        <w:rPr>
          <w:i/>
          <w:iCs/>
          <w:color w:val="222222"/>
          <w:lang w:val="es-ES"/>
        </w:rPr>
        <w:t>it</w:t>
      </w:r>
      <w:proofErr w:type="spellEnd"/>
      <w:r w:rsidRPr="0000135A">
        <w:rPr>
          <w:i/>
          <w:iCs/>
          <w:color w:val="222222"/>
          <w:lang w:val="es-ES"/>
        </w:rPr>
        <w:t xml:space="preserve"> </w:t>
      </w:r>
      <w:proofErr w:type="spellStart"/>
      <w:r w:rsidRPr="0000135A">
        <w:rPr>
          <w:i/>
          <w:iCs/>
          <w:color w:val="222222"/>
          <w:lang w:val="es-ES"/>
        </w:rPr>
        <w:t>was</w:t>
      </w:r>
      <w:proofErr w:type="spellEnd"/>
      <w:r w:rsidRPr="0000135A">
        <w:rPr>
          <w:i/>
          <w:iCs/>
          <w:color w:val="222222"/>
          <w:lang w:val="es-ES"/>
        </w:rPr>
        <w:t xml:space="preserve"> </w:t>
      </w:r>
      <w:proofErr w:type="spellStart"/>
      <w:r w:rsidRPr="0000135A">
        <w:rPr>
          <w:i/>
          <w:iCs/>
          <w:color w:val="222222"/>
          <w:lang w:val="es-ES"/>
        </w:rPr>
        <w:t>possible</w:t>
      </w:r>
      <w:proofErr w:type="spellEnd"/>
      <w:r w:rsidRPr="0000135A">
        <w:rPr>
          <w:i/>
          <w:iCs/>
          <w:color w:val="222222"/>
          <w:lang w:val="es-ES"/>
        </w:rPr>
        <w:t xml:space="preserve"> to </w:t>
      </w:r>
      <w:proofErr w:type="spellStart"/>
      <w:r w:rsidRPr="0000135A">
        <w:rPr>
          <w:i/>
          <w:iCs/>
          <w:color w:val="222222"/>
          <w:lang w:val="es-ES"/>
        </w:rPr>
        <w:t>teach</w:t>
      </w:r>
      <w:proofErr w:type="spellEnd"/>
      <w:r w:rsidRPr="0000135A">
        <w:rPr>
          <w:i/>
          <w:iCs/>
          <w:color w:val="222222"/>
          <w:lang w:val="es-ES"/>
        </w:rPr>
        <w:t xml:space="preserve"> </w:t>
      </w:r>
      <w:proofErr w:type="spellStart"/>
      <w:r w:rsidRPr="0000135A">
        <w:rPr>
          <w:i/>
          <w:iCs/>
          <w:color w:val="222222"/>
          <w:lang w:val="es-ES"/>
        </w:rPr>
        <w:t>remote</w:t>
      </w:r>
      <w:proofErr w:type="spellEnd"/>
      <w:r w:rsidRPr="0000135A">
        <w:rPr>
          <w:i/>
          <w:iCs/>
          <w:color w:val="222222"/>
          <w:lang w:val="es-ES"/>
        </w:rPr>
        <w:t xml:space="preserve"> </w:t>
      </w:r>
      <w:proofErr w:type="spellStart"/>
      <w:r w:rsidRPr="0000135A">
        <w:rPr>
          <w:i/>
          <w:iCs/>
          <w:color w:val="222222"/>
          <w:lang w:val="es-ES"/>
        </w:rPr>
        <w:t>classes</w:t>
      </w:r>
      <w:proofErr w:type="spellEnd"/>
      <w:r w:rsidRPr="0000135A">
        <w:rPr>
          <w:i/>
          <w:iCs/>
          <w:color w:val="222222"/>
          <w:lang w:val="es-ES"/>
        </w:rPr>
        <w:t xml:space="preserve"> </w:t>
      </w:r>
      <w:proofErr w:type="spellStart"/>
      <w:r w:rsidRPr="0000135A">
        <w:rPr>
          <w:i/>
          <w:iCs/>
          <w:color w:val="222222"/>
          <w:lang w:val="es-ES"/>
        </w:rPr>
        <w:t>through</w:t>
      </w:r>
      <w:proofErr w:type="spellEnd"/>
      <w:r w:rsidRPr="0000135A">
        <w:rPr>
          <w:i/>
          <w:iCs/>
          <w:color w:val="222222"/>
          <w:lang w:val="es-ES"/>
        </w:rPr>
        <w:t xml:space="preserve"> virtual </w:t>
      </w:r>
      <w:proofErr w:type="spellStart"/>
      <w:r w:rsidRPr="0000135A">
        <w:rPr>
          <w:i/>
          <w:iCs/>
          <w:color w:val="222222"/>
          <w:lang w:val="es-ES"/>
        </w:rPr>
        <w:t>learning</w:t>
      </w:r>
      <w:proofErr w:type="spellEnd"/>
      <w:r w:rsidRPr="0000135A">
        <w:rPr>
          <w:i/>
          <w:iCs/>
          <w:color w:val="222222"/>
          <w:lang w:val="es-ES"/>
        </w:rPr>
        <w:t xml:space="preserve"> </w:t>
      </w:r>
      <w:proofErr w:type="spellStart"/>
      <w:r w:rsidRPr="0000135A">
        <w:rPr>
          <w:i/>
          <w:iCs/>
          <w:color w:val="222222"/>
          <w:lang w:val="es-ES"/>
        </w:rPr>
        <w:t>environments</w:t>
      </w:r>
      <w:proofErr w:type="spellEnd"/>
      <w:r w:rsidRPr="0000135A">
        <w:rPr>
          <w:i/>
          <w:iCs/>
          <w:color w:val="222222"/>
          <w:lang w:val="es-ES"/>
        </w:rPr>
        <w:t xml:space="preserve"> and </w:t>
      </w:r>
      <w:proofErr w:type="spellStart"/>
      <w:r w:rsidRPr="0000135A">
        <w:rPr>
          <w:i/>
          <w:iCs/>
          <w:color w:val="222222"/>
          <w:lang w:val="es-ES"/>
        </w:rPr>
        <w:t>continuous</w:t>
      </w:r>
      <w:proofErr w:type="spellEnd"/>
      <w:r w:rsidRPr="0000135A">
        <w:rPr>
          <w:i/>
          <w:iCs/>
          <w:color w:val="222222"/>
          <w:lang w:val="es-ES"/>
        </w:rPr>
        <w:t xml:space="preserve"> </w:t>
      </w:r>
      <w:proofErr w:type="spellStart"/>
      <w:r w:rsidRPr="0000135A">
        <w:rPr>
          <w:i/>
          <w:iCs/>
          <w:color w:val="222222"/>
          <w:lang w:val="es-ES"/>
        </w:rPr>
        <w:t>tutoring</w:t>
      </w:r>
      <w:proofErr w:type="spellEnd"/>
      <w:r w:rsidRPr="0000135A">
        <w:rPr>
          <w:i/>
          <w:iCs/>
          <w:color w:val="222222"/>
          <w:lang w:val="es-ES"/>
        </w:rPr>
        <w:t xml:space="preserve">, </w:t>
      </w:r>
      <w:proofErr w:type="spellStart"/>
      <w:r w:rsidRPr="0000135A">
        <w:rPr>
          <w:i/>
          <w:iCs/>
          <w:color w:val="222222"/>
          <w:lang w:val="es-ES"/>
        </w:rPr>
        <w:t>changes</w:t>
      </w:r>
      <w:proofErr w:type="spellEnd"/>
      <w:r w:rsidRPr="0000135A">
        <w:rPr>
          <w:i/>
          <w:iCs/>
          <w:color w:val="222222"/>
          <w:lang w:val="es-ES"/>
        </w:rPr>
        <w:t xml:space="preserve"> </w:t>
      </w:r>
      <w:proofErr w:type="spellStart"/>
      <w:r w:rsidRPr="0000135A">
        <w:rPr>
          <w:i/>
          <w:iCs/>
          <w:color w:val="222222"/>
          <w:lang w:val="es-ES"/>
        </w:rPr>
        <w:t>that</w:t>
      </w:r>
      <w:proofErr w:type="spellEnd"/>
      <w:r w:rsidRPr="0000135A">
        <w:rPr>
          <w:i/>
          <w:iCs/>
          <w:color w:val="222222"/>
          <w:lang w:val="es-ES"/>
        </w:rPr>
        <w:t xml:space="preserve"> </w:t>
      </w:r>
      <w:proofErr w:type="spellStart"/>
      <w:r w:rsidRPr="0000135A">
        <w:rPr>
          <w:i/>
          <w:iCs/>
          <w:color w:val="222222"/>
          <w:lang w:val="es-ES"/>
        </w:rPr>
        <w:t>opened</w:t>
      </w:r>
      <w:proofErr w:type="spellEnd"/>
      <w:r w:rsidRPr="0000135A">
        <w:rPr>
          <w:i/>
          <w:iCs/>
          <w:color w:val="222222"/>
          <w:lang w:val="es-ES"/>
        </w:rPr>
        <w:t xml:space="preserve"> </w:t>
      </w:r>
      <w:proofErr w:type="spellStart"/>
      <w:r w:rsidRPr="0000135A">
        <w:rPr>
          <w:i/>
          <w:iCs/>
          <w:color w:val="222222"/>
          <w:lang w:val="es-ES"/>
        </w:rPr>
        <w:t>increasingly</w:t>
      </w:r>
      <w:proofErr w:type="spellEnd"/>
      <w:r w:rsidRPr="0000135A">
        <w:rPr>
          <w:i/>
          <w:iCs/>
          <w:color w:val="222222"/>
          <w:lang w:val="es-ES"/>
        </w:rPr>
        <w:t xml:space="preserve"> real and </w:t>
      </w:r>
      <w:proofErr w:type="spellStart"/>
      <w:r w:rsidRPr="0000135A">
        <w:rPr>
          <w:i/>
          <w:iCs/>
          <w:color w:val="222222"/>
          <w:lang w:val="es-ES"/>
        </w:rPr>
        <w:t>necessary</w:t>
      </w:r>
      <w:proofErr w:type="spellEnd"/>
      <w:r w:rsidRPr="0000135A">
        <w:rPr>
          <w:i/>
          <w:iCs/>
          <w:color w:val="222222"/>
          <w:lang w:val="es-ES"/>
        </w:rPr>
        <w:t xml:space="preserve"> </w:t>
      </w:r>
      <w:proofErr w:type="spellStart"/>
      <w:r w:rsidRPr="0000135A">
        <w:rPr>
          <w:i/>
          <w:iCs/>
          <w:color w:val="222222"/>
          <w:lang w:val="es-ES"/>
        </w:rPr>
        <w:t>possibilities</w:t>
      </w:r>
      <w:proofErr w:type="spellEnd"/>
      <w:r w:rsidRPr="0000135A">
        <w:rPr>
          <w:i/>
          <w:iCs/>
          <w:color w:val="222222"/>
          <w:lang w:val="es-ES"/>
        </w:rPr>
        <w:t xml:space="preserve"> to be </w:t>
      </w:r>
      <w:proofErr w:type="spellStart"/>
      <w:r w:rsidRPr="0000135A">
        <w:rPr>
          <w:i/>
          <w:iCs/>
          <w:color w:val="222222"/>
          <w:lang w:val="es-ES"/>
        </w:rPr>
        <w:t>adapted</w:t>
      </w:r>
      <w:proofErr w:type="spellEnd"/>
      <w:r w:rsidRPr="0000135A">
        <w:rPr>
          <w:i/>
          <w:iCs/>
          <w:color w:val="222222"/>
          <w:lang w:val="es-ES"/>
        </w:rPr>
        <w:t xml:space="preserve"> to virtual </w:t>
      </w:r>
      <w:proofErr w:type="spellStart"/>
      <w:r w:rsidRPr="0000135A">
        <w:rPr>
          <w:i/>
          <w:iCs/>
          <w:color w:val="222222"/>
          <w:lang w:val="es-ES"/>
        </w:rPr>
        <w:t>education</w:t>
      </w:r>
      <w:proofErr w:type="spellEnd"/>
      <w:r w:rsidRPr="0000135A">
        <w:rPr>
          <w:i/>
          <w:iCs/>
          <w:color w:val="222222"/>
          <w:lang w:val="es-ES"/>
        </w:rPr>
        <w:t>.</w:t>
      </w:r>
    </w:p>
    <w:p w14:paraId="6C839374" w14:textId="0F89FEBA" w:rsidR="00842495" w:rsidRPr="0000135A" w:rsidRDefault="300F9039" w:rsidP="6DDB6EBD">
      <w:pPr>
        <w:spacing w:after="240" w:line="360" w:lineRule="auto"/>
        <w:jc w:val="center"/>
        <w:rPr>
          <w:i/>
          <w:iCs/>
          <w:color w:val="222222"/>
          <w:lang w:val="es-ES"/>
        </w:rPr>
      </w:pPr>
      <w:proofErr w:type="spellStart"/>
      <w:r w:rsidRPr="0000135A">
        <w:rPr>
          <w:i/>
          <w:iCs/>
          <w:color w:val="222222" w:themeColor="text2" w:themeShade="80"/>
          <w:lang w:val="es-ES"/>
        </w:rPr>
        <w:t>This</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article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presents</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the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strategies</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addressed</w:t>
      </w:r>
      <w:proofErr w:type="spellEnd"/>
      <w:r w:rsidRPr="0000135A">
        <w:rPr>
          <w:i/>
          <w:iCs/>
          <w:color w:val="222222" w:themeColor="text2" w:themeShade="80"/>
          <w:lang w:val="es-ES"/>
        </w:rPr>
        <w:t xml:space="preserve"> in </w:t>
      </w:r>
      <w:proofErr w:type="spellStart"/>
      <w:r w:rsidRPr="0000135A">
        <w:rPr>
          <w:i/>
          <w:iCs/>
          <w:color w:val="222222" w:themeColor="text2" w:themeShade="80"/>
          <w:lang w:val="es-ES"/>
        </w:rPr>
        <w:t>the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face</w:t>
      </w:r>
      <w:proofErr w:type="spellEnd"/>
      <w:r w:rsidRPr="0000135A">
        <w:rPr>
          <w:i/>
          <w:iCs/>
          <w:color w:val="222222" w:themeColor="text2" w:themeShade="80"/>
          <w:lang w:val="es-ES"/>
        </w:rPr>
        <w:t xml:space="preserve"> of </w:t>
      </w:r>
      <w:proofErr w:type="spellStart"/>
      <w:r w:rsidRPr="0000135A">
        <w:rPr>
          <w:i/>
          <w:iCs/>
          <w:color w:val="222222" w:themeColor="text2" w:themeShade="80"/>
          <w:lang w:val="es-ES"/>
        </w:rPr>
        <w:t>the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challenges</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that</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arose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during</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the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quarantine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due</w:t>
      </w:r>
      <w:proofErr w:type="spellEnd"/>
      <w:r w:rsidRPr="0000135A">
        <w:rPr>
          <w:i/>
          <w:iCs/>
          <w:color w:val="222222" w:themeColor="text2" w:themeShade="80"/>
          <w:lang w:val="es-ES"/>
        </w:rPr>
        <w:t xml:space="preserve"> to </w:t>
      </w:r>
      <w:proofErr w:type="spellStart"/>
      <w:r w:rsidRPr="0000135A">
        <w:rPr>
          <w:i/>
          <w:iCs/>
          <w:color w:val="222222" w:themeColor="text2" w:themeShade="80"/>
          <w:lang w:val="es-ES"/>
        </w:rPr>
        <w:t>the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pandemic</w:t>
      </w:r>
      <w:proofErr w:type="spellEnd"/>
      <w:r w:rsidRPr="0000135A">
        <w:rPr>
          <w:i/>
          <w:iCs/>
          <w:color w:val="222222" w:themeColor="text2" w:themeShade="80"/>
          <w:lang w:val="es-ES"/>
        </w:rPr>
        <w:t xml:space="preserve"> and </w:t>
      </w:r>
      <w:proofErr w:type="spellStart"/>
      <w:r w:rsidRPr="0000135A">
        <w:rPr>
          <w:i/>
          <w:iCs/>
          <w:color w:val="222222" w:themeColor="text2" w:themeShade="80"/>
          <w:lang w:val="es-ES"/>
        </w:rPr>
        <w:t>how</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the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method</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used</w:t>
      </w:r>
      <w:proofErr w:type="spellEnd"/>
      <w:r w:rsidRPr="0000135A">
        <w:rPr>
          <w:i/>
          <w:iCs/>
          <w:color w:val="222222" w:themeColor="text2" w:themeShade="80"/>
          <w:lang w:val="es-ES"/>
        </w:rPr>
        <w:t xml:space="preserve"> in </w:t>
      </w:r>
      <w:proofErr w:type="spellStart"/>
      <w:r w:rsidRPr="0000135A">
        <w:rPr>
          <w:i/>
          <w:iCs/>
          <w:color w:val="222222" w:themeColor="text2" w:themeShade="80"/>
          <w:lang w:val="es-ES"/>
        </w:rPr>
        <w:t>the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Strategic</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Design</w:t>
      </w:r>
      <w:proofErr w:type="spellEnd"/>
      <w:r w:rsidRPr="0000135A">
        <w:rPr>
          <w:i/>
          <w:iCs/>
          <w:color w:val="222222" w:themeColor="text2" w:themeShade="80"/>
          <w:lang w:val="es-ES"/>
        </w:rPr>
        <w:t xml:space="preserve"> Workshop </w:t>
      </w:r>
      <w:proofErr w:type="spellStart"/>
      <w:r w:rsidRPr="0000135A">
        <w:rPr>
          <w:i/>
          <w:iCs/>
          <w:color w:val="222222" w:themeColor="text2" w:themeShade="80"/>
          <w:lang w:val="es-ES"/>
        </w:rPr>
        <w:t>called</w:t>
      </w:r>
      <w:proofErr w:type="spellEnd"/>
      <w:r w:rsidRPr="0000135A">
        <w:rPr>
          <w:i/>
          <w:iCs/>
          <w:color w:val="222222" w:themeColor="text2" w:themeShade="80"/>
          <w:lang w:val="es-ES"/>
        </w:rPr>
        <w:t xml:space="preserve"> IDEA-TAREA responded to </w:t>
      </w:r>
      <w:proofErr w:type="spellStart"/>
      <w:r w:rsidRPr="0000135A">
        <w:rPr>
          <w:i/>
          <w:iCs/>
          <w:color w:val="222222" w:themeColor="text2" w:themeShade="80"/>
          <w:lang w:val="es-ES"/>
        </w:rPr>
        <w:t>this</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situation</w:t>
      </w:r>
      <w:proofErr w:type="spellEnd"/>
      <w:r w:rsidRPr="0000135A">
        <w:rPr>
          <w:i/>
          <w:iCs/>
          <w:color w:val="222222" w:themeColor="text2" w:themeShade="80"/>
          <w:lang w:val="es-ES"/>
        </w:rPr>
        <w:t xml:space="preserve">. Tools and </w:t>
      </w:r>
      <w:proofErr w:type="spellStart"/>
      <w:r w:rsidRPr="0000135A">
        <w:rPr>
          <w:i/>
          <w:iCs/>
          <w:color w:val="222222" w:themeColor="text2" w:themeShade="80"/>
          <w:lang w:val="es-ES"/>
        </w:rPr>
        <w:t>techniques</w:t>
      </w:r>
      <w:proofErr w:type="spellEnd"/>
      <w:r w:rsidRPr="0000135A">
        <w:rPr>
          <w:i/>
          <w:iCs/>
          <w:color w:val="222222" w:themeColor="text2" w:themeShade="80"/>
          <w:lang w:val="es-ES"/>
        </w:rPr>
        <w:t xml:space="preserve"> are </w:t>
      </w:r>
      <w:proofErr w:type="spellStart"/>
      <w:r w:rsidRPr="0000135A">
        <w:rPr>
          <w:i/>
          <w:iCs/>
          <w:color w:val="222222" w:themeColor="text2" w:themeShade="80"/>
          <w:lang w:val="es-ES"/>
        </w:rPr>
        <w:t>shown</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that</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were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very</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useful</w:t>
      </w:r>
      <w:proofErr w:type="spellEnd"/>
      <w:r w:rsidRPr="0000135A">
        <w:rPr>
          <w:i/>
          <w:iCs/>
          <w:color w:val="222222" w:themeColor="text2" w:themeShade="80"/>
          <w:lang w:val="es-ES"/>
        </w:rPr>
        <w:t xml:space="preserve"> to </w:t>
      </w:r>
      <w:proofErr w:type="spellStart"/>
      <w:r w:rsidRPr="0000135A">
        <w:rPr>
          <w:i/>
          <w:iCs/>
          <w:color w:val="222222" w:themeColor="text2" w:themeShade="80"/>
          <w:lang w:val="es-ES"/>
        </w:rPr>
        <w:t>achieve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the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objectives</w:t>
      </w:r>
      <w:proofErr w:type="spellEnd"/>
      <w:r w:rsidRPr="0000135A">
        <w:rPr>
          <w:i/>
          <w:iCs/>
          <w:color w:val="222222" w:themeColor="text2" w:themeShade="80"/>
          <w:lang w:val="es-ES"/>
        </w:rPr>
        <w:t xml:space="preserve"> set </w:t>
      </w:r>
      <w:proofErr w:type="spellStart"/>
      <w:r w:rsidRPr="0000135A">
        <w:rPr>
          <w:i/>
          <w:iCs/>
          <w:color w:val="222222" w:themeColor="text2" w:themeShade="80"/>
          <w:lang w:val="es-ES"/>
        </w:rPr>
        <w:t>through</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what</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is</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available</w:t>
      </w:r>
      <w:proofErr w:type="spellEnd"/>
      <w:r w:rsidRPr="0000135A">
        <w:rPr>
          <w:i/>
          <w:iCs/>
          <w:color w:val="222222" w:themeColor="text2" w:themeShade="80"/>
          <w:lang w:val="es-ES"/>
        </w:rPr>
        <w:t xml:space="preserve"> in </w:t>
      </w:r>
      <w:proofErr w:type="spellStart"/>
      <w:r w:rsidRPr="0000135A">
        <w:rPr>
          <w:i/>
          <w:iCs/>
          <w:color w:val="222222" w:themeColor="text2" w:themeShade="80"/>
          <w:lang w:val="es-ES"/>
        </w:rPr>
        <w:t>isolation</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Resources</w:t>
      </w:r>
      <w:proofErr w:type="spellEnd"/>
      <w:r w:rsidRPr="0000135A">
        <w:rPr>
          <w:i/>
          <w:iCs/>
          <w:color w:val="222222" w:themeColor="text2" w:themeShade="80"/>
          <w:lang w:val="es-ES"/>
        </w:rPr>
        <w:t xml:space="preserve"> to </w:t>
      </w:r>
      <w:proofErr w:type="spellStart"/>
      <w:r w:rsidRPr="0000135A">
        <w:rPr>
          <w:i/>
          <w:iCs/>
          <w:color w:val="222222" w:themeColor="text2" w:themeShade="80"/>
          <w:lang w:val="es-ES"/>
        </w:rPr>
        <w:t>achieve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its</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implementation</w:t>
      </w:r>
      <w:proofErr w:type="spellEnd"/>
      <w:r w:rsidRPr="0000135A">
        <w:rPr>
          <w:i/>
          <w:iCs/>
          <w:color w:val="222222" w:themeColor="text2" w:themeShade="80"/>
          <w:lang w:val="es-ES"/>
        </w:rPr>
        <w:t xml:space="preserve"> are </w:t>
      </w:r>
      <w:proofErr w:type="spellStart"/>
      <w:r w:rsidRPr="0000135A">
        <w:rPr>
          <w:i/>
          <w:iCs/>
          <w:color w:val="222222" w:themeColor="text2" w:themeShade="80"/>
          <w:lang w:val="es-ES"/>
        </w:rPr>
        <w:t>easily</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integrated</w:t>
      </w:r>
      <w:proofErr w:type="spellEnd"/>
      <w:r w:rsidRPr="0000135A">
        <w:rPr>
          <w:i/>
          <w:iCs/>
          <w:color w:val="222222" w:themeColor="text2" w:themeShade="80"/>
          <w:lang w:val="es-ES"/>
        </w:rPr>
        <w:t xml:space="preserve">, </w:t>
      </w:r>
      <w:r w:rsidRPr="0000135A">
        <w:rPr>
          <w:i/>
          <w:iCs/>
          <w:color w:val="222222" w:themeColor="text2" w:themeShade="80"/>
          <w:lang w:val="es-ES"/>
        </w:rPr>
        <w:lastRenderedPageBreak/>
        <w:t xml:space="preserve">adaptable, flexible and </w:t>
      </w:r>
      <w:proofErr w:type="spellStart"/>
      <w:r w:rsidRPr="0000135A">
        <w:rPr>
          <w:i/>
          <w:iCs/>
          <w:color w:val="222222" w:themeColor="text2" w:themeShade="80"/>
          <w:lang w:val="es-ES"/>
        </w:rPr>
        <w:t>accessible</w:t>
      </w:r>
      <w:proofErr w:type="spellEnd"/>
      <w:r w:rsidRPr="0000135A">
        <w:rPr>
          <w:i/>
          <w:iCs/>
          <w:color w:val="222222" w:themeColor="text2" w:themeShade="80"/>
          <w:lang w:val="es-ES"/>
        </w:rPr>
        <w:t xml:space="preserve"> to </w:t>
      </w:r>
      <w:proofErr w:type="spellStart"/>
      <w:r w:rsidRPr="0000135A">
        <w:rPr>
          <w:i/>
          <w:iCs/>
          <w:color w:val="222222" w:themeColor="text2" w:themeShade="80"/>
          <w:lang w:val="es-ES"/>
        </w:rPr>
        <w:t>most</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people</w:t>
      </w:r>
      <w:proofErr w:type="spellEnd"/>
      <w:r w:rsidRPr="0000135A">
        <w:rPr>
          <w:i/>
          <w:iCs/>
          <w:color w:val="222222" w:themeColor="text2" w:themeShade="80"/>
          <w:lang w:val="es-ES"/>
        </w:rPr>
        <w:t xml:space="preserve"> and </w:t>
      </w:r>
      <w:proofErr w:type="spellStart"/>
      <w:r w:rsidRPr="0000135A">
        <w:rPr>
          <w:i/>
          <w:iCs/>
          <w:color w:val="222222" w:themeColor="text2" w:themeShade="80"/>
          <w:lang w:val="es-ES"/>
        </w:rPr>
        <w:t>different</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chairs</w:t>
      </w:r>
      <w:proofErr w:type="spellEnd"/>
      <w:r w:rsidRPr="0000135A">
        <w:rPr>
          <w:i/>
          <w:iCs/>
          <w:color w:val="222222" w:themeColor="text2" w:themeShade="80"/>
          <w:lang w:val="es-ES"/>
        </w:rPr>
        <w:t>.</w:t>
      </w:r>
      <w:r w:rsidR="7A9D9F82" w:rsidRPr="0000135A">
        <w:rPr>
          <w:i/>
          <w:iCs/>
          <w:color w:val="222222" w:themeColor="text2" w:themeShade="80"/>
          <w:lang w:val="es-ES"/>
        </w:rPr>
        <w:t xml:space="preserve"> </w:t>
      </w:r>
      <w:proofErr w:type="spellStart"/>
      <w:r w:rsidRPr="0000135A">
        <w:rPr>
          <w:i/>
          <w:iCs/>
          <w:color w:val="222222" w:themeColor="text2" w:themeShade="80"/>
          <w:lang w:val="es-ES"/>
        </w:rPr>
        <w:t>Finally</w:t>
      </w:r>
      <w:proofErr w:type="spellEnd"/>
      <w:r w:rsidRPr="0000135A">
        <w:rPr>
          <w:i/>
          <w:iCs/>
          <w:color w:val="222222" w:themeColor="text2" w:themeShade="80"/>
          <w:lang w:val="es-ES"/>
        </w:rPr>
        <w:t xml:space="preserve">, a </w:t>
      </w:r>
      <w:proofErr w:type="spellStart"/>
      <w:r w:rsidRPr="0000135A">
        <w:rPr>
          <w:i/>
          <w:iCs/>
          <w:color w:val="222222" w:themeColor="text2" w:themeShade="80"/>
          <w:lang w:val="es-ES"/>
        </w:rPr>
        <w:t>strategy</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is</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proposed</w:t>
      </w:r>
      <w:proofErr w:type="spellEnd"/>
      <w:r w:rsidRPr="0000135A">
        <w:rPr>
          <w:i/>
          <w:iCs/>
          <w:color w:val="222222" w:themeColor="text2" w:themeShade="80"/>
          <w:lang w:val="es-ES"/>
        </w:rPr>
        <w:t xml:space="preserve"> to </w:t>
      </w:r>
      <w:proofErr w:type="spellStart"/>
      <w:r w:rsidRPr="0000135A">
        <w:rPr>
          <w:i/>
          <w:iCs/>
          <w:color w:val="222222" w:themeColor="text2" w:themeShade="80"/>
          <w:lang w:val="es-ES"/>
        </w:rPr>
        <w:t>teach</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the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subject</w:t>
      </w:r>
      <w:proofErr w:type="spellEnd"/>
      <w:r w:rsidRPr="0000135A">
        <w:rPr>
          <w:i/>
          <w:iCs/>
          <w:color w:val="222222" w:themeColor="text2" w:themeShade="80"/>
          <w:lang w:val="es-ES"/>
        </w:rPr>
        <w:t xml:space="preserve"> in virtual </w:t>
      </w:r>
      <w:proofErr w:type="spellStart"/>
      <w:r w:rsidRPr="0000135A">
        <w:rPr>
          <w:i/>
          <w:iCs/>
          <w:color w:val="222222" w:themeColor="text2" w:themeShade="80"/>
          <w:lang w:val="es-ES"/>
        </w:rPr>
        <w:t>mode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based</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on</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the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experience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generated</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from</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the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collaborative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methodology</w:t>
      </w:r>
      <w:proofErr w:type="spellEnd"/>
      <w:r w:rsidRPr="0000135A">
        <w:rPr>
          <w:i/>
          <w:iCs/>
          <w:color w:val="222222" w:themeColor="text2" w:themeShade="80"/>
          <w:lang w:val="es-ES"/>
        </w:rPr>
        <w:t xml:space="preserve"> and </w:t>
      </w:r>
      <w:proofErr w:type="spellStart"/>
      <w:r w:rsidRPr="0000135A">
        <w:rPr>
          <w:i/>
          <w:iCs/>
          <w:color w:val="222222" w:themeColor="text2" w:themeShade="80"/>
          <w:lang w:val="es-ES"/>
        </w:rPr>
        <w:t>project-based</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learning</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without</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ignoring</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the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implications</w:t>
      </w:r>
      <w:proofErr w:type="spellEnd"/>
      <w:r w:rsidRPr="0000135A">
        <w:rPr>
          <w:i/>
          <w:iCs/>
          <w:color w:val="222222" w:themeColor="text2" w:themeShade="80"/>
          <w:lang w:val="es-ES"/>
        </w:rPr>
        <w:t xml:space="preserve"> of </w:t>
      </w:r>
      <w:proofErr w:type="spellStart"/>
      <w:r w:rsidRPr="0000135A">
        <w:rPr>
          <w:i/>
          <w:iCs/>
          <w:color w:val="222222" w:themeColor="text2" w:themeShade="80"/>
          <w:lang w:val="es-ES"/>
        </w:rPr>
        <w:t>the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teaching-learning</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process</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mediated</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by</w:t>
      </w:r>
      <w:proofErr w:type="spellEnd"/>
      <w:r w:rsidRPr="0000135A">
        <w:rPr>
          <w:i/>
          <w:iCs/>
          <w:color w:val="222222" w:themeColor="text2" w:themeShade="80"/>
          <w:lang w:val="es-ES"/>
        </w:rPr>
        <w:t xml:space="preserve"> ICT, </w:t>
      </w:r>
      <w:proofErr w:type="spellStart"/>
      <w:r w:rsidRPr="0000135A">
        <w:rPr>
          <w:i/>
          <w:iCs/>
          <w:color w:val="222222" w:themeColor="text2" w:themeShade="80"/>
          <w:lang w:val="es-ES"/>
        </w:rPr>
        <w:t>taking</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into</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consideration</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that</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the</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assignment</w:t>
      </w:r>
      <w:proofErr w:type="spellEnd"/>
      <w:r w:rsidRPr="0000135A">
        <w:rPr>
          <w:i/>
          <w:iCs/>
          <w:color w:val="222222" w:themeColor="text2" w:themeShade="80"/>
          <w:lang w:val="es-ES"/>
        </w:rPr>
        <w:t xml:space="preserve"> has </w:t>
      </w:r>
      <w:proofErr w:type="spellStart"/>
      <w:r w:rsidRPr="0000135A">
        <w:rPr>
          <w:i/>
          <w:iCs/>
          <w:color w:val="222222" w:themeColor="text2" w:themeShade="80"/>
          <w:lang w:val="es-ES"/>
        </w:rPr>
        <w:t>theoretical</w:t>
      </w:r>
      <w:proofErr w:type="spellEnd"/>
      <w:r w:rsidRPr="0000135A">
        <w:rPr>
          <w:i/>
          <w:iCs/>
          <w:color w:val="222222" w:themeColor="text2" w:themeShade="80"/>
          <w:lang w:val="es-ES"/>
        </w:rPr>
        <w:t xml:space="preserve"> and </w:t>
      </w:r>
      <w:proofErr w:type="spellStart"/>
      <w:r w:rsidRPr="0000135A">
        <w:rPr>
          <w:i/>
          <w:iCs/>
          <w:color w:val="222222" w:themeColor="text2" w:themeShade="80"/>
          <w:lang w:val="es-ES"/>
        </w:rPr>
        <w:t>practical</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components</w:t>
      </w:r>
      <w:proofErr w:type="spellEnd"/>
      <w:r w:rsidRPr="0000135A">
        <w:rPr>
          <w:i/>
          <w:iCs/>
          <w:color w:val="222222" w:themeColor="text2" w:themeShade="80"/>
          <w:lang w:val="es-ES"/>
        </w:rPr>
        <w:t>.</w:t>
      </w:r>
    </w:p>
    <w:p w14:paraId="1AEE3A22" w14:textId="1781435B" w:rsidR="62EDB82B" w:rsidRPr="0000135A" w:rsidRDefault="58055E31" w:rsidP="3BF7FB09">
      <w:pPr>
        <w:spacing w:after="240" w:line="360" w:lineRule="auto"/>
        <w:jc w:val="center"/>
        <w:rPr>
          <w:i/>
          <w:iCs/>
          <w:color w:val="222222"/>
          <w:lang w:val="es-ES"/>
        </w:rPr>
      </w:pPr>
      <w:proofErr w:type="spellStart"/>
      <w:r w:rsidRPr="0000135A">
        <w:rPr>
          <w:i/>
          <w:iCs/>
          <w:color w:val="222222" w:themeColor="text2" w:themeShade="80"/>
          <w:lang w:val="es-ES"/>
        </w:rPr>
        <w:t>Keywords</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education</w:t>
      </w:r>
      <w:proofErr w:type="spellEnd"/>
      <w:r w:rsidR="60EB1833" w:rsidRPr="0000135A">
        <w:rPr>
          <w:i/>
          <w:iCs/>
          <w:color w:val="222222" w:themeColor="text2" w:themeShade="80"/>
          <w:lang w:val="es-ES"/>
        </w:rPr>
        <w:t xml:space="preserve">, virtual, </w:t>
      </w:r>
      <w:r w:rsidR="3A45BD12" w:rsidRPr="0000135A">
        <w:rPr>
          <w:i/>
          <w:iCs/>
          <w:color w:val="222222" w:themeColor="text2" w:themeShade="80"/>
          <w:lang w:val="es-ES"/>
        </w:rPr>
        <w:t xml:space="preserve">workshop, </w:t>
      </w:r>
      <w:proofErr w:type="spellStart"/>
      <w:r w:rsidRPr="0000135A">
        <w:rPr>
          <w:i/>
          <w:iCs/>
          <w:color w:val="222222" w:themeColor="text2" w:themeShade="80"/>
          <w:lang w:val="es-ES"/>
        </w:rPr>
        <w:t>design</w:t>
      </w:r>
      <w:proofErr w:type="spellEnd"/>
      <w:r w:rsidRPr="0000135A">
        <w:rPr>
          <w:i/>
          <w:iCs/>
          <w:color w:val="222222" w:themeColor="text2" w:themeShade="80"/>
          <w:lang w:val="es-ES"/>
        </w:rPr>
        <w:t>,</w:t>
      </w:r>
      <w:r w:rsidR="48695ECF" w:rsidRPr="0000135A">
        <w:rPr>
          <w:i/>
          <w:iCs/>
          <w:color w:val="222222" w:themeColor="text2" w:themeShade="80"/>
          <w:lang w:val="es-ES"/>
        </w:rPr>
        <w:t xml:space="preserve"> </w:t>
      </w:r>
      <w:proofErr w:type="spellStart"/>
      <w:r w:rsidR="48695ECF" w:rsidRPr="0000135A">
        <w:rPr>
          <w:i/>
          <w:iCs/>
          <w:color w:val="222222" w:themeColor="text2" w:themeShade="80"/>
          <w:lang w:val="es-ES"/>
        </w:rPr>
        <w:t>graphic</w:t>
      </w:r>
      <w:proofErr w:type="spellEnd"/>
      <w:r w:rsidR="48695ECF" w:rsidRPr="0000135A">
        <w:rPr>
          <w:i/>
          <w:iCs/>
          <w:color w:val="222222" w:themeColor="text2" w:themeShade="80"/>
          <w:lang w:val="es-ES"/>
        </w:rPr>
        <w:t xml:space="preserve">, </w:t>
      </w:r>
      <w:proofErr w:type="spellStart"/>
      <w:r w:rsidR="48695ECF" w:rsidRPr="0000135A">
        <w:rPr>
          <w:i/>
          <w:iCs/>
          <w:color w:val="222222" w:themeColor="text2" w:themeShade="80"/>
          <w:lang w:val="es-ES"/>
        </w:rPr>
        <w:t>product</w:t>
      </w:r>
      <w:proofErr w:type="spellEnd"/>
      <w:r w:rsidR="48695ECF" w:rsidRPr="0000135A">
        <w:rPr>
          <w:i/>
          <w:iCs/>
          <w:color w:val="222222" w:themeColor="text2" w:themeShade="80"/>
          <w:lang w:val="es-ES"/>
        </w:rPr>
        <w:t>,</w:t>
      </w:r>
      <w:r w:rsidRPr="0000135A">
        <w:rPr>
          <w:i/>
          <w:iCs/>
          <w:color w:val="222222" w:themeColor="text2" w:themeShade="80"/>
          <w:lang w:val="es-ES"/>
        </w:rPr>
        <w:t xml:space="preserve"> </w:t>
      </w:r>
      <w:proofErr w:type="spellStart"/>
      <w:r w:rsidRPr="0000135A">
        <w:rPr>
          <w:i/>
          <w:iCs/>
          <w:color w:val="222222" w:themeColor="text2" w:themeShade="80"/>
          <w:lang w:val="es-ES"/>
        </w:rPr>
        <w:t>ICTs</w:t>
      </w:r>
      <w:proofErr w:type="spellEnd"/>
      <w:r w:rsidR="6BD7E6A6" w:rsidRPr="0000135A">
        <w:rPr>
          <w:i/>
          <w:iCs/>
          <w:color w:val="222222" w:themeColor="text2" w:themeShade="80"/>
          <w:lang w:val="es-ES"/>
        </w:rPr>
        <w:t xml:space="preserve">, </w:t>
      </w:r>
      <w:proofErr w:type="spellStart"/>
      <w:r w:rsidRPr="0000135A">
        <w:rPr>
          <w:i/>
          <w:iCs/>
          <w:color w:val="222222" w:themeColor="text2" w:themeShade="80"/>
          <w:lang w:val="es-ES"/>
        </w:rPr>
        <w:t>pandemic</w:t>
      </w:r>
      <w:proofErr w:type="spellEnd"/>
      <w:r w:rsidRPr="0000135A">
        <w:rPr>
          <w:i/>
          <w:iCs/>
          <w:color w:val="222222" w:themeColor="text2" w:themeShade="80"/>
          <w:lang w:val="es-ES"/>
        </w:rPr>
        <w:t xml:space="preserve">, </w:t>
      </w:r>
      <w:proofErr w:type="spellStart"/>
      <w:r w:rsidRPr="0000135A">
        <w:rPr>
          <w:i/>
          <w:iCs/>
          <w:color w:val="222222" w:themeColor="text2" w:themeShade="80"/>
          <w:lang w:val="es-ES"/>
        </w:rPr>
        <w:t>projects</w:t>
      </w:r>
      <w:proofErr w:type="spellEnd"/>
      <w:r w:rsidR="43727E68" w:rsidRPr="0000135A">
        <w:rPr>
          <w:i/>
          <w:iCs/>
          <w:color w:val="222222" w:themeColor="text2" w:themeShade="80"/>
          <w:lang w:val="es-ES"/>
        </w:rPr>
        <w:t>,</w:t>
      </w:r>
      <w:r w:rsidRPr="0000135A">
        <w:rPr>
          <w:i/>
          <w:iCs/>
          <w:color w:val="222222" w:themeColor="text2" w:themeShade="80"/>
          <w:lang w:val="es-ES"/>
        </w:rPr>
        <w:t xml:space="preserve"> </w:t>
      </w:r>
      <w:proofErr w:type="spellStart"/>
      <w:r w:rsidRPr="0000135A">
        <w:rPr>
          <w:i/>
          <w:iCs/>
          <w:color w:val="222222" w:themeColor="text2" w:themeShade="80"/>
          <w:lang w:val="es-ES"/>
        </w:rPr>
        <w:t>company</w:t>
      </w:r>
      <w:proofErr w:type="spellEnd"/>
      <w:r w:rsidRPr="0000135A">
        <w:rPr>
          <w:i/>
          <w:iCs/>
          <w:color w:val="222222" w:themeColor="text2" w:themeShade="80"/>
          <w:lang w:val="es-ES"/>
        </w:rPr>
        <w:t>.</w:t>
      </w:r>
    </w:p>
    <w:p w14:paraId="47F57229" w14:textId="3FDA5487" w:rsidR="6776AAE2" w:rsidRPr="0000135A" w:rsidRDefault="6776AAE2" w:rsidP="6776AAE2">
      <w:pPr>
        <w:pStyle w:val="KeywordsText"/>
        <w:jc w:val="both"/>
        <w:rPr>
          <w:i w:val="0"/>
          <w:color w:val="222222"/>
          <w:sz w:val="20"/>
          <w:lang w:val="es-ES"/>
        </w:rPr>
      </w:pPr>
    </w:p>
    <w:p w14:paraId="4524B7C9" w14:textId="6270E22B" w:rsidR="6776AAE2" w:rsidRPr="0000135A" w:rsidRDefault="6776AAE2" w:rsidP="6776AAE2">
      <w:pPr>
        <w:pStyle w:val="KeywordsText"/>
        <w:jc w:val="both"/>
        <w:rPr>
          <w:i w:val="0"/>
          <w:color w:val="222222"/>
          <w:sz w:val="20"/>
          <w:lang w:val="es-ES"/>
        </w:rPr>
      </w:pPr>
    </w:p>
    <w:p w14:paraId="52657364" w14:textId="77777777" w:rsidR="00304499" w:rsidRPr="0000135A" w:rsidRDefault="00304499" w:rsidP="00130E76">
      <w:pPr>
        <w:pStyle w:val="KeywordsText"/>
        <w:rPr>
          <w:sz w:val="20"/>
          <w:lang w:val="es-ES"/>
        </w:rPr>
      </w:pPr>
    </w:p>
    <w:p w14:paraId="417D62DE" w14:textId="77777777" w:rsidR="00842495" w:rsidRPr="0000135A" w:rsidRDefault="00842495">
      <w:pPr>
        <w:rPr>
          <w:b/>
          <w:bCs/>
          <w:lang w:val="es-ES"/>
        </w:rPr>
      </w:pPr>
      <w:r w:rsidRPr="0000135A">
        <w:rPr>
          <w:b/>
          <w:bCs/>
          <w:lang w:val="es-ES"/>
        </w:rPr>
        <w:br w:type="page"/>
      </w:r>
    </w:p>
    <w:p w14:paraId="5CA4E12A" w14:textId="0B6C3D26" w:rsidR="00564BC5" w:rsidRPr="0000135A" w:rsidRDefault="37B5CD6C" w:rsidP="00183A04">
      <w:pPr>
        <w:spacing w:before="360" w:line="360" w:lineRule="auto"/>
        <w:rPr>
          <w:b/>
          <w:lang w:val="es-ES"/>
        </w:rPr>
      </w:pPr>
      <w:r w:rsidRPr="0000135A">
        <w:rPr>
          <w:b/>
          <w:lang w:val="es-ES"/>
        </w:rPr>
        <w:lastRenderedPageBreak/>
        <w:t>Una educación basada en la práctica</w:t>
      </w:r>
    </w:p>
    <w:p w14:paraId="527293AD" w14:textId="77777777" w:rsidR="00564BC5" w:rsidRPr="0000135A" w:rsidRDefault="00564BC5" w:rsidP="00183A04">
      <w:pPr>
        <w:spacing w:before="360" w:line="360" w:lineRule="auto"/>
        <w:rPr>
          <w:b/>
          <w:lang w:val="es-ES"/>
        </w:rPr>
      </w:pPr>
    </w:p>
    <w:p w14:paraId="18480274" w14:textId="693F1018" w:rsidR="1569008E" w:rsidRPr="0000135A" w:rsidRDefault="4B0A317D" w:rsidP="00B17C6C">
      <w:pPr>
        <w:spacing w:line="360" w:lineRule="auto"/>
        <w:rPr>
          <w:bCs/>
          <w:lang w:val="es-ES"/>
        </w:rPr>
      </w:pPr>
      <w:r w:rsidRPr="0000135A">
        <w:rPr>
          <w:bCs/>
          <w:lang w:val="es-ES"/>
        </w:rPr>
        <w:t xml:space="preserve">La formación de futuros profesionales del diseño gráfico y diseño de productos en las carreras de diseño en la PUCE está basada en los planes de estudio </w:t>
      </w:r>
      <w:r w:rsidR="67BE7A6F" w:rsidRPr="0000135A">
        <w:rPr>
          <w:bCs/>
          <w:lang w:val="es-ES"/>
        </w:rPr>
        <w:t xml:space="preserve">renovados en los últimos años y mejorados a lo largo de 25 años de existencia de la carrera de diseño. </w:t>
      </w:r>
      <w:r w:rsidR="67BE7A6F" w:rsidRPr="0000135A">
        <w:rPr>
          <w:lang w:val="es-ES"/>
        </w:rPr>
        <w:t xml:space="preserve">Año tras año, las buenas prácticas de cada asignatura son difundidas entre </w:t>
      </w:r>
      <w:r w:rsidR="4642E5D9" w:rsidRPr="0000135A">
        <w:rPr>
          <w:lang w:val="es-ES"/>
        </w:rPr>
        <w:t>el cuerpo docente, procurando incorporarlas dentro del aula y obteniendo resultados positivos en cada asignatura.</w:t>
      </w:r>
      <w:r w:rsidR="4642E5D9" w:rsidRPr="0000135A">
        <w:rPr>
          <w:bCs/>
          <w:lang w:val="es-ES"/>
        </w:rPr>
        <w:t xml:space="preserve"> Es</w:t>
      </w:r>
      <w:r w:rsidR="1688F1BF" w:rsidRPr="0000135A">
        <w:rPr>
          <w:bCs/>
          <w:lang w:val="es-ES"/>
        </w:rPr>
        <w:t xml:space="preserve">te enfoque tiene un punto clave e importante en la </w:t>
      </w:r>
      <w:r w:rsidR="044596CB" w:rsidRPr="0000135A">
        <w:rPr>
          <w:lang w:val="es-ES"/>
        </w:rPr>
        <w:t>instruc</w:t>
      </w:r>
      <w:r w:rsidR="1688F1BF" w:rsidRPr="0000135A">
        <w:rPr>
          <w:lang w:val="es-ES"/>
        </w:rPr>
        <w:t>ción</w:t>
      </w:r>
      <w:r w:rsidR="1688F1BF" w:rsidRPr="0000135A">
        <w:rPr>
          <w:bCs/>
          <w:lang w:val="es-ES"/>
        </w:rPr>
        <w:t xml:space="preserve"> de los estudiantes </w:t>
      </w:r>
      <w:r w:rsidR="002D790F" w:rsidRPr="0000135A">
        <w:rPr>
          <w:bCs/>
          <w:lang w:val="es-ES"/>
        </w:rPr>
        <w:t xml:space="preserve">porque los </w:t>
      </w:r>
      <w:r w:rsidR="1688F1BF" w:rsidRPr="0000135A">
        <w:rPr>
          <w:bCs/>
          <w:lang w:val="es-ES"/>
        </w:rPr>
        <w:t>forma</w:t>
      </w:r>
      <w:r w:rsidR="002D790F" w:rsidRPr="0000135A">
        <w:rPr>
          <w:bCs/>
          <w:lang w:val="es-ES"/>
        </w:rPr>
        <w:t xml:space="preserve"> </w:t>
      </w:r>
      <w:r w:rsidR="667C6D12" w:rsidRPr="0000135A">
        <w:rPr>
          <w:bCs/>
          <w:lang w:val="es-ES"/>
        </w:rPr>
        <w:t>en la realidad que enfrentarán.</w:t>
      </w:r>
    </w:p>
    <w:p w14:paraId="42870159" w14:textId="4A19EDB2" w:rsidR="005C1464" w:rsidRPr="0000135A" w:rsidRDefault="29E2B6A9" w:rsidP="6DDB6EBD">
      <w:pPr>
        <w:spacing w:line="360" w:lineRule="auto"/>
        <w:rPr>
          <w:lang w:val="es-ES"/>
        </w:rPr>
      </w:pPr>
      <w:r w:rsidRPr="0000135A">
        <w:rPr>
          <w:lang w:val="es-ES"/>
        </w:rPr>
        <w:t>A partir de est</w:t>
      </w:r>
      <w:r w:rsidR="6B62524B" w:rsidRPr="0000135A">
        <w:rPr>
          <w:lang w:val="es-ES"/>
        </w:rPr>
        <w:t>a</w:t>
      </w:r>
      <w:r w:rsidRPr="0000135A">
        <w:rPr>
          <w:lang w:val="es-ES"/>
        </w:rPr>
        <w:t xml:space="preserve"> </w:t>
      </w:r>
      <w:r w:rsidR="6B62524B" w:rsidRPr="0000135A">
        <w:rPr>
          <w:lang w:val="es-ES"/>
        </w:rPr>
        <w:t xml:space="preserve">línea de acción, la cátedra de Taller de Diseño </w:t>
      </w:r>
      <w:r w:rsidR="008D7875" w:rsidRPr="0000135A">
        <w:rPr>
          <w:lang w:val="es-ES"/>
        </w:rPr>
        <w:t xml:space="preserve">Estratégico </w:t>
      </w:r>
      <w:r w:rsidR="6B62524B" w:rsidRPr="0000135A">
        <w:rPr>
          <w:lang w:val="es-ES"/>
        </w:rPr>
        <w:t xml:space="preserve">de </w:t>
      </w:r>
      <w:r w:rsidR="64E0B562" w:rsidRPr="0000135A">
        <w:rPr>
          <w:lang w:val="es-ES"/>
        </w:rPr>
        <w:t>séptimo</w:t>
      </w:r>
      <w:r w:rsidR="6B62524B" w:rsidRPr="0000135A">
        <w:rPr>
          <w:lang w:val="es-ES"/>
        </w:rPr>
        <w:t xml:space="preserve"> nivel de las carreras de diseño gráfico y diseño de productos tiene la particularidad de dictarse en conjunto</w:t>
      </w:r>
      <w:r w:rsidR="6B62524B" w:rsidRPr="0000135A">
        <w:rPr>
          <w:color w:val="000000" w:themeColor="text1"/>
          <w:lang w:val="es-ES"/>
        </w:rPr>
        <w:t xml:space="preserve"> con </w:t>
      </w:r>
      <w:r w:rsidR="0E645071" w:rsidRPr="0000135A">
        <w:rPr>
          <w:color w:val="000000" w:themeColor="text1"/>
          <w:lang w:val="es-ES"/>
        </w:rPr>
        <w:t xml:space="preserve">profesores </w:t>
      </w:r>
      <w:r w:rsidR="73D06A8F" w:rsidRPr="0000135A">
        <w:rPr>
          <w:color w:val="000000" w:themeColor="text1"/>
          <w:lang w:val="es-ES"/>
        </w:rPr>
        <w:t xml:space="preserve">de </w:t>
      </w:r>
      <w:r w:rsidR="15510752" w:rsidRPr="0000135A">
        <w:rPr>
          <w:color w:val="000000" w:themeColor="text1"/>
          <w:lang w:val="es-ES"/>
        </w:rPr>
        <w:t>amplia experiencia</w:t>
      </w:r>
      <w:r w:rsidR="0E645071" w:rsidRPr="0000135A">
        <w:rPr>
          <w:color w:val="000000" w:themeColor="text1"/>
          <w:lang w:val="es-ES"/>
        </w:rPr>
        <w:t xml:space="preserve"> profesional en </w:t>
      </w:r>
      <w:r w:rsidR="7FB692DF" w:rsidRPr="0000135A">
        <w:rPr>
          <w:color w:val="000000" w:themeColor="text1"/>
          <w:lang w:val="es-ES"/>
        </w:rPr>
        <w:t>el</w:t>
      </w:r>
      <w:r w:rsidR="0E645071" w:rsidRPr="0000135A">
        <w:rPr>
          <w:color w:val="000000" w:themeColor="text1"/>
          <w:lang w:val="es-ES"/>
        </w:rPr>
        <w:t xml:space="preserve"> campo</w:t>
      </w:r>
      <w:r w:rsidR="7EF1F598" w:rsidRPr="0000135A">
        <w:rPr>
          <w:color w:val="000000" w:themeColor="text1"/>
          <w:lang w:val="es-ES"/>
        </w:rPr>
        <w:t>,</w:t>
      </w:r>
      <w:r w:rsidR="7EF1F598" w:rsidRPr="0000135A">
        <w:rPr>
          <w:lang w:val="es-ES"/>
        </w:rPr>
        <w:t xml:space="preserve"> quienes </w:t>
      </w:r>
      <w:r w:rsidR="7011C83C" w:rsidRPr="0000135A">
        <w:rPr>
          <w:lang w:val="es-ES"/>
        </w:rPr>
        <w:t xml:space="preserve">comparten el aula para generar un trabajo en equipo e interdisciplinario con todos los estudiantes que </w:t>
      </w:r>
      <w:r w:rsidR="62068D61" w:rsidRPr="0000135A">
        <w:rPr>
          <w:lang w:val="es-ES"/>
        </w:rPr>
        <w:t>cursan el Taller.</w:t>
      </w:r>
      <w:r w:rsidR="31AF6841" w:rsidRPr="0000135A">
        <w:rPr>
          <w:lang w:val="es-ES"/>
        </w:rPr>
        <w:t xml:space="preserve"> </w:t>
      </w:r>
    </w:p>
    <w:p w14:paraId="4059107D" w14:textId="141AE1FA" w:rsidR="44E75875" w:rsidRPr="0000135A" w:rsidRDefault="00695CCB" w:rsidP="3BF7FB09">
      <w:pPr>
        <w:spacing w:line="360" w:lineRule="auto"/>
        <w:rPr>
          <w:lang w:val="es-ES"/>
        </w:rPr>
      </w:pPr>
      <w:r w:rsidRPr="0000135A">
        <w:rPr>
          <w:lang w:val="es-ES"/>
        </w:rPr>
        <w:t xml:space="preserve">El taller de Diseño se desarrolla </w:t>
      </w:r>
      <w:r w:rsidR="002E500D" w:rsidRPr="0000135A">
        <w:rPr>
          <w:lang w:val="es-ES"/>
        </w:rPr>
        <w:t xml:space="preserve">basado en un </w:t>
      </w:r>
      <w:r w:rsidRPr="0000135A">
        <w:rPr>
          <w:lang w:val="es-ES"/>
        </w:rPr>
        <w:t xml:space="preserve">método </w:t>
      </w:r>
      <w:r w:rsidR="002E500D" w:rsidRPr="0000135A">
        <w:rPr>
          <w:lang w:val="es-ES"/>
        </w:rPr>
        <w:t xml:space="preserve">proyectual </w:t>
      </w:r>
      <w:r w:rsidRPr="0000135A">
        <w:rPr>
          <w:lang w:val="es-ES"/>
        </w:rPr>
        <w:t xml:space="preserve">propio </w:t>
      </w:r>
      <w:r w:rsidR="000C4DB3" w:rsidRPr="0000135A">
        <w:rPr>
          <w:lang w:val="es-ES"/>
        </w:rPr>
        <w:t xml:space="preserve">denominado IDEA–TAREA </w:t>
      </w:r>
      <w:r w:rsidR="00D8168E" w:rsidRPr="0000135A">
        <w:rPr>
          <w:lang w:val="es-ES"/>
        </w:rPr>
        <w:t>(Álvarez</w:t>
      </w:r>
      <w:r w:rsidR="2C90AD79" w:rsidRPr="0000135A">
        <w:rPr>
          <w:lang w:val="es-ES"/>
        </w:rPr>
        <w:t xml:space="preserve"> y</w:t>
      </w:r>
      <w:r w:rsidR="00D8168E" w:rsidRPr="0000135A">
        <w:rPr>
          <w:lang w:val="es-ES"/>
        </w:rPr>
        <w:t xml:space="preserve"> Guzmán</w:t>
      </w:r>
      <w:r w:rsidR="7E2001D4" w:rsidRPr="0000135A">
        <w:rPr>
          <w:lang w:val="es-ES"/>
        </w:rPr>
        <w:t>,</w:t>
      </w:r>
      <w:r w:rsidR="00D8168E" w:rsidRPr="0000135A">
        <w:rPr>
          <w:lang w:val="es-ES"/>
        </w:rPr>
        <w:t xml:space="preserve"> 2020</w:t>
      </w:r>
      <w:r w:rsidR="541A0022" w:rsidRPr="0000135A">
        <w:rPr>
          <w:lang w:val="es-ES"/>
        </w:rPr>
        <w:t>) se estructura en</w:t>
      </w:r>
      <w:r w:rsidR="003A602E" w:rsidRPr="0000135A">
        <w:rPr>
          <w:lang w:val="es-ES"/>
        </w:rPr>
        <w:t xml:space="preserve"> ocho fases,</w:t>
      </w:r>
      <w:r w:rsidR="705EB19E" w:rsidRPr="0000135A">
        <w:rPr>
          <w:lang w:val="es-ES"/>
        </w:rPr>
        <w:t xml:space="preserve"> con el cual</w:t>
      </w:r>
      <w:r w:rsidR="003A602E" w:rsidRPr="0000135A">
        <w:rPr>
          <w:lang w:val="es-ES"/>
        </w:rPr>
        <w:t xml:space="preserve"> se </w:t>
      </w:r>
      <w:r w:rsidR="00562206" w:rsidRPr="0000135A">
        <w:rPr>
          <w:lang w:val="es-ES"/>
        </w:rPr>
        <w:t xml:space="preserve">realizan proyectos de diseño integral para </w:t>
      </w:r>
      <w:r w:rsidR="003A602E" w:rsidRPr="0000135A">
        <w:rPr>
          <w:lang w:val="es-ES"/>
        </w:rPr>
        <w:t>empresas referidas por el Ministerio de Producción, Comercios Exterior, Industrias y Pesca</w:t>
      </w:r>
      <w:r w:rsidR="00562206" w:rsidRPr="0000135A">
        <w:rPr>
          <w:lang w:val="es-ES"/>
        </w:rPr>
        <w:t xml:space="preserve"> </w:t>
      </w:r>
      <w:r w:rsidR="6F394716" w:rsidRPr="0000135A">
        <w:rPr>
          <w:lang w:val="es-ES"/>
        </w:rPr>
        <w:t xml:space="preserve">(MPCEIP) </w:t>
      </w:r>
      <w:r w:rsidR="00562206" w:rsidRPr="0000135A">
        <w:rPr>
          <w:lang w:val="es-ES"/>
        </w:rPr>
        <w:t>mediante un acuerdo de colaboración interinstitucional</w:t>
      </w:r>
      <w:r w:rsidR="00664A05" w:rsidRPr="0000135A">
        <w:rPr>
          <w:lang w:val="es-ES"/>
        </w:rPr>
        <w:t xml:space="preserve">. Las empresas, en su mayoría microempresas, </w:t>
      </w:r>
      <w:r w:rsidR="00A8445B" w:rsidRPr="0000135A">
        <w:rPr>
          <w:lang w:val="es-ES"/>
        </w:rPr>
        <w:t xml:space="preserve">participan en conjunto con </w:t>
      </w:r>
      <w:r w:rsidR="7B957C71" w:rsidRPr="0000135A">
        <w:rPr>
          <w:lang w:val="es-ES"/>
        </w:rPr>
        <w:t>analistas</w:t>
      </w:r>
      <w:r w:rsidR="00A8445B" w:rsidRPr="0000135A">
        <w:rPr>
          <w:lang w:val="es-ES"/>
        </w:rPr>
        <w:t xml:space="preserve"> del </w:t>
      </w:r>
      <w:r w:rsidR="7E4CD0D8" w:rsidRPr="0000135A">
        <w:rPr>
          <w:lang w:val="es-ES"/>
        </w:rPr>
        <w:t>M</w:t>
      </w:r>
      <w:r w:rsidR="00A8445B" w:rsidRPr="0000135A">
        <w:rPr>
          <w:lang w:val="es-ES"/>
        </w:rPr>
        <w:t xml:space="preserve">inisterio </w:t>
      </w:r>
      <w:r w:rsidR="20F49432" w:rsidRPr="0000135A">
        <w:rPr>
          <w:lang w:val="es-ES"/>
        </w:rPr>
        <w:t>para</w:t>
      </w:r>
      <w:r w:rsidR="41257B9B" w:rsidRPr="0000135A">
        <w:rPr>
          <w:lang w:val="es-ES"/>
        </w:rPr>
        <w:t xml:space="preserve">, </w:t>
      </w:r>
      <w:r w:rsidR="20F49432" w:rsidRPr="0000135A">
        <w:rPr>
          <w:lang w:val="es-ES"/>
        </w:rPr>
        <w:t xml:space="preserve">a través de la triangulación </w:t>
      </w:r>
      <w:r w:rsidR="008D7875" w:rsidRPr="0000135A">
        <w:rPr>
          <w:lang w:val="es-ES"/>
        </w:rPr>
        <w:t>e</w:t>
      </w:r>
      <w:r w:rsidR="20F49432" w:rsidRPr="0000135A">
        <w:rPr>
          <w:lang w:val="es-ES"/>
        </w:rPr>
        <w:t>stado</w:t>
      </w:r>
      <w:r w:rsidR="7FF03C2B" w:rsidRPr="0000135A">
        <w:rPr>
          <w:lang w:val="es-ES"/>
        </w:rPr>
        <w:t>-</w:t>
      </w:r>
      <w:r w:rsidR="008D7875" w:rsidRPr="0000135A">
        <w:rPr>
          <w:lang w:val="es-ES"/>
        </w:rPr>
        <w:t>a</w:t>
      </w:r>
      <w:r w:rsidR="20F49432" w:rsidRPr="0000135A">
        <w:rPr>
          <w:lang w:val="es-ES"/>
        </w:rPr>
        <w:t>cademia</w:t>
      </w:r>
      <w:r w:rsidR="615DBB66" w:rsidRPr="0000135A">
        <w:rPr>
          <w:lang w:val="es-ES"/>
        </w:rPr>
        <w:t>-</w:t>
      </w:r>
      <w:r w:rsidR="008D7875" w:rsidRPr="0000135A">
        <w:rPr>
          <w:lang w:val="es-ES"/>
        </w:rPr>
        <w:t>e</w:t>
      </w:r>
      <w:r w:rsidR="615DBB66" w:rsidRPr="0000135A">
        <w:rPr>
          <w:lang w:val="es-ES"/>
        </w:rPr>
        <w:t>mpresa</w:t>
      </w:r>
      <w:r w:rsidR="20F49432" w:rsidRPr="0000135A">
        <w:rPr>
          <w:lang w:val="es-ES"/>
        </w:rPr>
        <w:t>,</w:t>
      </w:r>
      <w:r w:rsidR="4CEA971D" w:rsidRPr="0000135A">
        <w:rPr>
          <w:lang w:val="es-ES"/>
        </w:rPr>
        <w:t xml:space="preserve"> </w:t>
      </w:r>
      <w:r w:rsidR="0A7F376F" w:rsidRPr="0000135A">
        <w:rPr>
          <w:lang w:val="es-ES"/>
        </w:rPr>
        <w:t>promover el desarrollo del sector productivo del país desde el Diseño.</w:t>
      </w:r>
    </w:p>
    <w:p w14:paraId="4AF62C82" w14:textId="53CE4625" w:rsidR="0B0CF950" w:rsidRPr="0000135A" w:rsidRDefault="6FCE61A3" w:rsidP="2470CA99">
      <w:pPr>
        <w:spacing w:line="360" w:lineRule="auto"/>
        <w:rPr>
          <w:lang w:val="es-ES"/>
        </w:rPr>
      </w:pPr>
      <w:r w:rsidRPr="0000135A">
        <w:rPr>
          <w:lang w:val="es-ES"/>
        </w:rPr>
        <w:t xml:space="preserve">Durante este trabajo colaborativo se han desarrollado proyectos vinculados a </w:t>
      </w:r>
      <w:r w:rsidR="7DCF2824" w:rsidRPr="0000135A">
        <w:rPr>
          <w:lang w:val="es-ES"/>
        </w:rPr>
        <w:t>más</w:t>
      </w:r>
      <w:r w:rsidRPr="0000135A">
        <w:rPr>
          <w:lang w:val="es-ES"/>
        </w:rPr>
        <w:t xml:space="preserve"> de 60 emprendedores, microempresarios o artesanos a quienes se transfiere los productos de la colaboración con el intermedio del MPCEIP, </w:t>
      </w:r>
      <w:r w:rsidR="74B8DF91" w:rsidRPr="0000135A">
        <w:rPr>
          <w:lang w:val="es-ES"/>
        </w:rPr>
        <w:t>cuy</w:t>
      </w:r>
      <w:r w:rsidRPr="0000135A">
        <w:rPr>
          <w:lang w:val="es-ES"/>
        </w:rPr>
        <w:t xml:space="preserve">a modalidad de trabajo con las empresas </w:t>
      </w:r>
      <w:r w:rsidR="38D04975" w:rsidRPr="0000135A">
        <w:rPr>
          <w:lang w:val="es-ES"/>
        </w:rPr>
        <w:t>ha</w:t>
      </w:r>
      <w:r w:rsidRPr="0000135A">
        <w:rPr>
          <w:lang w:val="es-ES"/>
        </w:rPr>
        <w:t xml:space="preserve"> </w:t>
      </w:r>
      <w:r w:rsidR="1E0A8ED8" w:rsidRPr="0000135A">
        <w:rPr>
          <w:lang w:val="es-ES"/>
        </w:rPr>
        <w:t xml:space="preserve">abierto </w:t>
      </w:r>
      <w:r w:rsidRPr="0000135A">
        <w:rPr>
          <w:lang w:val="es-ES"/>
        </w:rPr>
        <w:t>oportunidades laborales a los estudi</w:t>
      </w:r>
      <w:r w:rsidR="2AD7BE3E" w:rsidRPr="0000135A">
        <w:rPr>
          <w:lang w:val="es-ES"/>
        </w:rPr>
        <w:t>antes par</w:t>
      </w:r>
      <w:r w:rsidR="5FE956F1" w:rsidRPr="0000135A">
        <w:rPr>
          <w:lang w:val="es-ES"/>
        </w:rPr>
        <w:t xml:space="preserve">a dar continuidad e </w:t>
      </w:r>
      <w:r w:rsidR="26ADD3BD" w:rsidRPr="0000135A">
        <w:rPr>
          <w:lang w:val="es-ES"/>
        </w:rPr>
        <w:t>implementar</w:t>
      </w:r>
      <w:r w:rsidR="5FE956F1" w:rsidRPr="0000135A">
        <w:rPr>
          <w:lang w:val="es-ES"/>
        </w:rPr>
        <w:t xml:space="preserve"> la propuesta en las empresas.</w:t>
      </w:r>
    </w:p>
    <w:p w14:paraId="198421E2" w14:textId="70C499C5" w:rsidR="60E2C3CF" w:rsidRPr="0000135A" w:rsidRDefault="5FE956F1" w:rsidP="00F613B6">
      <w:pPr>
        <w:spacing w:line="360" w:lineRule="auto"/>
        <w:rPr>
          <w:bCs/>
          <w:lang w:val="es-ES"/>
        </w:rPr>
      </w:pPr>
      <w:r w:rsidRPr="0000135A">
        <w:rPr>
          <w:bCs/>
          <w:lang w:val="es-ES"/>
        </w:rPr>
        <w:t xml:space="preserve">El mayor reto </w:t>
      </w:r>
      <w:r w:rsidR="05C05729" w:rsidRPr="0000135A">
        <w:rPr>
          <w:bCs/>
          <w:lang w:val="es-ES"/>
        </w:rPr>
        <w:t xml:space="preserve">para el taller </w:t>
      </w:r>
      <w:r w:rsidRPr="0000135A">
        <w:rPr>
          <w:bCs/>
          <w:lang w:val="es-ES"/>
        </w:rPr>
        <w:t xml:space="preserve">durante el confinamiento </w:t>
      </w:r>
      <w:r w:rsidR="62BC2D70" w:rsidRPr="0000135A">
        <w:rPr>
          <w:bCs/>
          <w:lang w:val="es-ES"/>
        </w:rPr>
        <w:t>fue</w:t>
      </w:r>
      <w:r w:rsidR="1CC02A9F" w:rsidRPr="0000135A">
        <w:rPr>
          <w:bCs/>
          <w:lang w:val="es-ES"/>
        </w:rPr>
        <w:t>,</w:t>
      </w:r>
      <w:r w:rsidR="62BC2D70" w:rsidRPr="0000135A">
        <w:rPr>
          <w:bCs/>
          <w:lang w:val="es-ES"/>
        </w:rPr>
        <w:t xml:space="preserve"> por un lado, alcanzar los objetivos de aprendizaje de la asignatura y por otro, cumplir con el compromiso adquirido con las empresas participantes, las cuales afrontaron dificultades relacionadas con las restricciones de movilidad</w:t>
      </w:r>
      <w:r w:rsidR="65E04E5A" w:rsidRPr="0000135A">
        <w:rPr>
          <w:lang w:val="es-ES"/>
        </w:rPr>
        <w:t xml:space="preserve"> y</w:t>
      </w:r>
      <w:r w:rsidR="62BC2D70" w:rsidRPr="0000135A">
        <w:rPr>
          <w:bCs/>
          <w:lang w:val="es-ES"/>
        </w:rPr>
        <w:t xml:space="preserve"> cese de actividades productivas ocasionadas por el toque de queda </w:t>
      </w:r>
      <w:r w:rsidR="1BE814E9" w:rsidRPr="0000135A">
        <w:rPr>
          <w:bCs/>
          <w:lang w:val="es-ES"/>
        </w:rPr>
        <w:t xml:space="preserve">nacional. Frente a estas circunstancias fue crucial repensar </w:t>
      </w:r>
      <w:r w:rsidR="0F4CBF26" w:rsidRPr="0000135A">
        <w:rPr>
          <w:bCs/>
          <w:lang w:val="es-ES"/>
        </w:rPr>
        <w:t xml:space="preserve">como dictar y realizar las actividades relacionadas con </w:t>
      </w:r>
      <w:r w:rsidR="1BE814E9" w:rsidRPr="0000135A">
        <w:rPr>
          <w:bCs/>
          <w:lang w:val="es-ES"/>
        </w:rPr>
        <w:t>unidades y temas a impartirse de forma emergente</w:t>
      </w:r>
      <w:r w:rsidR="0893F8BF" w:rsidRPr="0000135A">
        <w:rPr>
          <w:bCs/>
          <w:lang w:val="es-ES"/>
        </w:rPr>
        <w:t xml:space="preserve">, remota, virtual y sincrónica; frente a esto </w:t>
      </w:r>
      <w:r w:rsidR="7254D61D" w:rsidRPr="0000135A">
        <w:rPr>
          <w:bCs/>
          <w:lang w:val="es-ES"/>
        </w:rPr>
        <w:t>la estructura metodológica</w:t>
      </w:r>
      <w:r w:rsidR="004B656D" w:rsidRPr="0000135A">
        <w:rPr>
          <w:bCs/>
          <w:lang w:val="es-ES"/>
        </w:rPr>
        <w:t xml:space="preserve"> (imagen 1)</w:t>
      </w:r>
      <w:r w:rsidR="7254D61D" w:rsidRPr="0000135A">
        <w:rPr>
          <w:bCs/>
          <w:lang w:val="es-ES"/>
        </w:rPr>
        <w:t xml:space="preserve"> del taller </w:t>
      </w:r>
      <w:r w:rsidR="5F2AA8E9" w:rsidRPr="0000135A">
        <w:rPr>
          <w:bCs/>
          <w:lang w:val="es-ES"/>
        </w:rPr>
        <w:t>que ha ido consolidándose en los últimos años</w:t>
      </w:r>
      <w:r w:rsidR="008D7875" w:rsidRPr="0000135A">
        <w:rPr>
          <w:bCs/>
          <w:lang w:val="es-ES"/>
        </w:rPr>
        <w:t>,</w:t>
      </w:r>
      <w:r w:rsidR="5F2AA8E9" w:rsidRPr="0000135A">
        <w:rPr>
          <w:bCs/>
          <w:lang w:val="es-ES"/>
        </w:rPr>
        <w:t xml:space="preserve"> facilitó en gran medida alcanzar las expectativas de los involucrados en el proceso de enseñanza - aprendizaje.</w:t>
      </w:r>
    </w:p>
    <w:p w14:paraId="22A488A5" w14:textId="4B6B64AA" w:rsidR="1D6419FD" w:rsidRPr="0000135A" w:rsidRDefault="1D6419FD" w:rsidP="1D6419FD">
      <w:pPr>
        <w:spacing w:line="360" w:lineRule="auto"/>
        <w:rPr>
          <w:lang w:val="es-ES"/>
        </w:rPr>
      </w:pPr>
    </w:p>
    <w:p w14:paraId="74389C21" w14:textId="08D61E8E" w:rsidR="005A2D3A" w:rsidRPr="0000135A" w:rsidRDefault="623BDE62" w:rsidP="60E2C3CF">
      <w:pPr>
        <w:spacing w:line="360" w:lineRule="auto"/>
        <w:jc w:val="both"/>
        <w:rPr>
          <w:lang w:val="es-ES"/>
        </w:rPr>
      </w:pPr>
      <w:r w:rsidRPr="0000135A">
        <w:rPr>
          <w:noProof/>
          <w:lang w:val="es-ES"/>
        </w:rPr>
        <w:lastRenderedPageBreak/>
        <w:drawing>
          <wp:inline distT="0" distB="0" distL="0" distR="0" wp14:anchorId="195ED2E7" wp14:editId="33C24008">
            <wp:extent cx="6477002" cy="34163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3">
                      <a:extLst>
                        <a:ext uri="{28A0092B-C50C-407E-A947-70E740481C1C}">
                          <a14:useLocalDpi xmlns:a14="http://schemas.microsoft.com/office/drawing/2010/main" val="0"/>
                        </a:ext>
                      </a:extLst>
                    </a:blip>
                    <a:stretch>
                      <a:fillRect/>
                    </a:stretch>
                  </pic:blipFill>
                  <pic:spPr>
                    <a:xfrm>
                      <a:off x="0" y="0"/>
                      <a:ext cx="6477002" cy="3416300"/>
                    </a:xfrm>
                    <a:prstGeom prst="rect">
                      <a:avLst/>
                    </a:prstGeom>
                  </pic:spPr>
                </pic:pic>
              </a:graphicData>
            </a:graphic>
          </wp:inline>
        </w:drawing>
      </w:r>
    </w:p>
    <w:p w14:paraId="24003EFC" w14:textId="6B9A21CF" w:rsidR="005A2D3A" w:rsidRPr="0000135A" w:rsidRDefault="005A2D3A" w:rsidP="005A2D3A">
      <w:pPr>
        <w:spacing w:line="360" w:lineRule="auto"/>
        <w:ind w:left="360" w:right="57"/>
        <w:jc w:val="center"/>
        <w:rPr>
          <w:i/>
          <w:iCs/>
          <w:color w:val="000000" w:themeColor="text1"/>
          <w:sz w:val="18"/>
          <w:szCs w:val="18"/>
          <w:lang w:val="es-ES"/>
        </w:rPr>
      </w:pPr>
      <w:r w:rsidRPr="0000135A">
        <w:rPr>
          <w:i/>
          <w:iCs/>
          <w:color w:val="000000" w:themeColor="text1"/>
          <w:sz w:val="18"/>
          <w:szCs w:val="18"/>
          <w:lang w:val="es-ES"/>
        </w:rPr>
        <w:t xml:space="preserve">Imagen 1. </w:t>
      </w:r>
      <w:r w:rsidR="520AF9F8" w:rsidRPr="0000135A">
        <w:rPr>
          <w:i/>
          <w:iCs/>
          <w:color w:val="000000" w:themeColor="text1"/>
          <w:sz w:val="18"/>
          <w:szCs w:val="18"/>
          <w:lang w:val="es-ES"/>
        </w:rPr>
        <w:t xml:space="preserve">Álvarez A, </w:t>
      </w:r>
      <w:r w:rsidRPr="0000135A">
        <w:rPr>
          <w:i/>
          <w:iCs/>
          <w:color w:val="000000" w:themeColor="text1"/>
          <w:sz w:val="18"/>
          <w:szCs w:val="18"/>
          <w:lang w:val="es-ES"/>
        </w:rPr>
        <w:t>Guzmán, J. (</w:t>
      </w:r>
      <w:r w:rsidR="4BD41655" w:rsidRPr="0000135A">
        <w:rPr>
          <w:i/>
          <w:iCs/>
          <w:color w:val="000000" w:themeColor="text1"/>
          <w:sz w:val="18"/>
          <w:szCs w:val="18"/>
          <w:lang w:val="es-ES"/>
        </w:rPr>
        <w:t>20</w:t>
      </w:r>
      <w:r w:rsidR="59A35029" w:rsidRPr="0000135A">
        <w:rPr>
          <w:i/>
          <w:iCs/>
          <w:color w:val="000000" w:themeColor="text1"/>
          <w:sz w:val="18"/>
          <w:szCs w:val="18"/>
          <w:lang w:val="es-ES"/>
        </w:rPr>
        <w:t>20</w:t>
      </w:r>
      <w:r w:rsidRPr="0000135A">
        <w:rPr>
          <w:i/>
          <w:iCs/>
          <w:color w:val="000000" w:themeColor="text1"/>
          <w:sz w:val="18"/>
          <w:szCs w:val="18"/>
          <w:lang w:val="es-ES"/>
        </w:rPr>
        <w:t>).</w:t>
      </w:r>
      <w:r w:rsidR="0000135A">
        <w:rPr>
          <w:i/>
          <w:iCs/>
          <w:color w:val="000000" w:themeColor="text1"/>
          <w:sz w:val="18"/>
          <w:szCs w:val="18"/>
          <w:lang w:val="es-ES"/>
        </w:rPr>
        <w:t xml:space="preserve"> </w:t>
      </w:r>
      <w:r w:rsidR="00735D50" w:rsidRPr="0000135A">
        <w:rPr>
          <w:i/>
          <w:iCs/>
          <w:color w:val="000000" w:themeColor="text1"/>
          <w:sz w:val="18"/>
          <w:szCs w:val="18"/>
          <w:lang w:val="es-ES"/>
        </w:rPr>
        <w:t xml:space="preserve">Fases de desarrollo del </w:t>
      </w:r>
      <w:r w:rsidR="00B11D57" w:rsidRPr="0000135A">
        <w:rPr>
          <w:i/>
          <w:iCs/>
          <w:color w:val="000000" w:themeColor="text1"/>
          <w:sz w:val="18"/>
          <w:szCs w:val="18"/>
          <w:lang w:val="es-ES"/>
        </w:rPr>
        <w:t xml:space="preserve">Método IDEA </w:t>
      </w:r>
      <w:r w:rsidR="00422F0C" w:rsidRPr="0000135A">
        <w:rPr>
          <w:i/>
          <w:iCs/>
          <w:color w:val="000000" w:themeColor="text1"/>
          <w:sz w:val="18"/>
          <w:szCs w:val="18"/>
          <w:lang w:val="es-ES"/>
        </w:rPr>
        <w:t xml:space="preserve">(Investigación, Desarrollo, Estrategia, Actividades) </w:t>
      </w:r>
      <w:r w:rsidR="00B11D57" w:rsidRPr="0000135A">
        <w:rPr>
          <w:i/>
          <w:iCs/>
          <w:color w:val="000000" w:themeColor="text1"/>
          <w:sz w:val="18"/>
          <w:szCs w:val="18"/>
          <w:lang w:val="es-ES"/>
        </w:rPr>
        <w:t>– TAREA</w:t>
      </w:r>
      <w:r w:rsidR="00422F0C" w:rsidRPr="0000135A">
        <w:rPr>
          <w:i/>
          <w:iCs/>
          <w:color w:val="000000" w:themeColor="text1"/>
          <w:sz w:val="18"/>
          <w:szCs w:val="18"/>
          <w:lang w:val="es-ES"/>
        </w:rPr>
        <w:t xml:space="preserve"> (Trabajo, Acción, Resultados, Estrategia, Aplicación)</w:t>
      </w:r>
      <w:r w:rsidR="00271AFC" w:rsidRPr="0000135A">
        <w:rPr>
          <w:i/>
          <w:iCs/>
          <w:color w:val="000000" w:themeColor="text1"/>
          <w:sz w:val="18"/>
          <w:szCs w:val="18"/>
          <w:lang w:val="es-ES"/>
        </w:rPr>
        <w:t>,</w:t>
      </w:r>
      <w:r w:rsidR="00AF001D" w:rsidRPr="0000135A">
        <w:rPr>
          <w:i/>
          <w:iCs/>
          <w:color w:val="000000" w:themeColor="text1"/>
          <w:sz w:val="18"/>
          <w:szCs w:val="18"/>
          <w:lang w:val="es-ES"/>
        </w:rPr>
        <w:t xml:space="preserve"> relacionada con el ciclo de vida de un proyecto</w:t>
      </w:r>
      <w:r w:rsidRPr="0000135A">
        <w:rPr>
          <w:i/>
          <w:iCs/>
          <w:color w:val="000000" w:themeColor="text1"/>
          <w:sz w:val="18"/>
          <w:szCs w:val="18"/>
          <w:lang w:val="es-ES"/>
        </w:rPr>
        <w:t>.</w:t>
      </w:r>
    </w:p>
    <w:p w14:paraId="2904AC78" w14:textId="238A1099" w:rsidR="1D6419FD" w:rsidRPr="0000135A" w:rsidRDefault="1D6419FD" w:rsidP="1D6419FD">
      <w:pPr>
        <w:spacing w:line="360" w:lineRule="auto"/>
        <w:rPr>
          <w:lang w:val="es-ES"/>
        </w:rPr>
      </w:pPr>
    </w:p>
    <w:p w14:paraId="152B29DA" w14:textId="40C68D3E" w:rsidR="004B656D" w:rsidRPr="0000135A" w:rsidRDefault="004B656D" w:rsidP="3BF7FB09">
      <w:pPr>
        <w:spacing w:line="360" w:lineRule="auto"/>
        <w:rPr>
          <w:lang w:val="es-ES"/>
        </w:rPr>
      </w:pPr>
      <w:r w:rsidRPr="0000135A">
        <w:rPr>
          <w:lang w:val="es-ES"/>
        </w:rPr>
        <w:t xml:space="preserve">El método IDEA – TAREA, tiene 2 </w:t>
      </w:r>
      <w:r w:rsidR="00362B13" w:rsidRPr="0000135A">
        <w:rPr>
          <w:lang w:val="es-ES"/>
        </w:rPr>
        <w:t>linea</w:t>
      </w:r>
      <w:r w:rsidR="00142F19" w:rsidRPr="0000135A">
        <w:rPr>
          <w:lang w:val="es-ES"/>
        </w:rPr>
        <w:t>mientos</w:t>
      </w:r>
      <w:r w:rsidR="00920156" w:rsidRPr="0000135A">
        <w:rPr>
          <w:lang w:val="es-ES"/>
        </w:rPr>
        <w:t xml:space="preserve"> generales, </w:t>
      </w:r>
      <w:r w:rsidR="00142F19" w:rsidRPr="0000135A">
        <w:rPr>
          <w:lang w:val="es-ES"/>
        </w:rPr>
        <w:t>el</w:t>
      </w:r>
      <w:r w:rsidR="00920156" w:rsidRPr="0000135A">
        <w:rPr>
          <w:lang w:val="es-ES"/>
        </w:rPr>
        <w:t xml:space="preserve"> primer</w:t>
      </w:r>
      <w:r w:rsidR="00142F19" w:rsidRPr="0000135A">
        <w:rPr>
          <w:lang w:val="es-ES"/>
        </w:rPr>
        <w:t xml:space="preserve">o </w:t>
      </w:r>
      <w:r w:rsidR="00920156" w:rsidRPr="0000135A">
        <w:rPr>
          <w:lang w:val="es-ES"/>
        </w:rPr>
        <w:t>relacionad</w:t>
      </w:r>
      <w:r w:rsidR="00142F19" w:rsidRPr="0000135A">
        <w:rPr>
          <w:lang w:val="es-ES"/>
        </w:rPr>
        <w:t xml:space="preserve">o </w:t>
      </w:r>
      <w:r w:rsidR="00920156" w:rsidRPr="0000135A">
        <w:rPr>
          <w:lang w:val="es-ES"/>
        </w:rPr>
        <w:t>con la planificación del proyecto</w:t>
      </w:r>
      <w:r w:rsidR="00142F19" w:rsidRPr="0000135A">
        <w:rPr>
          <w:lang w:val="es-ES"/>
        </w:rPr>
        <w:t>,</w:t>
      </w:r>
      <w:r w:rsidR="00A70845" w:rsidRPr="0000135A">
        <w:rPr>
          <w:lang w:val="es-ES"/>
        </w:rPr>
        <w:t xml:space="preserve"> que abarca 3 fases</w:t>
      </w:r>
      <w:r w:rsidR="00A33A0D" w:rsidRPr="0000135A">
        <w:rPr>
          <w:lang w:val="es-ES"/>
        </w:rPr>
        <w:t xml:space="preserve">, </w:t>
      </w:r>
      <w:r w:rsidR="003A585D" w:rsidRPr="0000135A">
        <w:rPr>
          <w:lang w:val="es-ES"/>
        </w:rPr>
        <w:t>inicia</w:t>
      </w:r>
      <w:r w:rsidR="00A33A0D" w:rsidRPr="0000135A">
        <w:rPr>
          <w:lang w:val="es-ES"/>
        </w:rPr>
        <w:t>ndo</w:t>
      </w:r>
      <w:r w:rsidR="003A585D" w:rsidRPr="0000135A">
        <w:rPr>
          <w:lang w:val="es-ES"/>
        </w:rPr>
        <w:t xml:space="preserve"> con el </w:t>
      </w:r>
      <w:r w:rsidR="00A33A0D" w:rsidRPr="0000135A">
        <w:rPr>
          <w:lang w:val="es-ES"/>
        </w:rPr>
        <w:t xml:space="preserve">primer </w:t>
      </w:r>
      <w:r w:rsidR="003A585D" w:rsidRPr="0000135A">
        <w:rPr>
          <w:lang w:val="es-ES"/>
        </w:rPr>
        <w:t>contacto de estudiantes</w:t>
      </w:r>
      <w:r w:rsidR="00FE380F" w:rsidRPr="0000135A">
        <w:rPr>
          <w:lang w:val="es-ES"/>
        </w:rPr>
        <w:t>,</w:t>
      </w:r>
      <w:r w:rsidR="003A585D" w:rsidRPr="0000135A">
        <w:rPr>
          <w:lang w:val="es-ES"/>
        </w:rPr>
        <w:t xml:space="preserve"> </w:t>
      </w:r>
      <w:r w:rsidR="00FE380F" w:rsidRPr="0000135A">
        <w:rPr>
          <w:lang w:val="es-ES"/>
        </w:rPr>
        <w:t xml:space="preserve">profesores y empresarios </w:t>
      </w:r>
      <w:r w:rsidR="004F530C" w:rsidRPr="0000135A">
        <w:rPr>
          <w:lang w:val="es-ES"/>
        </w:rPr>
        <w:t xml:space="preserve">para establecer un plan de trabajo </w:t>
      </w:r>
      <w:r w:rsidR="00EF37A3" w:rsidRPr="0000135A">
        <w:rPr>
          <w:lang w:val="es-ES"/>
        </w:rPr>
        <w:t xml:space="preserve">con el fin de </w:t>
      </w:r>
      <w:r w:rsidR="2B898BA7" w:rsidRPr="0000135A">
        <w:rPr>
          <w:lang w:val="es-ES"/>
        </w:rPr>
        <w:t xml:space="preserve">realizar un análisis </w:t>
      </w:r>
      <w:r w:rsidR="6584D0CC" w:rsidRPr="0000135A">
        <w:rPr>
          <w:lang w:val="es-ES"/>
        </w:rPr>
        <w:t>situacional</w:t>
      </w:r>
      <w:r w:rsidR="2B898BA7" w:rsidRPr="0000135A">
        <w:rPr>
          <w:lang w:val="es-ES"/>
        </w:rPr>
        <w:t xml:space="preserve"> de la empresa mediante la </w:t>
      </w:r>
      <w:r w:rsidR="004F530C" w:rsidRPr="0000135A">
        <w:rPr>
          <w:lang w:val="es-ES"/>
        </w:rPr>
        <w:t>recolec</w:t>
      </w:r>
      <w:r w:rsidR="6BD75B86" w:rsidRPr="0000135A">
        <w:rPr>
          <w:lang w:val="es-ES"/>
        </w:rPr>
        <w:t>ción de</w:t>
      </w:r>
      <w:r w:rsidR="004F530C" w:rsidRPr="0000135A">
        <w:rPr>
          <w:lang w:val="es-ES"/>
        </w:rPr>
        <w:t xml:space="preserve"> información </w:t>
      </w:r>
      <w:r w:rsidR="0041509B" w:rsidRPr="0000135A">
        <w:rPr>
          <w:lang w:val="es-ES"/>
        </w:rPr>
        <w:t xml:space="preserve">basada en datos, hechos y cifras </w:t>
      </w:r>
      <w:r w:rsidR="004F530C" w:rsidRPr="0000135A">
        <w:rPr>
          <w:lang w:val="es-ES"/>
        </w:rPr>
        <w:t xml:space="preserve">a través de herramientas que </w:t>
      </w:r>
      <w:r w:rsidR="0043227A" w:rsidRPr="0000135A">
        <w:rPr>
          <w:lang w:val="es-ES"/>
        </w:rPr>
        <w:t>facilitan:</w:t>
      </w:r>
    </w:p>
    <w:p w14:paraId="2C3D8220" w14:textId="3FA6B3C7" w:rsidR="0043227A" w:rsidRPr="0000135A" w:rsidRDefault="044B2865" w:rsidP="00564BC5">
      <w:pPr>
        <w:spacing w:before="240" w:after="240"/>
        <w:ind w:left="720"/>
        <w:jc w:val="both"/>
        <w:rPr>
          <w:sz w:val="20"/>
          <w:szCs w:val="20"/>
          <w:lang w:val="es-ES"/>
        </w:rPr>
      </w:pPr>
      <w:r w:rsidRPr="0000135A">
        <w:rPr>
          <w:sz w:val="20"/>
          <w:szCs w:val="20"/>
          <w:lang w:val="es-ES"/>
        </w:rPr>
        <w:t>E</w:t>
      </w:r>
      <w:r w:rsidR="0043227A" w:rsidRPr="0000135A">
        <w:rPr>
          <w:sz w:val="20"/>
          <w:szCs w:val="20"/>
          <w:lang w:val="es-ES"/>
        </w:rPr>
        <w:t xml:space="preserve">l estudio a la </w:t>
      </w:r>
      <w:r w:rsidR="0043227A" w:rsidRPr="0000135A">
        <w:rPr>
          <w:i/>
          <w:iCs/>
          <w:sz w:val="20"/>
          <w:szCs w:val="20"/>
          <w:lang w:val="es-ES"/>
        </w:rPr>
        <w:t>empresa</w:t>
      </w:r>
      <w:r w:rsidR="0043227A" w:rsidRPr="0000135A">
        <w:rPr>
          <w:sz w:val="20"/>
          <w:szCs w:val="20"/>
          <w:lang w:val="es-ES"/>
        </w:rPr>
        <w:t xml:space="preserve"> donde convergen diversas variables de análisis del fenómeno productivo empresarial; el </w:t>
      </w:r>
      <w:r w:rsidR="0043227A" w:rsidRPr="0000135A">
        <w:rPr>
          <w:i/>
          <w:iCs/>
          <w:sz w:val="20"/>
          <w:szCs w:val="20"/>
          <w:lang w:val="es-ES"/>
        </w:rPr>
        <w:t>mercado</w:t>
      </w:r>
      <w:r w:rsidR="0043227A" w:rsidRPr="0000135A">
        <w:rPr>
          <w:sz w:val="20"/>
          <w:szCs w:val="20"/>
          <w:lang w:val="es-ES"/>
        </w:rPr>
        <w:t xml:space="preserve"> como el espacio en el que se relacionan compradores (demanda) y vendedores (oferta) a través del intercambio de bienes o servicios; y por último el producto concebido como un tangible o intangible para el consumo o utilidad de las personas. (Álvarez</w:t>
      </w:r>
      <w:r w:rsidR="17FA7AA9" w:rsidRPr="0000135A">
        <w:rPr>
          <w:sz w:val="20"/>
          <w:szCs w:val="20"/>
          <w:lang w:val="es-ES"/>
        </w:rPr>
        <w:t xml:space="preserve"> y </w:t>
      </w:r>
      <w:r w:rsidR="0043227A" w:rsidRPr="0000135A">
        <w:rPr>
          <w:sz w:val="20"/>
          <w:szCs w:val="20"/>
          <w:lang w:val="es-ES"/>
        </w:rPr>
        <w:t>Guzmán</w:t>
      </w:r>
      <w:r w:rsidR="000AD3A0" w:rsidRPr="0000135A">
        <w:rPr>
          <w:sz w:val="20"/>
          <w:szCs w:val="20"/>
          <w:lang w:val="es-ES"/>
        </w:rPr>
        <w:t>,</w:t>
      </w:r>
      <w:r w:rsidR="0043227A" w:rsidRPr="0000135A">
        <w:rPr>
          <w:sz w:val="20"/>
          <w:szCs w:val="20"/>
          <w:lang w:val="es-ES"/>
        </w:rPr>
        <w:t xml:space="preserve"> 2020</w:t>
      </w:r>
      <w:r w:rsidR="3CA19F64" w:rsidRPr="0000135A">
        <w:rPr>
          <w:sz w:val="20"/>
          <w:szCs w:val="20"/>
          <w:lang w:val="es-ES"/>
        </w:rPr>
        <w:t>, p.</w:t>
      </w:r>
      <w:r w:rsidR="157848C1" w:rsidRPr="0000135A">
        <w:rPr>
          <w:sz w:val="20"/>
          <w:szCs w:val="20"/>
          <w:lang w:val="es-ES"/>
        </w:rPr>
        <w:t xml:space="preserve"> 239)</w:t>
      </w:r>
      <w:r w:rsidR="3CA19F64" w:rsidRPr="0000135A">
        <w:rPr>
          <w:sz w:val="20"/>
          <w:szCs w:val="20"/>
          <w:lang w:val="es-ES"/>
        </w:rPr>
        <w:t>.</w:t>
      </w:r>
    </w:p>
    <w:p w14:paraId="557A5C74" w14:textId="5239B89D" w:rsidR="00564BC5" w:rsidRPr="0000135A" w:rsidRDefault="0690A5AA" w:rsidP="6DDB6EBD">
      <w:pPr>
        <w:spacing w:line="360" w:lineRule="auto"/>
        <w:rPr>
          <w:lang w:val="es-ES"/>
        </w:rPr>
      </w:pPr>
      <w:r w:rsidRPr="0000135A">
        <w:rPr>
          <w:lang w:val="es-ES"/>
        </w:rPr>
        <w:t>P</w:t>
      </w:r>
      <w:r w:rsidR="0948B8F8" w:rsidRPr="0000135A">
        <w:rPr>
          <w:lang w:val="es-ES"/>
        </w:rPr>
        <w:t xml:space="preserve">osteriormente </w:t>
      </w:r>
      <w:r w:rsidRPr="0000135A">
        <w:rPr>
          <w:lang w:val="es-ES"/>
        </w:rPr>
        <w:t xml:space="preserve">se </w:t>
      </w:r>
      <w:r w:rsidR="5102A97C" w:rsidRPr="0000135A">
        <w:rPr>
          <w:lang w:val="es-ES"/>
        </w:rPr>
        <w:t>defin</w:t>
      </w:r>
      <w:r w:rsidRPr="0000135A">
        <w:rPr>
          <w:lang w:val="es-ES"/>
        </w:rPr>
        <w:t xml:space="preserve">en </w:t>
      </w:r>
      <w:r w:rsidR="5102A97C" w:rsidRPr="0000135A">
        <w:rPr>
          <w:lang w:val="es-ES"/>
        </w:rPr>
        <w:t>objetivos, tácticas y actividades</w:t>
      </w:r>
      <w:r w:rsidR="7174277B" w:rsidRPr="0000135A">
        <w:rPr>
          <w:lang w:val="es-ES"/>
        </w:rPr>
        <w:t xml:space="preserve"> </w:t>
      </w:r>
      <w:r w:rsidR="5102A97C" w:rsidRPr="0000135A">
        <w:rPr>
          <w:lang w:val="es-ES"/>
        </w:rPr>
        <w:t>en la fase denominada definición estratégica.</w:t>
      </w:r>
      <w:r w:rsidR="4ECA3E22" w:rsidRPr="0000135A">
        <w:rPr>
          <w:lang w:val="es-ES"/>
        </w:rPr>
        <w:t xml:space="preserve"> </w:t>
      </w:r>
      <w:r w:rsidRPr="0000135A">
        <w:rPr>
          <w:lang w:val="es-ES"/>
        </w:rPr>
        <w:t>El segundo lineamiento</w:t>
      </w:r>
      <w:r w:rsidR="3218F9B5" w:rsidRPr="0000135A">
        <w:rPr>
          <w:lang w:val="es-ES"/>
        </w:rPr>
        <w:t xml:space="preserve"> general</w:t>
      </w:r>
      <w:r w:rsidRPr="0000135A">
        <w:rPr>
          <w:lang w:val="es-ES"/>
        </w:rPr>
        <w:t xml:space="preserve"> se</w:t>
      </w:r>
      <w:r w:rsidR="4ECA3E22" w:rsidRPr="0000135A">
        <w:rPr>
          <w:lang w:val="es-ES"/>
        </w:rPr>
        <w:t xml:space="preserve"> relaciona con la ejecución del proyecto </w:t>
      </w:r>
      <w:r w:rsidRPr="0000135A">
        <w:rPr>
          <w:lang w:val="es-ES"/>
        </w:rPr>
        <w:t xml:space="preserve">que </w:t>
      </w:r>
      <w:r w:rsidR="4ECA3E22" w:rsidRPr="0000135A">
        <w:rPr>
          <w:lang w:val="es-ES"/>
        </w:rPr>
        <w:t xml:space="preserve">parte </w:t>
      </w:r>
      <w:r w:rsidRPr="0000135A">
        <w:rPr>
          <w:lang w:val="es-ES"/>
        </w:rPr>
        <w:t xml:space="preserve">de formular un </w:t>
      </w:r>
      <w:r w:rsidR="4ECA3E22" w:rsidRPr="0000135A">
        <w:rPr>
          <w:lang w:val="es-ES"/>
        </w:rPr>
        <w:t>concepto estratégico de diseño</w:t>
      </w:r>
      <w:r w:rsidR="3218F9B5" w:rsidRPr="0000135A">
        <w:rPr>
          <w:lang w:val="es-ES"/>
        </w:rPr>
        <w:t>, el cual</w:t>
      </w:r>
      <w:r w:rsidRPr="0000135A">
        <w:rPr>
          <w:lang w:val="es-ES"/>
        </w:rPr>
        <w:t xml:space="preserve"> </w:t>
      </w:r>
      <w:r w:rsidR="4ECA3E22" w:rsidRPr="0000135A">
        <w:rPr>
          <w:lang w:val="es-ES"/>
        </w:rPr>
        <w:t xml:space="preserve">permite </w:t>
      </w:r>
      <w:r w:rsidR="25E16B9C" w:rsidRPr="0000135A">
        <w:rPr>
          <w:lang w:val="es-ES"/>
        </w:rPr>
        <w:t xml:space="preserve">establecer los </w:t>
      </w:r>
      <w:r w:rsidR="4818A476" w:rsidRPr="0000135A">
        <w:rPr>
          <w:lang w:val="es-ES"/>
        </w:rPr>
        <w:t xml:space="preserve">elementos de diseño </w:t>
      </w:r>
      <w:r w:rsidR="02B75A22" w:rsidRPr="0000135A">
        <w:rPr>
          <w:lang w:val="es-ES"/>
        </w:rPr>
        <w:t xml:space="preserve">básicos </w:t>
      </w:r>
      <w:r w:rsidR="4818A476" w:rsidRPr="0000135A">
        <w:rPr>
          <w:lang w:val="es-ES"/>
        </w:rPr>
        <w:t xml:space="preserve">que </w:t>
      </w:r>
      <w:r w:rsidR="02B75A22" w:rsidRPr="0000135A">
        <w:rPr>
          <w:lang w:val="es-ES"/>
        </w:rPr>
        <w:t xml:space="preserve">delinearán la propuesta y permitirán </w:t>
      </w:r>
      <w:r w:rsidR="32D5EDEF" w:rsidRPr="0000135A">
        <w:rPr>
          <w:lang w:val="es-ES"/>
        </w:rPr>
        <w:t xml:space="preserve">que cada táctica del sistema, al ser desarrollada individualmente por los miembros del equipo, </w:t>
      </w:r>
      <w:r w:rsidR="3EDDAEFB" w:rsidRPr="0000135A">
        <w:rPr>
          <w:lang w:val="es-ES"/>
        </w:rPr>
        <w:t>presenten coherencia</w:t>
      </w:r>
      <w:r w:rsidR="36D0DB52" w:rsidRPr="0000135A">
        <w:rPr>
          <w:lang w:val="es-ES"/>
        </w:rPr>
        <w:t>,</w:t>
      </w:r>
      <w:r w:rsidR="3EDDAEFB" w:rsidRPr="0000135A">
        <w:rPr>
          <w:lang w:val="es-ES"/>
        </w:rPr>
        <w:t xml:space="preserve"> unidad morfológica</w:t>
      </w:r>
      <w:r w:rsidR="03A7E169" w:rsidRPr="0000135A">
        <w:rPr>
          <w:lang w:val="es-ES"/>
        </w:rPr>
        <w:t xml:space="preserve"> y</w:t>
      </w:r>
      <w:r w:rsidR="3EDDAEFB" w:rsidRPr="0000135A">
        <w:rPr>
          <w:lang w:val="es-ES"/>
        </w:rPr>
        <w:t xml:space="preserve"> visual</w:t>
      </w:r>
      <w:r w:rsidR="5AB233B1" w:rsidRPr="0000135A">
        <w:rPr>
          <w:lang w:val="es-ES"/>
        </w:rPr>
        <w:t>.</w:t>
      </w:r>
      <w:r w:rsidR="09CE51E7" w:rsidRPr="0000135A">
        <w:rPr>
          <w:lang w:val="es-ES"/>
        </w:rPr>
        <w:t xml:space="preserve"> Una vez obtenidos los productos </w:t>
      </w:r>
      <w:r w:rsidR="1534015A" w:rsidRPr="0000135A">
        <w:rPr>
          <w:lang w:val="es-ES"/>
        </w:rPr>
        <w:t xml:space="preserve">(tácticas) del proyecto pasan a la fase de evaluación y validación con diversos </w:t>
      </w:r>
      <w:r w:rsidR="37CC1B53" w:rsidRPr="0000135A">
        <w:rPr>
          <w:lang w:val="es-ES"/>
        </w:rPr>
        <w:t xml:space="preserve">actores del proyecto, enfatizando en los potenciales consumidores </w:t>
      </w:r>
      <w:r w:rsidR="4C961EB9" w:rsidRPr="0000135A">
        <w:rPr>
          <w:lang w:val="es-ES"/>
        </w:rPr>
        <w:t xml:space="preserve">para conocer su percepción y aceptación de la propuesta. Por último, se prepara los artes finales, planos técnicos y una presentación para mostrar los resultados </w:t>
      </w:r>
      <w:r w:rsidR="2CD9FF75" w:rsidRPr="0000135A">
        <w:rPr>
          <w:lang w:val="es-ES"/>
        </w:rPr>
        <w:t xml:space="preserve">del ejercicio académico a todos los involucrados del proyecto, concluyendo con la transferencia </w:t>
      </w:r>
      <w:r w:rsidR="02C7757B" w:rsidRPr="0000135A">
        <w:rPr>
          <w:lang w:val="es-ES"/>
        </w:rPr>
        <w:t>de los resultados a las empresas receptoras del proyecto.</w:t>
      </w:r>
    </w:p>
    <w:p w14:paraId="5A91CDDE" w14:textId="5BB6BA97" w:rsidR="00691B61" w:rsidRPr="0000135A" w:rsidDel="003C7B76" w:rsidRDefault="00D571FF" w:rsidP="00691B61">
      <w:pPr>
        <w:spacing w:before="360" w:after="240" w:line="360" w:lineRule="auto"/>
        <w:rPr>
          <w:del w:id="1" w:author="Autor"/>
          <w:b/>
          <w:lang w:val="es-ES"/>
        </w:rPr>
      </w:pPr>
      <w:del w:id="2" w:author="Autor">
        <w:r w:rsidRPr="0000135A" w:rsidDel="003C7B76">
          <w:rPr>
            <w:b/>
            <w:lang w:val="es-ES"/>
          </w:rPr>
          <w:delText xml:space="preserve">Proyectos colaborativos Academia – Estado – Empresa </w:delText>
        </w:r>
      </w:del>
    </w:p>
    <w:p w14:paraId="6B04F96E" w14:textId="77777777" w:rsidR="003C7B76" w:rsidRDefault="003C7B76" w:rsidP="1D6419FD">
      <w:pPr>
        <w:spacing w:line="360" w:lineRule="auto"/>
        <w:rPr>
          <w:ins w:id="3" w:author="Autor"/>
          <w:b/>
          <w:lang w:val="es-ES"/>
        </w:rPr>
      </w:pPr>
    </w:p>
    <w:p w14:paraId="5F5780D5" w14:textId="0C210D39" w:rsidR="1BEC7A4E" w:rsidRPr="0000135A" w:rsidRDefault="6EC9F5D9" w:rsidP="1D6419FD">
      <w:pPr>
        <w:spacing w:line="360" w:lineRule="auto"/>
        <w:rPr>
          <w:color w:val="000000" w:themeColor="text1"/>
          <w:lang w:val="es-ES"/>
        </w:rPr>
      </w:pPr>
      <w:r w:rsidRPr="0000135A">
        <w:rPr>
          <w:lang w:val="es-ES"/>
        </w:rPr>
        <w:lastRenderedPageBreak/>
        <w:t xml:space="preserve">Los proyectos de diseño orientados a empresas dentro de la asignatura del taller se ejecutan mediante un acuerdo de colaboración entre la </w:t>
      </w:r>
      <w:r w:rsidR="000F0ED5" w:rsidRPr="0000135A">
        <w:rPr>
          <w:lang w:val="es-ES"/>
        </w:rPr>
        <w:t>Pontificia Universidad Católica del Ecuador (PUCE)</w:t>
      </w:r>
      <w:r w:rsidRPr="0000135A">
        <w:rPr>
          <w:lang w:val="es-ES"/>
        </w:rPr>
        <w:t xml:space="preserve"> y el </w:t>
      </w:r>
      <w:r w:rsidR="000F0ED5" w:rsidRPr="0000135A">
        <w:rPr>
          <w:lang w:val="es-ES"/>
        </w:rPr>
        <w:t>MPCEIP</w:t>
      </w:r>
      <w:r w:rsidRPr="0000135A">
        <w:rPr>
          <w:lang w:val="es-ES"/>
        </w:rPr>
        <w:t>. Este acuerdo</w:t>
      </w:r>
      <w:r w:rsidR="77A5AA50" w:rsidRPr="0000135A">
        <w:rPr>
          <w:lang w:val="es-ES"/>
        </w:rPr>
        <w:t xml:space="preserve"> vigente desde junio </w:t>
      </w:r>
      <w:r w:rsidR="0073447A" w:rsidRPr="0000135A">
        <w:rPr>
          <w:lang w:val="es-ES"/>
        </w:rPr>
        <w:t>2017</w:t>
      </w:r>
      <w:r w:rsidRPr="0000135A">
        <w:rPr>
          <w:lang w:val="es-ES"/>
        </w:rPr>
        <w:t xml:space="preserve"> establece el intermedio del ministerio para </w:t>
      </w:r>
      <w:r w:rsidR="73008225" w:rsidRPr="0000135A">
        <w:rPr>
          <w:lang w:val="es-ES"/>
        </w:rPr>
        <w:t>referi</w:t>
      </w:r>
      <w:r w:rsidR="6430D317" w:rsidRPr="0000135A">
        <w:rPr>
          <w:lang w:val="es-ES"/>
        </w:rPr>
        <w:t xml:space="preserve">r empresas de </w:t>
      </w:r>
      <w:r w:rsidR="38B7CAB5" w:rsidRPr="0000135A">
        <w:rPr>
          <w:lang w:val="es-ES"/>
        </w:rPr>
        <w:t xml:space="preserve">sus </w:t>
      </w:r>
      <w:r w:rsidR="6430D317" w:rsidRPr="0000135A">
        <w:rPr>
          <w:lang w:val="es-ES"/>
        </w:rPr>
        <w:t>bases de datos donde se encuentran</w:t>
      </w:r>
      <w:r w:rsidR="093E9883" w:rsidRPr="0000135A">
        <w:rPr>
          <w:lang w:val="es-ES"/>
        </w:rPr>
        <w:t xml:space="preserve"> clasificadas </w:t>
      </w:r>
      <w:r w:rsidR="7FE2DCC8" w:rsidRPr="0000135A">
        <w:rPr>
          <w:lang w:val="es-ES"/>
        </w:rPr>
        <w:t xml:space="preserve">en las áreas </w:t>
      </w:r>
      <w:r w:rsidR="00A63429" w:rsidRPr="0000135A">
        <w:rPr>
          <w:lang w:val="es-ES"/>
        </w:rPr>
        <w:t>a</w:t>
      </w:r>
      <w:r w:rsidR="7FE2DCC8" w:rsidRPr="0000135A">
        <w:rPr>
          <w:lang w:val="es-ES"/>
        </w:rPr>
        <w:t xml:space="preserve">groindustrial, </w:t>
      </w:r>
      <w:r w:rsidR="00A63429" w:rsidRPr="0000135A">
        <w:rPr>
          <w:lang w:val="es-ES"/>
        </w:rPr>
        <w:t>t</w:t>
      </w:r>
      <w:r w:rsidR="7FE2DCC8" w:rsidRPr="0000135A">
        <w:rPr>
          <w:lang w:val="es-ES"/>
        </w:rPr>
        <w:t xml:space="preserve">extil, </w:t>
      </w:r>
      <w:r w:rsidR="00A63429" w:rsidRPr="0000135A">
        <w:rPr>
          <w:lang w:val="es-ES"/>
        </w:rPr>
        <w:t>q</w:t>
      </w:r>
      <w:r w:rsidR="7FE2DCC8" w:rsidRPr="0000135A">
        <w:rPr>
          <w:lang w:val="es-ES"/>
        </w:rPr>
        <w:t xml:space="preserve">uímico farmacéutico, </w:t>
      </w:r>
      <w:r w:rsidR="00A63429" w:rsidRPr="0000135A">
        <w:rPr>
          <w:lang w:val="es-ES"/>
        </w:rPr>
        <w:t>a</w:t>
      </w:r>
      <w:r w:rsidR="7FE2DCC8" w:rsidRPr="0000135A">
        <w:rPr>
          <w:lang w:val="es-ES"/>
        </w:rPr>
        <w:t xml:space="preserve">rtesanal, </w:t>
      </w:r>
      <w:r w:rsidR="00A63429" w:rsidRPr="0000135A">
        <w:rPr>
          <w:lang w:val="es-ES"/>
        </w:rPr>
        <w:t>v</w:t>
      </w:r>
      <w:r w:rsidR="7FE2DCC8" w:rsidRPr="0000135A">
        <w:rPr>
          <w:lang w:val="es-ES"/>
        </w:rPr>
        <w:t xml:space="preserve">egetal, </w:t>
      </w:r>
      <w:r w:rsidR="00A63429" w:rsidRPr="0000135A">
        <w:rPr>
          <w:lang w:val="es-ES"/>
        </w:rPr>
        <w:t>m</w:t>
      </w:r>
      <w:r w:rsidR="7FE2DCC8" w:rsidRPr="0000135A">
        <w:rPr>
          <w:lang w:val="es-ES"/>
        </w:rPr>
        <w:t xml:space="preserve">etalmecánico y </w:t>
      </w:r>
      <w:r w:rsidR="00A63429" w:rsidRPr="0000135A">
        <w:rPr>
          <w:lang w:val="es-ES"/>
        </w:rPr>
        <w:t>s</w:t>
      </w:r>
      <w:r w:rsidR="7FE2DCC8" w:rsidRPr="0000135A">
        <w:rPr>
          <w:lang w:val="es-ES"/>
        </w:rPr>
        <w:t>oftware.</w:t>
      </w:r>
      <w:r w:rsidR="2898C077" w:rsidRPr="0000135A">
        <w:rPr>
          <w:lang w:val="es-ES"/>
        </w:rPr>
        <w:t xml:space="preserve"> </w:t>
      </w:r>
      <w:r w:rsidR="5F166FF2" w:rsidRPr="0000135A">
        <w:rPr>
          <w:lang w:val="es-ES"/>
        </w:rPr>
        <w:t>El acuerdo tiene</w:t>
      </w:r>
      <w:r w:rsidR="2898C077" w:rsidRPr="0000135A">
        <w:rPr>
          <w:lang w:val="es-ES"/>
        </w:rPr>
        <w:t xml:space="preserve"> la finalidad de desarrollar un proyecto de Diseño Estratégico orientado a una </w:t>
      </w:r>
      <w:proofErr w:type="spellStart"/>
      <w:r w:rsidR="2FF83CDA" w:rsidRPr="0000135A">
        <w:rPr>
          <w:lang w:val="es-ES"/>
        </w:rPr>
        <w:t>Mi</w:t>
      </w:r>
      <w:r w:rsidR="008D7875" w:rsidRPr="0000135A">
        <w:rPr>
          <w:lang w:val="es-ES"/>
        </w:rPr>
        <w:t>P</w:t>
      </w:r>
      <w:r w:rsidR="2FF83CDA" w:rsidRPr="0000135A">
        <w:rPr>
          <w:lang w:val="es-ES"/>
        </w:rPr>
        <w:t>ymes</w:t>
      </w:r>
      <w:proofErr w:type="spellEnd"/>
      <w:r w:rsidR="19AA8631" w:rsidRPr="0000135A">
        <w:rPr>
          <w:lang w:val="es-ES"/>
        </w:rPr>
        <w:t xml:space="preserve"> cuya</w:t>
      </w:r>
      <w:r w:rsidR="2898C077" w:rsidRPr="0000135A">
        <w:rPr>
          <w:lang w:val="es-ES"/>
        </w:rPr>
        <w:t xml:space="preserve"> duración es de </w:t>
      </w:r>
      <w:r w:rsidR="2FD9EA21" w:rsidRPr="0000135A">
        <w:rPr>
          <w:lang w:val="es-ES"/>
        </w:rPr>
        <w:t>dieciséis</w:t>
      </w:r>
      <w:r w:rsidR="2898C077" w:rsidRPr="0000135A">
        <w:rPr>
          <w:lang w:val="es-ES"/>
        </w:rPr>
        <w:t xml:space="preserve"> semanas desde el contacto con la empresa participante. </w:t>
      </w:r>
      <w:r w:rsidR="23A23E2A" w:rsidRPr="0000135A">
        <w:rPr>
          <w:lang w:val="es-ES"/>
        </w:rPr>
        <w:t>Los objetivos específicos de la colaboración consisten en: a) Diagnosticar las necesidades del cliente</w:t>
      </w:r>
      <w:r w:rsidR="008D7875" w:rsidRPr="0000135A">
        <w:rPr>
          <w:lang w:val="es-ES"/>
        </w:rPr>
        <w:t>,</w:t>
      </w:r>
      <w:r w:rsidR="23A23E2A" w:rsidRPr="0000135A">
        <w:rPr>
          <w:lang w:val="es-ES"/>
        </w:rPr>
        <w:t xml:space="preserve"> una oportunidad o un desafío existente en el ámbito del diseño</w:t>
      </w:r>
      <w:r w:rsidR="008D7875" w:rsidRPr="0000135A">
        <w:rPr>
          <w:lang w:val="es-ES"/>
        </w:rPr>
        <w:t>,</w:t>
      </w:r>
      <w:r w:rsidR="23A23E2A" w:rsidRPr="0000135A">
        <w:rPr>
          <w:lang w:val="es-ES"/>
        </w:rPr>
        <w:t xml:space="preserve"> empleando técnicas de investigación y definiendo requisitos; b) Evaluar si las soluciones planteadas cumplen con los requisitos y son viables, y; c) Proponer soluciones de diseño que aporten como mejoras a la calidad de vida de los ciudadanos y al desarrollo social, económico y productivo de las </w:t>
      </w:r>
      <w:r w:rsidR="379A4AC2" w:rsidRPr="0000135A">
        <w:rPr>
          <w:lang w:val="es-ES"/>
        </w:rPr>
        <w:t>Pyme</w:t>
      </w:r>
      <w:r w:rsidR="7A72F6E4" w:rsidRPr="0000135A">
        <w:rPr>
          <w:lang w:val="es-ES"/>
        </w:rPr>
        <w:t>s</w:t>
      </w:r>
      <w:r w:rsidR="00D15A43" w:rsidRPr="0000135A">
        <w:rPr>
          <w:lang w:val="es-ES"/>
        </w:rPr>
        <w:t>.</w:t>
      </w:r>
    </w:p>
    <w:p w14:paraId="6C460D7C" w14:textId="07D8D7F3" w:rsidR="1BEC7A4E" w:rsidRPr="0000135A" w:rsidRDefault="392C01C4" w:rsidP="00183A04">
      <w:pPr>
        <w:spacing w:line="360" w:lineRule="auto"/>
        <w:rPr>
          <w:color w:val="000000" w:themeColor="text1"/>
          <w:lang w:val="es-ES"/>
        </w:rPr>
      </w:pPr>
      <w:r w:rsidRPr="0000135A">
        <w:rPr>
          <w:lang w:val="es-ES"/>
        </w:rPr>
        <w:t xml:space="preserve"> </w:t>
      </w:r>
    </w:p>
    <w:p w14:paraId="1250ECB2" w14:textId="1B8D2B3D" w:rsidR="1569008E" w:rsidRPr="0000135A" w:rsidRDefault="7A34F071" w:rsidP="78037E95">
      <w:pPr>
        <w:spacing w:line="360" w:lineRule="auto"/>
        <w:jc w:val="both"/>
        <w:rPr>
          <w:lang w:val="es-ES"/>
        </w:rPr>
      </w:pPr>
      <w:r w:rsidRPr="0000135A">
        <w:rPr>
          <w:lang w:val="es-ES"/>
        </w:rPr>
        <w:t xml:space="preserve">El equipo de trabajo </w:t>
      </w:r>
      <w:r w:rsidR="3FEADC9D" w:rsidRPr="0000135A">
        <w:rPr>
          <w:lang w:val="es-ES"/>
        </w:rPr>
        <w:t xml:space="preserve">que </w:t>
      </w:r>
      <w:r w:rsidRPr="0000135A">
        <w:rPr>
          <w:lang w:val="es-ES"/>
        </w:rPr>
        <w:t xml:space="preserve">se conforma </w:t>
      </w:r>
      <w:r w:rsidR="3FEADC9D" w:rsidRPr="0000135A">
        <w:rPr>
          <w:lang w:val="es-ES"/>
        </w:rPr>
        <w:t xml:space="preserve">para desarrollar los proyectos de diseño </w:t>
      </w:r>
      <w:r w:rsidR="2E140E6A" w:rsidRPr="0000135A">
        <w:rPr>
          <w:lang w:val="es-ES"/>
        </w:rPr>
        <w:t xml:space="preserve">se compone de </w:t>
      </w:r>
      <w:r w:rsidRPr="0000135A">
        <w:rPr>
          <w:lang w:val="es-ES"/>
        </w:rPr>
        <w:t>estudiantes de las carreras de Diseño Gráfico</w:t>
      </w:r>
      <w:r w:rsidR="3470118D" w:rsidRPr="0000135A">
        <w:rPr>
          <w:lang w:val="es-ES"/>
        </w:rPr>
        <w:t>,</w:t>
      </w:r>
      <w:r w:rsidRPr="0000135A">
        <w:rPr>
          <w:lang w:val="es-ES"/>
        </w:rPr>
        <w:t xml:space="preserve"> Diseño de Productos y</w:t>
      </w:r>
      <w:r w:rsidR="2E140E6A" w:rsidRPr="0000135A">
        <w:rPr>
          <w:lang w:val="es-ES"/>
        </w:rPr>
        <w:t xml:space="preserve"> el representante de</w:t>
      </w:r>
      <w:r w:rsidRPr="0000135A">
        <w:rPr>
          <w:lang w:val="es-ES"/>
        </w:rPr>
        <w:t xml:space="preserve"> la empresa</w:t>
      </w:r>
      <w:r w:rsidR="2AA55EDF" w:rsidRPr="0000135A">
        <w:rPr>
          <w:lang w:val="es-ES"/>
        </w:rPr>
        <w:t>.</w:t>
      </w:r>
      <w:r w:rsidR="4B18A91C" w:rsidRPr="0000135A">
        <w:rPr>
          <w:lang w:val="es-ES"/>
        </w:rPr>
        <w:t xml:space="preserve"> </w:t>
      </w:r>
      <w:r w:rsidR="71EEED36" w:rsidRPr="0000135A">
        <w:rPr>
          <w:lang w:val="es-ES"/>
        </w:rPr>
        <w:t>D</w:t>
      </w:r>
      <w:r w:rsidR="0B5C1542" w:rsidRPr="0000135A">
        <w:rPr>
          <w:lang w:val="es-ES"/>
        </w:rPr>
        <w:t>os</w:t>
      </w:r>
      <w:r w:rsidRPr="0000135A">
        <w:rPr>
          <w:lang w:val="es-ES"/>
        </w:rPr>
        <w:t xml:space="preserve"> docentes de séptimo nivel y dos analistas del MPCEIP (Imagen 2</w:t>
      </w:r>
      <w:r w:rsidR="0B5C1542" w:rsidRPr="0000135A">
        <w:rPr>
          <w:lang w:val="es-ES"/>
        </w:rPr>
        <w:t>)</w:t>
      </w:r>
      <w:r w:rsidR="40B73BC8" w:rsidRPr="0000135A">
        <w:rPr>
          <w:lang w:val="es-ES"/>
        </w:rPr>
        <w:t xml:space="preserve"> realizan la planificación, tutoría y acompañamiento</w:t>
      </w:r>
      <w:r w:rsidR="0B5C1542" w:rsidRPr="0000135A">
        <w:rPr>
          <w:lang w:val="es-ES"/>
        </w:rPr>
        <w:t>.</w:t>
      </w:r>
      <w:r w:rsidRPr="0000135A">
        <w:rPr>
          <w:lang w:val="es-ES"/>
        </w:rPr>
        <w:t xml:space="preserve"> </w:t>
      </w:r>
      <w:r w:rsidR="4188F162" w:rsidRPr="0000135A">
        <w:rPr>
          <w:lang w:val="es-ES"/>
        </w:rPr>
        <w:t xml:space="preserve">Adicionalmente se cuenta con </w:t>
      </w:r>
      <w:r w:rsidR="05F3910A" w:rsidRPr="0000135A">
        <w:rPr>
          <w:lang w:val="es-ES"/>
        </w:rPr>
        <w:t>retroalimentaci</w:t>
      </w:r>
      <w:r w:rsidR="59D35B72" w:rsidRPr="0000135A">
        <w:rPr>
          <w:lang w:val="es-ES"/>
        </w:rPr>
        <w:t>ón</w:t>
      </w:r>
      <w:r w:rsidR="05F3910A" w:rsidRPr="0000135A">
        <w:rPr>
          <w:lang w:val="es-ES"/>
        </w:rPr>
        <w:t xml:space="preserve"> puntual</w:t>
      </w:r>
      <w:r w:rsidR="4188F162" w:rsidRPr="0000135A">
        <w:rPr>
          <w:lang w:val="es-ES"/>
        </w:rPr>
        <w:t xml:space="preserve"> de profesores de </w:t>
      </w:r>
      <w:r w:rsidR="4B82330B" w:rsidRPr="0000135A">
        <w:rPr>
          <w:lang w:val="es-ES"/>
        </w:rPr>
        <w:t>otras asignaturas</w:t>
      </w:r>
      <w:r w:rsidR="3021D674" w:rsidRPr="0000135A">
        <w:rPr>
          <w:lang w:val="es-ES"/>
        </w:rPr>
        <w:t>.</w:t>
      </w:r>
    </w:p>
    <w:p w14:paraId="2F8F0205" w14:textId="583D901B" w:rsidR="1569008E" w:rsidRPr="0000135A" w:rsidRDefault="28957C85" w:rsidP="78037E95">
      <w:pPr>
        <w:spacing w:line="360" w:lineRule="auto"/>
        <w:jc w:val="both"/>
        <w:rPr>
          <w:color w:val="000000" w:themeColor="text1"/>
          <w:lang w:val="es-ES"/>
        </w:rPr>
      </w:pPr>
      <w:r w:rsidRPr="0000135A">
        <w:rPr>
          <w:lang w:val="es-ES"/>
        </w:rPr>
        <w:t>D</w:t>
      </w:r>
      <w:r w:rsidR="7A34F071" w:rsidRPr="0000135A">
        <w:rPr>
          <w:lang w:val="es-ES"/>
        </w:rPr>
        <w:t xml:space="preserve">urante el periodo académico 2020-01 </w:t>
      </w:r>
      <w:r w:rsidRPr="0000135A">
        <w:rPr>
          <w:lang w:val="es-ES"/>
        </w:rPr>
        <w:t xml:space="preserve">se invitaron </w:t>
      </w:r>
      <w:r w:rsidR="4866B6C4" w:rsidRPr="0000135A">
        <w:rPr>
          <w:lang w:val="es-ES"/>
        </w:rPr>
        <w:t>tres</w:t>
      </w:r>
      <w:r w:rsidRPr="0000135A">
        <w:rPr>
          <w:lang w:val="es-ES"/>
        </w:rPr>
        <w:t xml:space="preserve"> empresas seleccionadas a través de la </w:t>
      </w:r>
      <w:r w:rsidR="7A34F071" w:rsidRPr="0000135A">
        <w:rPr>
          <w:lang w:val="es-ES"/>
        </w:rPr>
        <w:t xml:space="preserve">matriz de </w:t>
      </w:r>
      <w:r w:rsidRPr="0000135A">
        <w:rPr>
          <w:lang w:val="es-ES"/>
        </w:rPr>
        <w:t xml:space="preserve">evaluación </w:t>
      </w:r>
      <w:r w:rsidR="4DEA0D2B" w:rsidRPr="0000135A">
        <w:rPr>
          <w:lang w:val="es-ES"/>
        </w:rPr>
        <w:t>P</w:t>
      </w:r>
      <w:r w:rsidRPr="0000135A">
        <w:rPr>
          <w:lang w:val="es-ES"/>
        </w:rPr>
        <w:t>ymes</w:t>
      </w:r>
      <w:r w:rsidR="7A34F071" w:rsidRPr="0000135A">
        <w:rPr>
          <w:lang w:val="es-ES"/>
        </w:rPr>
        <w:t xml:space="preserve"> (</w:t>
      </w:r>
      <w:r w:rsidR="00F01B57" w:rsidRPr="0000135A">
        <w:rPr>
          <w:lang w:val="es-ES"/>
        </w:rPr>
        <w:t>Álvarez</w:t>
      </w:r>
      <w:r w:rsidR="43EFCED0" w:rsidRPr="0000135A">
        <w:rPr>
          <w:lang w:val="es-ES"/>
        </w:rPr>
        <w:t xml:space="preserve"> y </w:t>
      </w:r>
      <w:r w:rsidR="00F01B57" w:rsidRPr="0000135A">
        <w:rPr>
          <w:lang w:val="es-ES"/>
        </w:rPr>
        <w:t>Guzmán</w:t>
      </w:r>
      <w:r w:rsidR="047F20DC" w:rsidRPr="0000135A">
        <w:rPr>
          <w:lang w:val="es-ES"/>
        </w:rPr>
        <w:t>,</w:t>
      </w:r>
      <w:r w:rsidR="00F01B57" w:rsidRPr="0000135A">
        <w:rPr>
          <w:lang w:val="es-ES"/>
        </w:rPr>
        <w:t xml:space="preserve"> 2020</w:t>
      </w:r>
      <w:r w:rsidR="74698F29" w:rsidRPr="0000135A">
        <w:rPr>
          <w:lang w:val="es-ES"/>
        </w:rPr>
        <w:t>, p</w:t>
      </w:r>
      <w:r w:rsidR="49FA7671" w:rsidRPr="0000135A">
        <w:rPr>
          <w:lang w:val="es-ES"/>
        </w:rPr>
        <w:t xml:space="preserve">. </w:t>
      </w:r>
      <w:r w:rsidR="5D5B7E2A" w:rsidRPr="0000135A">
        <w:rPr>
          <w:lang w:val="es-ES"/>
        </w:rPr>
        <w:t>242</w:t>
      </w:r>
      <w:r w:rsidR="7A34F071" w:rsidRPr="0000135A">
        <w:rPr>
          <w:lang w:val="es-ES"/>
        </w:rPr>
        <w:t xml:space="preserve">) y el proyecto </w:t>
      </w:r>
      <w:proofErr w:type="spellStart"/>
      <w:r w:rsidR="7A34F071" w:rsidRPr="0000135A">
        <w:rPr>
          <w:lang w:val="es-ES"/>
        </w:rPr>
        <w:t>Galapamigos</w:t>
      </w:r>
      <w:proofErr w:type="spellEnd"/>
      <w:r w:rsidR="7A34F071" w:rsidRPr="0000135A">
        <w:rPr>
          <w:lang w:val="es-ES"/>
        </w:rPr>
        <w:t xml:space="preserve"> de la empresa Peluches </w:t>
      </w:r>
      <w:proofErr w:type="spellStart"/>
      <w:r w:rsidR="7A34F071" w:rsidRPr="0000135A">
        <w:rPr>
          <w:lang w:val="es-ES"/>
        </w:rPr>
        <w:t>Heart</w:t>
      </w:r>
      <w:proofErr w:type="spellEnd"/>
      <w:r w:rsidR="6B0752EF" w:rsidRPr="0000135A">
        <w:rPr>
          <w:lang w:val="es-ES"/>
        </w:rPr>
        <w:t>.</w:t>
      </w:r>
      <w:r w:rsidR="7A34F071" w:rsidRPr="0000135A">
        <w:rPr>
          <w:lang w:val="es-ES"/>
        </w:rPr>
        <w:t xml:space="preserve"> Estas empresas fueron contactadas </w:t>
      </w:r>
      <w:r w:rsidR="7685FD96" w:rsidRPr="0000135A">
        <w:rPr>
          <w:lang w:val="es-ES"/>
        </w:rPr>
        <w:t>dos</w:t>
      </w:r>
      <w:r w:rsidR="7A34F071" w:rsidRPr="0000135A">
        <w:rPr>
          <w:lang w:val="es-ES"/>
        </w:rPr>
        <w:t xml:space="preserve"> semanas antes del inicio de clases de forma que los docentes puedan tener un </w:t>
      </w:r>
      <w:r w:rsidR="324EF24C" w:rsidRPr="0000135A">
        <w:rPr>
          <w:lang w:val="es-ES"/>
        </w:rPr>
        <w:t>acercamiento</w:t>
      </w:r>
      <w:r w:rsidR="7A34F071" w:rsidRPr="0000135A">
        <w:rPr>
          <w:lang w:val="es-ES"/>
        </w:rPr>
        <w:t xml:space="preserve"> inicial con </w:t>
      </w:r>
      <w:r w:rsidR="126463BE" w:rsidRPr="0000135A">
        <w:rPr>
          <w:lang w:val="es-ES"/>
        </w:rPr>
        <w:t>sus</w:t>
      </w:r>
      <w:r w:rsidR="7A34F071" w:rsidRPr="0000135A">
        <w:rPr>
          <w:lang w:val="es-ES"/>
        </w:rPr>
        <w:t xml:space="preserve"> </w:t>
      </w:r>
      <w:r w:rsidR="4ABE38B0" w:rsidRPr="0000135A">
        <w:rPr>
          <w:lang w:val="es-ES"/>
        </w:rPr>
        <w:t>representantes y</w:t>
      </w:r>
      <w:r w:rsidR="7A34F071" w:rsidRPr="0000135A">
        <w:rPr>
          <w:lang w:val="es-ES"/>
        </w:rPr>
        <w:t xml:space="preserve"> expli</w:t>
      </w:r>
      <w:r w:rsidR="4B82330B" w:rsidRPr="0000135A">
        <w:rPr>
          <w:lang w:val="es-ES"/>
        </w:rPr>
        <w:t>car</w:t>
      </w:r>
      <w:r w:rsidR="7A34F071" w:rsidRPr="0000135A">
        <w:rPr>
          <w:lang w:val="es-ES"/>
        </w:rPr>
        <w:t xml:space="preserve"> la </w:t>
      </w:r>
      <w:r w:rsidR="4B82330B" w:rsidRPr="0000135A">
        <w:rPr>
          <w:lang w:val="es-ES"/>
        </w:rPr>
        <w:t>participación</w:t>
      </w:r>
      <w:r w:rsidR="7A34F071" w:rsidRPr="0000135A">
        <w:rPr>
          <w:lang w:val="es-ES"/>
        </w:rPr>
        <w:t>.</w:t>
      </w:r>
    </w:p>
    <w:p w14:paraId="3931AB46" w14:textId="7961E268" w:rsidR="1569008E" w:rsidRPr="0000135A" w:rsidRDefault="1569008E" w:rsidP="1569008E">
      <w:pPr>
        <w:spacing w:line="360" w:lineRule="auto"/>
        <w:rPr>
          <w:color w:val="FF0000"/>
          <w:lang w:val="es-ES"/>
        </w:rPr>
      </w:pPr>
    </w:p>
    <w:p w14:paraId="39A16C3B" w14:textId="71984F17" w:rsidR="081C5659" w:rsidRPr="0000135A" w:rsidRDefault="3D431948" w:rsidP="1569008E">
      <w:pPr>
        <w:spacing w:line="360" w:lineRule="auto"/>
        <w:jc w:val="center"/>
        <w:rPr>
          <w:color w:val="7030A0"/>
          <w:lang w:val="es-ES"/>
        </w:rPr>
      </w:pPr>
      <w:r w:rsidRPr="0000135A">
        <w:rPr>
          <w:noProof/>
          <w:lang w:val="es-ES"/>
        </w:rPr>
        <w:drawing>
          <wp:inline distT="0" distB="0" distL="0" distR="0" wp14:anchorId="656AAB9D" wp14:editId="60447AE8">
            <wp:extent cx="3895638" cy="2774517"/>
            <wp:effectExtent l="0" t="0" r="0" b="0"/>
            <wp:docPr id="73779686" name="Imagen 2" descr="Personas sentadas en una m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4">
                      <a:extLst>
                        <a:ext uri="{28A0092B-C50C-407E-A947-70E740481C1C}">
                          <a14:useLocalDpi xmlns:a14="http://schemas.microsoft.com/office/drawing/2010/main" val="0"/>
                        </a:ext>
                      </a:extLst>
                    </a:blip>
                    <a:stretch>
                      <a:fillRect/>
                    </a:stretch>
                  </pic:blipFill>
                  <pic:spPr>
                    <a:xfrm>
                      <a:off x="0" y="0"/>
                      <a:ext cx="3895638" cy="2774517"/>
                    </a:xfrm>
                    <a:prstGeom prst="rect">
                      <a:avLst/>
                    </a:prstGeom>
                  </pic:spPr>
                </pic:pic>
              </a:graphicData>
            </a:graphic>
          </wp:inline>
        </w:drawing>
      </w:r>
    </w:p>
    <w:p w14:paraId="094885A9" w14:textId="4BFF3E79" w:rsidR="081C5659" w:rsidRPr="0000135A" w:rsidRDefault="081C5659" w:rsidP="1569008E">
      <w:pPr>
        <w:spacing w:line="360" w:lineRule="auto"/>
        <w:ind w:left="360" w:right="57"/>
        <w:jc w:val="center"/>
        <w:rPr>
          <w:i/>
          <w:iCs/>
          <w:color w:val="000000" w:themeColor="text1"/>
          <w:sz w:val="18"/>
          <w:szCs w:val="18"/>
          <w:lang w:val="es-ES"/>
        </w:rPr>
      </w:pPr>
      <w:r w:rsidRPr="0000135A">
        <w:rPr>
          <w:i/>
          <w:iCs/>
          <w:color w:val="000000" w:themeColor="text1"/>
          <w:sz w:val="18"/>
          <w:szCs w:val="18"/>
          <w:lang w:val="es-ES"/>
        </w:rPr>
        <w:t>Imagen 2. Guzmán, J. (2020). Reuniones de planificación del taller de diseño con funcionarios del Ministerio de Producción, Comercio Exterior, Industrias y Pesca semanas antes del inicio del periodo académico 2020-01.</w:t>
      </w:r>
      <w:r w:rsidR="006B1A1D" w:rsidRPr="0000135A">
        <w:rPr>
          <w:i/>
          <w:iCs/>
          <w:color w:val="000000" w:themeColor="text1"/>
          <w:sz w:val="18"/>
          <w:szCs w:val="18"/>
          <w:lang w:val="es-ES"/>
        </w:rPr>
        <w:t xml:space="preserve"> En la foto de izquierda a derecha: Pablo Manzanares, Paola Banderas, Jaime Guzmán y Adela </w:t>
      </w:r>
      <w:proofErr w:type="spellStart"/>
      <w:r w:rsidR="006B1A1D" w:rsidRPr="0000135A">
        <w:rPr>
          <w:i/>
          <w:iCs/>
          <w:color w:val="000000" w:themeColor="text1"/>
          <w:sz w:val="18"/>
          <w:szCs w:val="18"/>
          <w:lang w:val="es-ES"/>
        </w:rPr>
        <w:t>Muenala</w:t>
      </w:r>
      <w:proofErr w:type="spellEnd"/>
      <w:r w:rsidR="006B1A1D" w:rsidRPr="0000135A">
        <w:rPr>
          <w:i/>
          <w:iCs/>
          <w:color w:val="000000" w:themeColor="text1"/>
          <w:sz w:val="18"/>
          <w:szCs w:val="18"/>
          <w:lang w:val="es-ES"/>
        </w:rPr>
        <w:t>.</w:t>
      </w:r>
    </w:p>
    <w:p w14:paraId="25A06121" w14:textId="2779835E" w:rsidR="44E61C09" w:rsidRPr="0000135A" w:rsidRDefault="44E61C09" w:rsidP="00F01B57">
      <w:pPr>
        <w:spacing w:line="360" w:lineRule="auto"/>
        <w:ind w:right="57"/>
        <w:rPr>
          <w:i/>
          <w:iCs/>
          <w:color w:val="000000" w:themeColor="text1"/>
          <w:sz w:val="18"/>
          <w:szCs w:val="18"/>
          <w:lang w:val="es-ES"/>
        </w:rPr>
      </w:pPr>
    </w:p>
    <w:p w14:paraId="54C4AEFC" w14:textId="672047AA" w:rsidR="00786458" w:rsidRPr="0000135A" w:rsidRDefault="4624A389" w:rsidP="00786458">
      <w:pPr>
        <w:spacing w:line="360" w:lineRule="auto"/>
        <w:rPr>
          <w:lang w:val="es-ES"/>
        </w:rPr>
      </w:pPr>
      <w:r w:rsidRPr="0000135A">
        <w:rPr>
          <w:lang w:val="es-ES"/>
        </w:rPr>
        <w:t xml:space="preserve">Los compromisos de las partes se establecen mediante una carta de invitación a las empresas </w:t>
      </w:r>
      <w:r w:rsidR="576936F2" w:rsidRPr="0000135A">
        <w:rPr>
          <w:lang w:val="es-ES"/>
        </w:rPr>
        <w:t>en la cual</w:t>
      </w:r>
      <w:r w:rsidRPr="0000135A">
        <w:rPr>
          <w:lang w:val="es-ES"/>
        </w:rPr>
        <w:t xml:space="preserve"> se </w:t>
      </w:r>
      <w:r w:rsidR="34268B52" w:rsidRPr="0000135A">
        <w:rPr>
          <w:lang w:val="es-ES"/>
        </w:rPr>
        <w:t>determina</w:t>
      </w:r>
      <w:r w:rsidRPr="0000135A">
        <w:rPr>
          <w:lang w:val="es-ES"/>
        </w:rPr>
        <w:t xml:space="preserve"> que </w:t>
      </w:r>
      <w:r w:rsidR="27041CC4" w:rsidRPr="0000135A">
        <w:rPr>
          <w:lang w:val="es-ES"/>
        </w:rPr>
        <w:t xml:space="preserve">el equipo de diseño conformado por estudiantes </w:t>
      </w:r>
      <w:r w:rsidR="001536BD" w:rsidRPr="0000135A">
        <w:rPr>
          <w:lang w:val="es-ES"/>
        </w:rPr>
        <w:t xml:space="preserve">desarrollará una investigación respetando la confidencialidad de la empresa con el fin de establecer una situación inicial y plantear un proyecto con resultados </w:t>
      </w:r>
      <w:r w:rsidR="3D03D67B" w:rsidRPr="0000135A">
        <w:rPr>
          <w:lang w:val="es-ES"/>
        </w:rPr>
        <w:t xml:space="preserve">únicos, originales y exclusivos en beneficio de la empresa. </w:t>
      </w:r>
      <w:r w:rsidR="67D0E682" w:rsidRPr="0000135A">
        <w:rPr>
          <w:lang w:val="es-ES"/>
        </w:rPr>
        <w:t xml:space="preserve">La realización del proyecto requiere la </w:t>
      </w:r>
      <w:r w:rsidR="00E41F0A" w:rsidRPr="0000135A">
        <w:rPr>
          <w:lang w:val="es-ES"/>
        </w:rPr>
        <w:t>participación</w:t>
      </w:r>
      <w:r w:rsidR="67D0E682" w:rsidRPr="0000135A">
        <w:rPr>
          <w:lang w:val="es-ES"/>
        </w:rPr>
        <w:t xml:space="preserve"> de la empresa en al menos </w:t>
      </w:r>
      <w:r w:rsidR="057FDC72" w:rsidRPr="0000135A">
        <w:rPr>
          <w:lang w:val="es-ES"/>
        </w:rPr>
        <w:t>nueve</w:t>
      </w:r>
      <w:r w:rsidR="67D0E682" w:rsidRPr="0000135A">
        <w:rPr>
          <w:lang w:val="es-ES"/>
        </w:rPr>
        <w:t xml:space="preserve"> s</w:t>
      </w:r>
      <w:r w:rsidR="10A54EB0" w:rsidRPr="0000135A">
        <w:rPr>
          <w:lang w:val="es-ES"/>
        </w:rPr>
        <w:t xml:space="preserve">esiones, de las cuales </w:t>
      </w:r>
      <w:r w:rsidR="3232BF72" w:rsidRPr="0000135A">
        <w:rPr>
          <w:lang w:val="es-ES"/>
        </w:rPr>
        <w:t>tres</w:t>
      </w:r>
      <w:r w:rsidR="10A54EB0" w:rsidRPr="0000135A">
        <w:rPr>
          <w:lang w:val="es-ES"/>
        </w:rPr>
        <w:t xml:space="preserve"> corresponden al denominado acercamiento inicial y </w:t>
      </w:r>
      <w:r w:rsidR="10A54EB0" w:rsidRPr="0000135A">
        <w:rPr>
          <w:color w:val="000000" w:themeColor="text1"/>
          <w:lang w:val="es-ES"/>
        </w:rPr>
        <w:t>diagnóstico</w:t>
      </w:r>
      <w:r w:rsidR="41A0E245" w:rsidRPr="0000135A">
        <w:rPr>
          <w:color w:val="000000" w:themeColor="text1"/>
          <w:lang w:val="es-ES"/>
        </w:rPr>
        <w:t xml:space="preserve"> (Imagen </w:t>
      </w:r>
      <w:r w:rsidR="00672083" w:rsidRPr="0000135A">
        <w:rPr>
          <w:color w:val="000000" w:themeColor="text1"/>
          <w:lang w:val="es-ES"/>
        </w:rPr>
        <w:t>3</w:t>
      </w:r>
      <w:r w:rsidR="009F2B50" w:rsidRPr="0000135A">
        <w:rPr>
          <w:color w:val="000000" w:themeColor="text1"/>
          <w:lang w:val="es-ES"/>
        </w:rPr>
        <w:t xml:space="preserve"> y </w:t>
      </w:r>
      <w:r w:rsidR="00672083" w:rsidRPr="0000135A">
        <w:rPr>
          <w:color w:val="000000" w:themeColor="text1"/>
          <w:lang w:val="es-ES"/>
        </w:rPr>
        <w:t>4</w:t>
      </w:r>
      <w:r w:rsidR="41A0E245" w:rsidRPr="0000135A">
        <w:rPr>
          <w:color w:val="000000" w:themeColor="text1"/>
          <w:lang w:val="es-ES"/>
        </w:rPr>
        <w:t>)</w:t>
      </w:r>
      <w:r w:rsidR="409C01B8" w:rsidRPr="0000135A">
        <w:rPr>
          <w:color w:val="000000" w:themeColor="text1"/>
          <w:lang w:val="es-ES"/>
        </w:rPr>
        <w:t xml:space="preserve">, </w:t>
      </w:r>
      <w:r w:rsidR="7B3C8EC1" w:rsidRPr="0000135A">
        <w:rPr>
          <w:color w:val="000000" w:themeColor="text1"/>
          <w:lang w:val="es-ES"/>
        </w:rPr>
        <w:t>dos</w:t>
      </w:r>
      <w:r w:rsidR="409C01B8" w:rsidRPr="0000135A">
        <w:rPr>
          <w:lang w:val="es-ES"/>
        </w:rPr>
        <w:t xml:space="preserve"> sesiones para la</w:t>
      </w:r>
      <w:r w:rsidR="10A54EB0" w:rsidRPr="0000135A">
        <w:rPr>
          <w:lang w:val="es-ES"/>
        </w:rPr>
        <w:t xml:space="preserve"> presentación </w:t>
      </w:r>
      <w:r w:rsidR="6FD7DD0C" w:rsidRPr="0000135A">
        <w:rPr>
          <w:lang w:val="es-ES"/>
        </w:rPr>
        <w:t xml:space="preserve">y aprobación </w:t>
      </w:r>
      <w:r w:rsidR="10A54EB0" w:rsidRPr="0000135A">
        <w:rPr>
          <w:lang w:val="es-ES"/>
        </w:rPr>
        <w:t xml:space="preserve">del </w:t>
      </w:r>
      <w:proofErr w:type="spellStart"/>
      <w:r w:rsidR="10A54EB0" w:rsidRPr="0000135A">
        <w:rPr>
          <w:i/>
          <w:iCs/>
          <w:lang w:val="es-ES"/>
        </w:rPr>
        <w:t>brief</w:t>
      </w:r>
      <w:proofErr w:type="spellEnd"/>
      <w:r w:rsidR="10A54EB0" w:rsidRPr="0000135A">
        <w:rPr>
          <w:i/>
          <w:iCs/>
          <w:lang w:val="es-ES"/>
        </w:rPr>
        <w:t xml:space="preserve"> </w:t>
      </w:r>
      <w:r w:rsidR="10A54EB0" w:rsidRPr="0000135A">
        <w:rPr>
          <w:lang w:val="es-ES"/>
        </w:rPr>
        <w:t>del proyecto</w:t>
      </w:r>
      <w:r w:rsidR="41190894" w:rsidRPr="0000135A">
        <w:rPr>
          <w:lang w:val="es-ES"/>
        </w:rPr>
        <w:t xml:space="preserve"> y posterior construcción </w:t>
      </w:r>
      <w:r w:rsidR="4162FF68" w:rsidRPr="0000135A">
        <w:rPr>
          <w:lang w:val="es-ES"/>
        </w:rPr>
        <w:t xml:space="preserve">colaborativa </w:t>
      </w:r>
      <w:r w:rsidR="41190894" w:rsidRPr="0000135A">
        <w:rPr>
          <w:lang w:val="es-ES"/>
        </w:rPr>
        <w:t xml:space="preserve">del concepto estratégico de diseño, </w:t>
      </w:r>
      <w:r w:rsidR="23543350" w:rsidRPr="0000135A">
        <w:rPr>
          <w:lang w:val="es-ES"/>
        </w:rPr>
        <w:t>tres</w:t>
      </w:r>
      <w:r w:rsidR="41190894" w:rsidRPr="0000135A">
        <w:rPr>
          <w:lang w:val="es-ES"/>
        </w:rPr>
        <w:t xml:space="preserve"> sesiones en las etapas de diseño y desarrollo, por </w:t>
      </w:r>
      <w:r w:rsidR="54D777CA" w:rsidRPr="0000135A">
        <w:rPr>
          <w:lang w:val="es-ES"/>
        </w:rPr>
        <w:t>último,</w:t>
      </w:r>
      <w:r w:rsidR="41190894" w:rsidRPr="0000135A">
        <w:rPr>
          <w:lang w:val="es-ES"/>
        </w:rPr>
        <w:t xml:space="preserve"> la asistencia</w:t>
      </w:r>
      <w:r w:rsidR="7449F04C" w:rsidRPr="0000135A">
        <w:rPr>
          <w:lang w:val="es-ES"/>
        </w:rPr>
        <w:t xml:space="preserve"> a una exposición final del proyecto donde se realiza la transferencia</w:t>
      </w:r>
      <w:r w:rsidR="11E9C7F2" w:rsidRPr="0000135A">
        <w:rPr>
          <w:lang w:val="es-ES"/>
        </w:rPr>
        <w:t>.</w:t>
      </w:r>
    </w:p>
    <w:p w14:paraId="112D53AC" w14:textId="46B0F263" w:rsidR="48D9D72E" w:rsidRPr="0000135A" w:rsidRDefault="48D9D72E" w:rsidP="48D9D72E">
      <w:pPr>
        <w:spacing w:line="360" w:lineRule="auto"/>
        <w:rPr>
          <w:lang w:val="es-ES"/>
        </w:rPr>
      </w:pPr>
    </w:p>
    <w:p w14:paraId="1852A4BD" w14:textId="63422042" w:rsidR="009A7241" w:rsidRPr="0000135A" w:rsidRDefault="27C0ED4E" w:rsidP="1569008E">
      <w:pPr>
        <w:spacing w:line="360" w:lineRule="auto"/>
        <w:jc w:val="center"/>
        <w:rPr>
          <w:lang w:val="es-ES"/>
        </w:rPr>
      </w:pPr>
      <w:r w:rsidRPr="0000135A">
        <w:rPr>
          <w:noProof/>
          <w:lang w:val="es-ES"/>
        </w:rPr>
        <w:drawing>
          <wp:inline distT="0" distB="0" distL="0" distR="0" wp14:anchorId="1FFE7871" wp14:editId="289D22E4">
            <wp:extent cx="4572000" cy="3429000"/>
            <wp:effectExtent l="0" t="0" r="0" b="0"/>
            <wp:docPr id="27424744" name="Imagen 27424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424744"/>
                    <pic:cNvPicPr/>
                  </pic:nvPicPr>
                  <pic:blipFill>
                    <a:blip r:embed="rId15">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60D32184" w14:textId="38B24959" w:rsidR="1BEC7A4E" w:rsidRPr="0000135A" w:rsidRDefault="1C430E72" w:rsidP="0B0CF950">
      <w:pPr>
        <w:spacing w:line="360" w:lineRule="auto"/>
        <w:ind w:left="360" w:right="57"/>
        <w:jc w:val="center"/>
        <w:rPr>
          <w:i/>
          <w:iCs/>
          <w:color w:val="000000" w:themeColor="text1"/>
          <w:sz w:val="18"/>
          <w:szCs w:val="18"/>
          <w:lang w:val="es-ES"/>
        </w:rPr>
      </w:pPr>
      <w:r w:rsidRPr="0000135A">
        <w:rPr>
          <w:i/>
          <w:color w:val="000000" w:themeColor="text1"/>
          <w:sz w:val="18"/>
          <w:szCs w:val="18"/>
          <w:lang w:val="es-ES"/>
        </w:rPr>
        <w:t xml:space="preserve">Imagen </w:t>
      </w:r>
      <w:r w:rsidR="00672083" w:rsidRPr="0000135A">
        <w:rPr>
          <w:i/>
          <w:color w:val="000000" w:themeColor="text1"/>
          <w:sz w:val="18"/>
          <w:szCs w:val="18"/>
          <w:lang w:val="es-ES"/>
        </w:rPr>
        <w:t>3</w:t>
      </w:r>
      <w:r w:rsidRPr="0000135A">
        <w:rPr>
          <w:i/>
          <w:iCs/>
          <w:color w:val="000000" w:themeColor="text1"/>
          <w:sz w:val="18"/>
          <w:szCs w:val="18"/>
          <w:lang w:val="es-ES"/>
        </w:rPr>
        <w:t>. Guzmán, J. (2020). Sesión inicial de acercamiento entre estudiantes y empresarios durante el periodo académico 2020-01. Constan en la foto: Alejandro Rosero (estudiante de diseño gráfico),</w:t>
      </w:r>
      <w:r w:rsidR="02D0DB4D" w:rsidRPr="0000135A">
        <w:rPr>
          <w:i/>
          <w:iCs/>
          <w:color w:val="000000" w:themeColor="text1"/>
          <w:sz w:val="18"/>
          <w:szCs w:val="18"/>
          <w:lang w:val="es-ES"/>
        </w:rPr>
        <w:t xml:space="preserve"> Carolina Rico (estudiante de diseño de productos)</w:t>
      </w:r>
      <w:r w:rsidR="00887DB2" w:rsidRPr="0000135A">
        <w:rPr>
          <w:i/>
          <w:iCs/>
          <w:color w:val="000000" w:themeColor="text1"/>
          <w:sz w:val="18"/>
          <w:szCs w:val="18"/>
          <w:lang w:val="es-ES"/>
        </w:rPr>
        <w:t>,</w:t>
      </w:r>
      <w:r w:rsidR="02D0DB4D" w:rsidRPr="0000135A">
        <w:rPr>
          <w:i/>
          <w:iCs/>
          <w:color w:val="000000" w:themeColor="text1"/>
          <w:sz w:val="18"/>
          <w:szCs w:val="18"/>
          <w:lang w:val="es-ES"/>
        </w:rPr>
        <w:t xml:space="preserve"> </w:t>
      </w:r>
      <w:r w:rsidR="00887DB2" w:rsidRPr="0000135A">
        <w:rPr>
          <w:i/>
          <w:iCs/>
          <w:color w:val="000000" w:themeColor="text1"/>
          <w:sz w:val="18"/>
          <w:szCs w:val="18"/>
          <w:lang w:val="es-ES"/>
        </w:rPr>
        <w:t>s</w:t>
      </w:r>
      <w:r w:rsidR="02D0DB4D" w:rsidRPr="0000135A">
        <w:rPr>
          <w:i/>
          <w:iCs/>
          <w:color w:val="000000" w:themeColor="text1"/>
          <w:sz w:val="18"/>
          <w:szCs w:val="18"/>
          <w:lang w:val="es-ES"/>
        </w:rPr>
        <w:t>eñor</w:t>
      </w:r>
      <w:r w:rsidR="00887DB2" w:rsidRPr="0000135A">
        <w:rPr>
          <w:i/>
          <w:iCs/>
          <w:color w:val="000000" w:themeColor="text1"/>
          <w:sz w:val="18"/>
          <w:szCs w:val="18"/>
          <w:lang w:val="es-ES"/>
        </w:rPr>
        <w:t>es</w:t>
      </w:r>
      <w:r w:rsidR="02D0DB4D" w:rsidRPr="0000135A">
        <w:rPr>
          <w:i/>
          <w:iCs/>
          <w:color w:val="000000" w:themeColor="text1"/>
          <w:sz w:val="18"/>
          <w:szCs w:val="18"/>
          <w:lang w:val="es-ES"/>
        </w:rPr>
        <w:t xml:space="preserve"> José Vásquez </w:t>
      </w:r>
      <w:r w:rsidR="00887DB2" w:rsidRPr="0000135A">
        <w:rPr>
          <w:i/>
          <w:iCs/>
          <w:color w:val="000000" w:themeColor="text1"/>
          <w:sz w:val="18"/>
          <w:szCs w:val="18"/>
          <w:lang w:val="es-ES"/>
        </w:rPr>
        <w:t xml:space="preserve">y Silvia Espinosa </w:t>
      </w:r>
      <w:r w:rsidR="02D0DB4D" w:rsidRPr="0000135A">
        <w:rPr>
          <w:i/>
          <w:iCs/>
          <w:color w:val="000000" w:themeColor="text1"/>
          <w:sz w:val="18"/>
          <w:szCs w:val="18"/>
          <w:lang w:val="es-ES"/>
        </w:rPr>
        <w:t xml:space="preserve">(Representantes de </w:t>
      </w:r>
      <w:proofErr w:type="spellStart"/>
      <w:r w:rsidR="02D0DB4D" w:rsidRPr="0000135A">
        <w:rPr>
          <w:i/>
          <w:iCs/>
          <w:color w:val="000000" w:themeColor="text1"/>
          <w:sz w:val="18"/>
          <w:szCs w:val="18"/>
          <w:lang w:val="es-ES"/>
        </w:rPr>
        <w:t>Tinku</w:t>
      </w:r>
      <w:proofErr w:type="spellEnd"/>
      <w:r w:rsidR="02D0DB4D" w:rsidRPr="0000135A">
        <w:rPr>
          <w:i/>
          <w:iCs/>
          <w:color w:val="000000" w:themeColor="text1"/>
          <w:sz w:val="18"/>
          <w:szCs w:val="18"/>
          <w:lang w:val="es-ES"/>
        </w:rPr>
        <w:t xml:space="preserve"> juegos).</w:t>
      </w:r>
    </w:p>
    <w:p w14:paraId="1AE7280D" w14:textId="2A90FD5C" w:rsidR="1BEC7A4E" w:rsidRPr="0000135A" w:rsidRDefault="1BEC7A4E" w:rsidP="0B0CF950">
      <w:pPr>
        <w:spacing w:line="360" w:lineRule="auto"/>
        <w:jc w:val="center"/>
        <w:rPr>
          <w:lang w:val="es-ES"/>
        </w:rPr>
      </w:pPr>
    </w:p>
    <w:p w14:paraId="42AA99B4" w14:textId="07FFFA16" w:rsidR="44E75875" w:rsidRPr="0000135A" w:rsidRDefault="108CC38C" w:rsidP="1569008E">
      <w:pPr>
        <w:spacing w:line="360" w:lineRule="auto"/>
        <w:jc w:val="center"/>
        <w:rPr>
          <w:lang w:val="es-ES"/>
        </w:rPr>
      </w:pPr>
      <w:r w:rsidRPr="0000135A">
        <w:rPr>
          <w:noProof/>
          <w:lang w:val="es-ES"/>
        </w:rPr>
        <w:lastRenderedPageBreak/>
        <w:drawing>
          <wp:inline distT="0" distB="0" distL="0" distR="0" wp14:anchorId="08FA9884" wp14:editId="1C7480E0">
            <wp:extent cx="4572000" cy="2733702"/>
            <wp:effectExtent l="0" t="0" r="0" b="0"/>
            <wp:docPr id="1656643842" name="Imagen 165664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656643842"/>
                    <pic:cNvPicPr/>
                  </pic:nvPicPr>
                  <pic:blipFill>
                    <a:blip r:embed="rId16">
                      <a:extLst>
                        <a:ext uri="{28A0092B-C50C-407E-A947-70E740481C1C}">
                          <a14:useLocalDpi xmlns:a14="http://schemas.microsoft.com/office/drawing/2010/main" val="0"/>
                        </a:ext>
                      </a:extLst>
                    </a:blip>
                    <a:srcRect t="10555" b="9722"/>
                    <a:stretch>
                      <a:fillRect/>
                    </a:stretch>
                  </pic:blipFill>
                  <pic:spPr>
                    <a:xfrm>
                      <a:off x="0" y="0"/>
                      <a:ext cx="4572000" cy="2733702"/>
                    </a:xfrm>
                    <a:prstGeom prst="rect">
                      <a:avLst/>
                    </a:prstGeom>
                  </pic:spPr>
                </pic:pic>
              </a:graphicData>
            </a:graphic>
          </wp:inline>
        </w:drawing>
      </w:r>
    </w:p>
    <w:p w14:paraId="5ADA4840" w14:textId="431A29B0" w:rsidR="00351B8F" w:rsidRPr="0000135A" w:rsidRDefault="2965A7C2" w:rsidP="00351B8F">
      <w:pPr>
        <w:spacing w:line="360" w:lineRule="auto"/>
        <w:ind w:left="360" w:right="57"/>
        <w:jc w:val="center"/>
        <w:rPr>
          <w:i/>
          <w:iCs/>
          <w:color w:val="000000" w:themeColor="text1"/>
          <w:sz w:val="18"/>
          <w:szCs w:val="18"/>
          <w:lang w:val="es-ES"/>
        </w:rPr>
      </w:pPr>
      <w:r w:rsidRPr="0000135A">
        <w:rPr>
          <w:i/>
          <w:iCs/>
          <w:color w:val="000000" w:themeColor="text1"/>
          <w:sz w:val="18"/>
          <w:szCs w:val="18"/>
          <w:lang w:val="es-ES"/>
        </w:rPr>
        <w:t xml:space="preserve">Imagen </w:t>
      </w:r>
      <w:r w:rsidR="00C03996" w:rsidRPr="0000135A">
        <w:rPr>
          <w:i/>
          <w:iCs/>
          <w:color w:val="000000" w:themeColor="text1"/>
          <w:sz w:val="18"/>
          <w:szCs w:val="18"/>
          <w:lang w:val="es-ES"/>
        </w:rPr>
        <w:t>4</w:t>
      </w:r>
      <w:r w:rsidRPr="0000135A">
        <w:rPr>
          <w:i/>
          <w:iCs/>
          <w:color w:val="000000" w:themeColor="text1"/>
          <w:sz w:val="18"/>
          <w:szCs w:val="18"/>
          <w:lang w:val="es-ES"/>
        </w:rPr>
        <w:t xml:space="preserve">. Banderas, P. (2020). </w:t>
      </w:r>
      <w:r w:rsidR="00EB4F02" w:rsidRPr="0000135A">
        <w:rPr>
          <w:i/>
          <w:iCs/>
          <w:color w:val="000000" w:themeColor="text1"/>
          <w:sz w:val="18"/>
          <w:szCs w:val="18"/>
          <w:lang w:val="es-ES"/>
        </w:rPr>
        <w:t xml:space="preserve">El diálogo, reflexión y participación de los actores </w:t>
      </w:r>
      <w:r w:rsidR="00F1143D" w:rsidRPr="0000135A">
        <w:rPr>
          <w:i/>
          <w:iCs/>
          <w:color w:val="000000" w:themeColor="text1"/>
          <w:sz w:val="18"/>
          <w:szCs w:val="18"/>
          <w:lang w:val="es-ES"/>
        </w:rPr>
        <w:t>junto a los estudiantes promueven un aprendizaje vivencial,</w:t>
      </w:r>
      <w:r w:rsidR="00BC3E1E" w:rsidRPr="0000135A">
        <w:rPr>
          <w:i/>
          <w:iCs/>
          <w:color w:val="000000" w:themeColor="text1"/>
          <w:sz w:val="18"/>
          <w:szCs w:val="18"/>
          <w:lang w:val="es-ES"/>
        </w:rPr>
        <w:t xml:space="preserve"> reflexivo y activo </w:t>
      </w:r>
      <w:r w:rsidR="00762BCF" w:rsidRPr="0000135A">
        <w:rPr>
          <w:i/>
          <w:iCs/>
          <w:color w:val="000000" w:themeColor="text1"/>
          <w:sz w:val="18"/>
          <w:szCs w:val="18"/>
          <w:lang w:val="es-ES"/>
        </w:rPr>
        <w:t xml:space="preserve">sobre </w:t>
      </w:r>
      <w:r w:rsidR="00BC3E1E" w:rsidRPr="0000135A">
        <w:rPr>
          <w:i/>
          <w:iCs/>
          <w:color w:val="000000" w:themeColor="text1"/>
          <w:sz w:val="18"/>
          <w:szCs w:val="18"/>
          <w:lang w:val="es-ES"/>
        </w:rPr>
        <w:t xml:space="preserve">distintas </w:t>
      </w:r>
      <w:r w:rsidR="00762BCF" w:rsidRPr="0000135A">
        <w:rPr>
          <w:i/>
          <w:iCs/>
          <w:color w:val="000000" w:themeColor="text1"/>
          <w:sz w:val="18"/>
          <w:szCs w:val="18"/>
          <w:lang w:val="es-ES"/>
        </w:rPr>
        <w:t xml:space="preserve">herramientas </w:t>
      </w:r>
      <w:r w:rsidR="000E3641" w:rsidRPr="0000135A">
        <w:rPr>
          <w:i/>
          <w:iCs/>
          <w:color w:val="000000" w:themeColor="text1"/>
          <w:sz w:val="18"/>
          <w:szCs w:val="18"/>
          <w:lang w:val="es-ES"/>
        </w:rPr>
        <w:t>de planificación y diagnóstico.</w:t>
      </w:r>
    </w:p>
    <w:p w14:paraId="51AE93B8" w14:textId="289B95F2" w:rsidR="561669D2" w:rsidRPr="0000135A" w:rsidRDefault="561669D2" w:rsidP="561669D2">
      <w:pPr>
        <w:spacing w:line="360" w:lineRule="auto"/>
        <w:ind w:left="360" w:right="57"/>
        <w:jc w:val="center"/>
        <w:rPr>
          <w:i/>
          <w:iCs/>
          <w:color w:val="000000" w:themeColor="text1"/>
          <w:sz w:val="18"/>
          <w:szCs w:val="18"/>
          <w:lang w:val="es-ES"/>
        </w:rPr>
      </w:pPr>
    </w:p>
    <w:p w14:paraId="439F9258" w14:textId="79FF3223" w:rsidR="00604815" w:rsidRPr="0000135A" w:rsidRDefault="001B2027" w:rsidP="00383CDA">
      <w:pPr>
        <w:spacing w:line="360" w:lineRule="auto"/>
        <w:rPr>
          <w:color w:val="000000" w:themeColor="text1"/>
          <w:lang w:val="es-ES"/>
        </w:rPr>
      </w:pPr>
      <w:r w:rsidRPr="0000135A">
        <w:rPr>
          <w:color w:val="000000" w:themeColor="text1"/>
          <w:lang w:val="es-ES"/>
        </w:rPr>
        <w:t>L</w:t>
      </w:r>
      <w:r w:rsidR="00604815" w:rsidRPr="0000135A">
        <w:rPr>
          <w:color w:val="000000" w:themeColor="text1"/>
          <w:lang w:val="es-ES"/>
        </w:rPr>
        <w:t xml:space="preserve">as empresas asistieron a una sesión presencial en el </w:t>
      </w:r>
      <w:r w:rsidR="00383CDA" w:rsidRPr="0000135A">
        <w:rPr>
          <w:color w:val="000000" w:themeColor="text1"/>
          <w:lang w:val="es-ES"/>
        </w:rPr>
        <w:t>aula</w:t>
      </w:r>
      <w:r w:rsidR="00604815" w:rsidRPr="0000135A">
        <w:rPr>
          <w:color w:val="000000" w:themeColor="text1"/>
          <w:lang w:val="es-ES"/>
        </w:rPr>
        <w:t xml:space="preserve"> donde conocieron a los estudiantes y mediante un </w:t>
      </w:r>
      <w:r w:rsidR="006308D1" w:rsidRPr="0000135A">
        <w:rPr>
          <w:color w:val="000000" w:themeColor="text1"/>
          <w:lang w:val="es-ES"/>
        </w:rPr>
        <w:t>ejercicio de integración</w:t>
      </w:r>
      <w:r w:rsidR="00604815" w:rsidRPr="0000135A">
        <w:rPr>
          <w:color w:val="000000" w:themeColor="text1"/>
          <w:lang w:val="es-ES"/>
        </w:rPr>
        <w:t xml:space="preserve"> se establecieron las expectativas, necesidades y oportunidades de las empresas (Imagen </w:t>
      </w:r>
      <w:r w:rsidR="00E434B3" w:rsidRPr="0000135A">
        <w:rPr>
          <w:color w:val="000000" w:themeColor="text1"/>
          <w:lang w:val="es-ES"/>
        </w:rPr>
        <w:t>5</w:t>
      </w:r>
      <w:r w:rsidR="00604815" w:rsidRPr="0000135A">
        <w:rPr>
          <w:color w:val="000000" w:themeColor="text1"/>
          <w:lang w:val="es-ES"/>
        </w:rPr>
        <w:t xml:space="preserve">). Este espacio fue idóneo para lograr un acercamiento y empatía entre los </w:t>
      </w:r>
      <w:r w:rsidR="2C38ECBF" w:rsidRPr="0000135A">
        <w:rPr>
          <w:color w:val="000000" w:themeColor="text1"/>
          <w:lang w:val="es-ES"/>
        </w:rPr>
        <w:t>participantes</w:t>
      </w:r>
      <w:r w:rsidR="00604815" w:rsidRPr="0000135A">
        <w:rPr>
          <w:color w:val="000000" w:themeColor="text1"/>
          <w:lang w:val="es-ES"/>
        </w:rPr>
        <w:t xml:space="preserve">, además facilitó conocer de primera mano los </w:t>
      </w:r>
      <w:r w:rsidR="00093697" w:rsidRPr="0000135A">
        <w:rPr>
          <w:color w:val="000000" w:themeColor="text1"/>
          <w:lang w:val="es-ES"/>
        </w:rPr>
        <w:t>productos y</w:t>
      </w:r>
      <w:r w:rsidR="00604815" w:rsidRPr="0000135A">
        <w:rPr>
          <w:color w:val="000000" w:themeColor="text1"/>
          <w:lang w:val="es-ES"/>
        </w:rPr>
        <w:t xml:space="preserve"> especificidades de las empresas con el fin de sistematizar la información que se utilizará posteriormente. Luego de esta sesión de arranque</w:t>
      </w:r>
      <w:r w:rsidR="00383CDA" w:rsidRPr="0000135A">
        <w:rPr>
          <w:color w:val="000000" w:themeColor="text1"/>
          <w:lang w:val="es-ES"/>
        </w:rPr>
        <w:t xml:space="preserve"> (</w:t>
      </w:r>
      <w:commentRangeStart w:id="4"/>
      <w:r w:rsidR="00383CDA" w:rsidRPr="0000135A">
        <w:rPr>
          <w:color w:val="000000" w:themeColor="text1"/>
          <w:lang w:val="es-ES"/>
        </w:rPr>
        <w:t>Imagen 6)</w:t>
      </w:r>
      <w:r w:rsidR="00604815" w:rsidRPr="0000135A">
        <w:rPr>
          <w:color w:val="000000" w:themeColor="text1"/>
          <w:lang w:val="es-ES"/>
        </w:rPr>
        <w:t xml:space="preserve">, </w:t>
      </w:r>
      <w:commentRangeEnd w:id="4"/>
      <w:r w:rsidR="003C7B76">
        <w:rPr>
          <w:rStyle w:val="Refdecomentario"/>
          <w:rFonts w:asciiTheme="minorHAnsi" w:eastAsiaTheme="minorHAnsi" w:hAnsiTheme="minorHAnsi" w:cstheme="minorBidi"/>
          <w:lang w:eastAsia="en-US"/>
        </w:rPr>
        <w:commentReference w:id="4"/>
      </w:r>
      <w:r w:rsidR="00604815" w:rsidRPr="0000135A">
        <w:rPr>
          <w:color w:val="000000" w:themeColor="text1"/>
          <w:lang w:val="es-ES"/>
        </w:rPr>
        <w:t xml:space="preserve">se realizaron las reuniones posteriores para levantar información </w:t>
      </w:r>
      <w:r w:rsidR="00604815" w:rsidRPr="0000135A">
        <w:rPr>
          <w:i/>
          <w:iCs/>
          <w:color w:val="000000" w:themeColor="text1"/>
          <w:lang w:val="es-ES"/>
        </w:rPr>
        <w:t>in situ</w:t>
      </w:r>
      <w:r w:rsidR="00604815" w:rsidRPr="0000135A">
        <w:rPr>
          <w:color w:val="000000" w:themeColor="text1"/>
          <w:lang w:val="es-ES"/>
        </w:rPr>
        <w:t>, sin embargo, sobrevino la pandemia y las consabidas medidas adoptadas por el gobierno nacional que afectaron a la dinámica natural del taller. En los siguientes apartados se explicarán las estrategias emergentes que permitieron culminar con éxito el taller, dentro del tiempo previsto, enfatizando en los medios de comunicación y técnicas de enseñanza-aprendizaje a través de los medios telemáticos que la universidad tenía implementados y que obligó al cuerpo docente a utilizarlos de forma masiva.</w:t>
      </w:r>
    </w:p>
    <w:p w14:paraId="5B3FA29C" w14:textId="499262F3" w:rsidR="5A3105C9" w:rsidRPr="0000135A" w:rsidRDefault="5A3105C9" w:rsidP="5A3105C9">
      <w:pPr>
        <w:spacing w:line="360" w:lineRule="auto"/>
        <w:rPr>
          <w:color w:val="000000" w:themeColor="text1"/>
          <w:lang w:val="es-ES"/>
        </w:rPr>
      </w:pPr>
    </w:p>
    <w:p w14:paraId="30C61D40" w14:textId="77777777" w:rsidR="001B2027" w:rsidRPr="0000135A" w:rsidRDefault="63197EC8" w:rsidP="001B2027">
      <w:pPr>
        <w:spacing w:line="360" w:lineRule="auto"/>
        <w:jc w:val="center"/>
        <w:rPr>
          <w:lang w:val="es-ES"/>
        </w:rPr>
      </w:pPr>
      <w:r w:rsidRPr="0000135A">
        <w:rPr>
          <w:noProof/>
          <w:lang w:val="es-ES"/>
        </w:rPr>
        <w:lastRenderedPageBreak/>
        <w:drawing>
          <wp:inline distT="0" distB="0" distL="0" distR="0" wp14:anchorId="79912EE9" wp14:editId="0BFD241F">
            <wp:extent cx="4386208" cy="2728585"/>
            <wp:effectExtent l="0" t="0" r="0" b="0"/>
            <wp:docPr id="2" name="Imagen 2" descr="Imagen que contiene persona, mujer, interior, vie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7">
                      <a:extLst>
                        <a:ext uri="{28A0092B-C50C-407E-A947-70E740481C1C}">
                          <a14:useLocalDpi xmlns:a14="http://schemas.microsoft.com/office/drawing/2010/main" val="0"/>
                        </a:ext>
                      </a:extLst>
                    </a:blip>
                    <a:srcRect t="16860"/>
                    <a:stretch>
                      <a:fillRect/>
                    </a:stretch>
                  </pic:blipFill>
                  <pic:spPr>
                    <a:xfrm>
                      <a:off x="0" y="0"/>
                      <a:ext cx="4386208" cy="2728585"/>
                    </a:xfrm>
                    <a:prstGeom prst="rect">
                      <a:avLst/>
                    </a:prstGeom>
                  </pic:spPr>
                </pic:pic>
              </a:graphicData>
            </a:graphic>
          </wp:inline>
        </w:drawing>
      </w:r>
    </w:p>
    <w:p w14:paraId="3B5CFE36" w14:textId="62CA01C5" w:rsidR="001B2027" w:rsidRPr="0000135A" w:rsidRDefault="001B2027" w:rsidP="001B2027">
      <w:pPr>
        <w:spacing w:line="360" w:lineRule="auto"/>
        <w:ind w:left="360" w:right="57"/>
        <w:jc w:val="center"/>
        <w:rPr>
          <w:i/>
          <w:iCs/>
          <w:color w:val="000000" w:themeColor="text1"/>
          <w:sz w:val="18"/>
          <w:szCs w:val="18"/>
          <w:lang w:val="es-ES"/>
        </w:rPr>
      </w:pPr>
      <w:r w:rsidRPr="0000135A">
        <w:rPr>
          <w:i/>
          <w:iCs/>
          <w:color w:val="000000" w:themeColor="text1"/>
          <w:sz w:val="18"/>
          <w:szCs w:val="18"/>
          <w:lang w:val="es-ES"/>
        </w:rPr>
        <w:t>Imagen 5. Banderas, P. (2020). Las experiencias que reciben los estudiantes de los empresarios potencian el espacio de aprendizaje dentro del aula. En la foto, José Vásquez explica la necesidad de enfocar el desarrollo del proyecto en uno de los cuadrantes del mapa de posicionamiento estratégico.</w:t>
      </w:r>
    </w:p>
    <w:p w14:paraId="0AA68196" w14:textId="77777777" w:rsidR="001B2027" w:rsidRPr="0000135A" w:rsidRDefault="001B2027" w:rsidP="00604815">
      <w:pPr>
        <w:spacing w:line="360" w:lineRule="auto"/>
        <w:jc w:val="both"/>
        <w:rPr>
          <w:color w:val="000000" w:themeColor="text1"/>
          <w:lang w:val="es-ES"/>
        </w:rPr>
      </w:pPr>
    </w:p>
    <w:p w14:paraId="47A2F6D4" w14:textId="77777777" w:rsidR="00672083" w:rsidRPr="0000135A" w:rsidRDefault="67CC1510" w:rsidP="00672083">
      <w:pPr>
        <w:spacing w:line="360" w:lineRule="auto"/>
        <w:jc w:val="center"/>
        <w:rPr>
          <w:lang w:val="es-ES"/>
        </w:rPr>
      </w:pPr>
      <w:r w:rsidRPr="0000135A">
        <w:rPr>
          <w:noProof/>
          <w:lang w:val="es-ES"/>
        </w:rPr>
        <w:drawing>
          <wp:inline distT="0" distB="0" distL="0" distR="0" wp14:anchorId="2FF2AB8E" wp14:editId="3FCFEF09">
            <wp:extent cx="4572000" cy="3429000"/>
            <wp:effectExtent l="0" t="0" r="0" b="0"/>
            <wp:docPr id="1365143130" name="Imagen 1365143130" descr="Grupo de personas posando para una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65143130"/>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14:paraId="4E1EF112" w14:textId="1413237F" w:rsidR="00691B61" w:rsidRPr="0000135A" w:rsidRDefault="00672083" w:rsidP="00691B61">
      <w:pPr>
        <w:spacing w:line="360" w:lineRule="auto"/>
        <w:ind w:left="360" w:right="57"/>
        <w:jc w:val="center"/>
        <w:rPr>
          <w:i/>
          <w:iCs/>
          <w:color w:val="000000" w:themeColor="text1"/>
          <w:sz w:val="18"/>
          <w:szCs w:val="18"/>
          <w:lang w:val="es-ES"/>
        </w:rPr>
      </w:pPr>
      <w:r w:rsidRPr="0000135A">
        <w:rPr>
          <w:i/>
          <w:iCs/>
          <w:color w:val="000000" w:themeColor="text1"/>
          <w:sz w:val="18"/>
          <w:szCs w:val="18"/>
          <w:lang w:val="es-ES"/>
        </w:rPr>
        <w:t xml:space="preserve">Imagen </w:t>
      </w:r>
      <w:r w:rsidR="005716F1" w:rsidRPr="0000135A">
        <w:rPr>
          <w:i/>
          <w:iCs/>
          <w:color w:val="000000" w:themeColor="text1"/>
          <w:sz w:val="18"/>
          <w:szCs w:val="18"/>
          <w:lang w:val="es-ES"/>
        </w:rPr>
        <w:t>6</w:t>
      </w:r>
      <w:r w:rsidRPr="0000135A">
        <w:rPr>
          <w:i/>
          <w:iCs/>
          <w:color w:val="000000" w:themeColor="text1"/>
          <w:sz w:val="18"/>
          <w:szCs w:val="18"/>
          <w:lang w:val="es-ES"/>
        </w:rPr>
        <w:t>. Participantes de los proyectos de colaboración MPCEIP-PUCE, estudiantes, docentes, funcionarios del ministerio y representantes de empresas.</w:t>
      </w:r>
    </w:p>
    <w:p w14:paraId="144A8844" w14:textId="77777777" w:rsidR="00B3226F" w:rsidRPr="0000135A" w:rsidRDefault="00B3226F" w:rsidP="00604815">
      <w:pPr>
        <w:spacing w:line="360" w:lineRule="auto"/>
        <w:jc w:val="both"/>
        <w:rPr>
          <w:color w:val="7030A0"/>
          <w:lang w:val="es-ES"/>
        </w:rPr>
      </w:pPr>
    </w:p>
    <w:p w14:paraId="7485C14D" w14:textId="74572537" w:rsidR="2470CA99" w:rsidRPr="0000135A" w:rsidRDefault="1E507AA8" w:rsidP="00691B61">
      <w:pPr>
        <w:spacing w:after="240" w:line="360" w:lineRule="auto"/>
        <w:rPr>
          <w:b/>
          <w:bCs/>
          <w:lang w:val="es-ES"/>
        </w:rPr>
      </w:pPr>
      <w:r w:rsidRPr="0000135A">
        <w:rPr>
          <w:b/>
          <w:bCs/>
          <w:lang w:val="es-ES"/>
        </w:rPr>
        <w:t>Entre la educación presencial, remota y virtual</w:t>
      </w:r>
      <w:r w:rsidRPr="0000135A">
        <w:rPr>
          <w:lang w:val="es-ES"/>
        </w:rPr>
        <w:t xml:space="preserve"> </w:t>
      </w:r>
    </w:p>
    <w:p w14:paraId="23FA1E09" w14:textId="70CD3402" w:rsidR="1BEC7A4E" w:rsidRPr="0000135A" w:rsidRDefault="2E521A0D" w:rsidP="78037E95">
      <w:pPr>
        <w:spacing w:line="360" w:lineRule="auto"/>
        <w:rPr>
          <w:color w:val="000000" w:themeColor="text1"/>
          <w:lang w:val="es-ES"/>
        </w:rPr>
      </w:pPr>
      <w:r w:rsidRPr="0000135A">
        <w:rPr>
          <w:color w:val="000000" w:themeColor="text1"/>
          <w:lang w:val="es-ES"/>
        </w:rPr>
        <w:t>Con el fin de aclarar diferencias entre las modalidades de educación se definen a continuación la educación presencial, remota y virtual cada una con sus fortalezas y posibilidades.</w:t>
      </w:r>
    </w:p>
    <w:p w14:paraId="3849B03F" w14:textId="062B1FAD" w:rsidR="1BEC7A4E" w:rsidRPr="0000135A" w:rsidRDefault="2E521A0D" w:rsidP="78037E95">
      <w:pPr>
        <w:spacing w:line="360" w:lineRule="auto"/>
        <w:rPr>
          <w:color w:val="000000" w:themeColor="text1"/>
          <w:lang w:val="es-ES"/>
        </w:rPr>
      </w:pPr>
      <w:r w:rsidRPr="0000135A">
        <w:rPr>
          <w:color w:val="000000" w:themeColor="text1"/>
          <w:lang w:val="es-ES"/>
        </w:rPr>
        <w:lastRenderedPageBreak/>
        <w:t xml:space="preserve">La educación presencial, como nos dice Martínez (2017): "ha constituido la base de la transmisión de conocimiento durante siglos, fundamentalmente incorpora el hecho enriquecedor del contacto socializador, de la expresión corporal de sensaciones, anhelos y emociones, imposibles de emular a distancia." </w:t>
      </w:r>
      <w:r w:rsidRPr="0000135A">
        <w:rPr>
          <w:lang w:val="es-ES"/>
        </w:rPr>
        <w:t>Además. facilita el aprendizaje desde la práctica que es importante para adquirir ciertas destrezas manuales relacionadas a las carreras creativas.</w:t>
      </w:r>
    </w:p>
    <w:p w14:paraId="3E633E99" w14:textId="38F83079" w:rsidR="1BEC7A4E" w:rsidRPr="0000135A" w:rsidRDefault="2E521A0D" w:rsidP="78037E95">
      <w:pPr>
        <w:spacing w:line="360" w:lineRule="auto"/>
        <w:rPr>
          <w:color w:val="7030A0"/>
          <w:lang w:val="es-ES"/>
        </w:rPr>
      </w:pPr>
      <w:r w:rsidRPr="0000135A">
        <w:rPr>
          <w:lang w:val="es-ES"/>
        </w:rPr>
        <w:t xml:space="preserve">La virtualidad en la educación, también conocida como educación virtual, permite al estudiante mayor independencia, auto regulación, auto análisis y autoevaluación. Por su versatilidad, el participante maneja su ritmo de aprendizaje y promueve la reflexión, la adquisición y construcción de conocimiento de forma sincrónica y asincrónica. Como afirman Muñoz, Álvarez, Osorio y Cardona, (2006): </w:t>
      </w:r>
      <w:r w:rsidR="00B3226F" w:rsidRPr="0000135A">
        <w:rPr>
          <w:lang w:val="es-ES"/>
        </w:rPr>
        <w:t>“</w:t>
      </w:r>
      <w:r w:rsidRPr="0000135A">
        <w:rPr>
          <w:lang w:val="es-ES"/>
        </w:rPr>
        <w:t>La educación con medios electrónicos (e-</w:t>
      </w:r>
      <w:proofErr w:type="spellStart"/>
      <w:r w:rsidRPr="0000135A">
        <w:rPr>
          <w:lang w:val="es-ES"/>
        </w:rPr>
        <w:t>learning</w:t>
      </w:r>
      <w:proofErr w:type="spellEnd"/>
      <w:r w:rsidRPr="0000135A">
        <w:rPr>
          <w:lang w:val="es-ES"/>
        </w:rPr>
        <w:t>) es considerada una de las más prometedoras para elevar el nivel educativo y la capacitación de la población mundial.</w:t>
      </w:r>
      <w:r w:rsidR="00B3226F" w:rsidRPr="0000135A">
        <w:rPr>
          <w:lang w:val="es-ES"/>
        </w:rPr>
        <w:t>”</w:t>
      </w:r>
    </w:p>
    <w:p w14:paraId="43DC87C3" w14:textId="66D69D6C" w:rsidR="1BEC7A4E" w:rsidRPr="0000135A" w:rsidRDefault="2E521A0D" w:rsidP="78037E95">
      <w:pPr>
        <w:spacing w:line="360" w:lineRule="auto"/>
        <w:rPr>
          <w:lang w:val="es-ES"/>
        </w:rPr>
      </w:pPr>
      <w:r w:rsidRPr="0000135A">
        <w:rPr>
          <w:lang w:val="es-ES"/>
        </w:rPr>
        <w:t xml:space="preserve">La educación remota como expone Balladares (2020): </w:t>
      </w:r>
      <w:r w:rsidR="00B3226F" w:rsidRPr="0000135A">
        <w:rPr>
          <w:lang w:val="es-ES"/>
        </w:rPr>
        <w:t>“</w:t>
      </w:r>
      <w:r w:rsidRPr="0000135A">
        <w:rPr>
          <w:lang w:val="es-ES"/>
        </w:rPr>
        <w:t>(…) se acuña a partir del término en inglés e-</w:t>
      </w:r>
      <w:proofErr w:type="spellStart"/>
      <w:r w:rsidRPr="0000135A">
        <w:rPr>
          <w:lang w:val="es-ES"/>
        </w:rPr>
        <w:t>learning</w:t>
      </w:r>
      <w:proofErr w:type="spellEnd"/>
      <w:r w:rsidRPr="0000135A">
        <w:rPr>
          <w:lang w:val="es-ES"/>
        </w:rPr>
        <w:t xml:space="preserve"> (</w:t>
      </w:r>
      <w:proofErr w:type="spellStart"/>
      <w:r w:rsidRPr="0000135A">
        <w:rPr>
          <w:i/>
          <w:iCs/>
          <w:lang w:val="es-ES"/>
        </w:rPr>
        <w:t>electronic</w:t>
      </w:r>
      <w:proofErr w:type="spellEnd"/>
      <w:r w:rsidRPr="0000135A">
        <w:rPr>
          <w:i/>
          <w:iCs/>
          <w:lang w:val="es-ES"/>
        </w:rPr>
        <w:t xml:space="preserve"> </w:t>
      </w:r>
      <w:proofErr w:type="spellStart"/>
      <w:r w:rsidRPr="0000135A">
        <w:rPr>
          <w:i/>
          <w:iCs/>
          <w:lang w:val="es-ES"/>
        </w:rPr>
        <w:t>learning</w:t>
      </w:r>
      <w:proofErr w:type="spellEnd"/>
      <w:r w:rsidRPr="0000135A">
        <w:rPr>
          <w:lang w:val="es-ES"/>
        </w:rPr>
        <w:t>), que contempla un aprendizaje que se realiza a través de internet con medios electrónicos o recursos virtuales o digitales.</w:t>
      </w:r>
      <w:r w:rsidR="00B3226F" w:rsidRPr="0000135A">
        <w:rPr>
          <w:lang w:val="es-ES"/>
        </w:rPr>
        <w:t>”</w:t>
      </w:r>
      <w:r w:rsidRPr="0000135A">
        <w:rPr>
          <w:lang w:val="es-ES"/>
        </w:rPr>
        <w:t xml:space="preserve"> El docente desempeña el papel de facilitador que guía el proceso de enseñanza-aprendizaje mediado por las TIC y se encarga del acompañamiento permanente al discente mediante videoconferencias y tutorización. </w:t>
      </w:r>
    </w:p>
    <w:p w14:paraId="29BC7EA8" w14:textId="3E81A696" w:rsidR="1BEC7A4E" w:rsidRPr="0000135A" w:rsidRDefault="1BEC7A4E" w:rsidP="78037E95">
      <w:pPr>
        <w:spacing w:line="360" w:lineRule="auto"/>
        <w:rPr>
          <w:color w:val="000000" w:themeColor="text1"/>
          <w:lang w:val="es-ES"/>
        </w:rPr>
      </w:pPr>
    </w:p>
    <w:p w14:paraId="5935CF89" w14:textId="711082C9" w:rsidR="1BEC7A4E" w:rsidRPr="0000135A" w:rsidRDefault="2F555095" w:rsidP="6DDB6EBD">
      <w:pPr>
        <w:spacing w:line="360" w:lineRule="auto"/>
        <w:rPr>
          <w:color w:val="000000" w:themeColor="text1"/>
          <w:lang w:val="es-ES"/>
        </w:rPr>
      </w:pPr>
      <w:r w:rsidRPr="0000135A">
        <w:rPr>
          <w:color w:val="000000" w:themeColor="text1"/>
          <w:lang w:val="es-ES"/>
        </w:rPr>
        <w:t xml:space="preserve">Durante </w:t>
      </w:r>
      <w:r w:rsidR="147E1135" w:rsidRPr="0000135A">
        <w:rPr>
          <w:color w:val="000000" w:themeColor="text1"/>
          <w:lang w:val="es-ES"/>
        </w:rPr>
        <w:t xml:space="preserve">la cuarentena </w:t>
      </w:r>
      <w:r w:rsidR="44AFB685" w:rsidRPr="0000135A">
        <w:rPr>
          <w:color w:val="000000" w:themeColor="text1"/>
          <w:lang w:val="es-ES"/>
        </w:rPr>
        <w:t>todas las instituciones educativas tuvi</w:t>
      </w:r>
      <w:r w:rsidR="3BAB8BD3" w:rsidRPr="0000135A">
        <w:rPr>
          <w:color w:val="000000" w:themeColor="text1"/>
          <w:lang w:val="es-ES"/>
        </w:rPr>
        <w:t>eron</w:t>
      </w:r>
      <w:r w:rsidR="44AFB685" w:rsidRPr="0000135A">
        <w:rPr>
          <w:color w:val="000000" w:themeColor="text1"/>
          <w:lang w:val="es-ES"/>
        </w:rPr>
        <w:t xml:space="preserve"> la gran tarea de adaptar</w:t>
      </w:r>
      <w:r w:rsidR="3BAB8BD3" w:rsidRPr="0000135A">
        <w:rPr>
          <w:color w:val="000000" w:themeColor="text1"/>
          <w:lang w:val="es-ES"/>
        </w:rPr>
        <w:t>se</w:t>
      </w:r>
      <w:r w:rsidRPr="0000135A">
        <w:rPr>
          <w:color w:val="000000" w:themeColor="text1"/>
          <w:lang w:val="es-ES"/>
        </w:rPr>
        <w:t xml:space="preserve"> a l</w:t>
      </w:r>
      <w:r w:rsidR="0064BADF" w:rsidRPr="0000135A">
        <w:rPr>
          <w:color w:val="000000" w:themeColor="text1"/>
          <w:lang w:val="es-ES"/>
        </w:rPr>
        <w:t>os medios disponibles para dar continuidad al periodo acadé</w:t>
      </w:r>
      <w:r w:rsidR="0064BADF" w:rsidRPr="0000135A">
        <w:rPr>
          <w:lang w:val="es-ES"/>
        </w:rPr>
        <w:t>mico</w:t>
      </w:r>
      <w:r w:rsidR="11343A70" w:rsidRPr="0000135A">
        <w:rPr>
          <w:lang w:val="es-ES"/>
        </w:rPr>
        <w:t>. E</w:t>
      </w:r>
      <w:r w:rsidR="1C03B2ED" w:rsidRPr="0000135A">
        <w:rPr>
          <w:lang w:val="es-ES"/>
        </w:rPr>
        <w:t xml:space="preserve">l confinamiento en los hogares obligó a implementar recursos </w:t>
      </w:r>
      <w:r w:rsidR="6CB5B6BC" w:rsidRPr="0000135A">
        <w:rPr>
          <w:lang w:val="es-ES"/>
        </w:rPr>
        <w:t>accesibles</w:t>
      </w:r>
      <w:r w:rsidR="1C03B2ED" w:rsidRPr="0000135A">
        <w:rPr>
          <w:lang w:val="es-ES"/>
        </w:rPr>
        <w:t xml:space="preserve"> </w:t>
      </w:r>
      <w:r w:rsidR="6C09AF69" w:rsidRPr="0000135A">
        <w:rPr>
          <w:lang w:val="es-ES"/>
        </w:rPr>
        <w:t xml:space="preserve">que permitan dar continuidad un periodo académico </w:t>
      </w:r>
      <w:r w:rsidR="040FB440" w:rsidRPr="0000135A">
        <w:rPr>
          <w:lang w:val="es-ES"/>
        </w:rPr>
        <w:t>cuyo desarrollo</w:t>
      </w:r>
      <w:r w:rsidR="6C030867" w:rsidRPr="0000135A">
        <w:rPr>
          <w:lang w:val="es-ES"/>
        </w:rPr>
        <w:t xml:space="preserve"> </w:t>
      </w:r>
      <w:r w:rsidR="44DFDACC" w:rsidRPr="0000135A">
        <w:rPr>
          <w:lang w:val="es-ES"/>
        </w:rPr>
        <w:t xml:space="preserve">presencial </w:t>
      </w:r>
      <w:r w:rsidR="71BA0508" w:rsidRPr="0000135A">
        <w:rPr>
          <w:lang w:val="es-ES"/>
        </w:rPr>
        <w:t xml:space="preserve">fue </w:t>
      </w:r>
      <w:r w:rsidR="44DFDACC" w:rsidRPr="0000135A">
        <w:rPr>
          <w:lang w:val="es-ES"/>
        </w:rPr>
        <w:t xml:space="preserve">de </w:t>
      </w:r>
      <w:r w:rsidR="76CBBF41" w:rsidRPr="0000135A">
        <w:rPr>
          <w:lang w:val="es-ES"/>
        </w:rPr>
        <w:t>cuatro</w:t>
      </w:r>
      <w:r w:rsidR="43340AE5" w:rsidRPr="0000135A">
        <w:rPr>
          <w:lang w:val="es-ES"/>
        </w:rPr>
        <w:t xml:space="preserve"> semanas.</w:t>
      </w:r>
      <w:r w:rsidR="381D3AF6" w:rsidRPr="0000135A">
        <w:rPr>
          <w:lang w:val="es-ES"/>
        </w:rPr>
        <w:t xml:space="preserve"> </w:t>
      </w:r>
      <w:r w:rsidR="1691905D" w:rsidRPr="0000135A">
        <w:rPr>
          <w:lang w:val="es-ES"/>
        </w:rPr>
        <w:t xml:space="preserve">La </w:t>
      </w:r>
      <w:r w:rsidR="381D3AF6" w:rsidRPr="0000135A">
        <w:rPr>
          <w:lang w:val="es-ES"/>
        </w:rPr>
        <w:t>nece</w:t>
      </w:r>
      <w:r w:rsidR="381D3AF6" w:rsidRPr="0000135A">
        <w:rPr>
          <w:color w:val="000000" w:themeColor="text1"/>
          <w:lang w:val="es-ES"/>
        </w:rPr>
        <w:t xml:space="preserve">sidad de </w:t>
      </w:r>
      <w:r w:rsidR="15CF21FC" w:rsidRPr="0000135A">
        <w:rPr>
          <w:color w:val="000000" w:themeColor="text1"/>
          <w:lang w:val="es-ES"/>
        </w:rPr>
        <w:t>mantener</w:t>
      </w:r>
      <w:r w:rsidR="0E98F03B" w:rsidRPr="0000135A">
        <w:rPr>
          <w:color w:val="000000" w:themeColor="text1"/>
          <w:lang w:val="es-ES"/>
        </w:rPr>
        <w:t xml:space="preserve"> los proyectos en </w:t>
      </w:r>
      <w:r w:rsidR="40742B03" w:rsidRPr="0000135A">
        <w:rPr>
          <w:color w:val="000000" w:themeColor="text1"/>
          <w:lang w:val="es-ES"/>
        </w:rPr>
        <w:t>marcha</w:t>
      </w:r>
      <w:r w:rsidR="0E98F03B" w:rsidRPr="0000135A">
        <w:rPr>
          <w:color w:val="000000" w:themeColor="text1"/>
          <w:lang w:val="es-ES"/>
        </w:rPr>
        <w:t xml:space="preserve"> </w:t>
      </w:r>
      <w:r w:rsidR="7F3C077A" w:rsidRPr="0000135A">
        <w:rPr>
          <w:color w:val="000000" w:themeColor="text1"/>
          <w:lang w:val="es-ES"/>
        </w:rPr>
        <w:t xml:space="preserve">aceleró la </w:t>
      </w:r>
      <w:r w:rsidR="6324FB83" w:rsidRPr="0000135A">
        <w:rPr>
          <w:color w:val="000000" w:themeColor="text1"/>
          <w:lang w:val="es-ES"/>
        </w:rPr>
        <w:t>ejecución</w:t>
      </w:r>
      <w:r w:rsidR="7F3C077A" w:rsidRPr="0000135A">
        <w:rPr>
          <w:color w:val="000000" w:themeColor="text1"/>
          <w:lang w:val="es-ES"/>
        </w:rPr>
        <w:t xml:space="preserve"> de procesos virtuales </w:t>
      </w:r>
      <w:r w:rsidR="61564524" w:rsidRPr="0000135A">
        <w:rPr>
          <w:color w:val="000000" w:themeColor="text1"/>
          <w:lang w:val="es-ES"/>
        </w:rPr>
        <w:t xml:space="preserve">que la universidad </w:t>
      </w:r>
      <w:r w:rsidR="6324FB83" w:rsidRPr="0000135A">
        <w:rPr>
          <w:color w:val="000000" w:themeColor="text1"/>
          <w:lang w:val="es-ES"/>
        </w:rPr>
        <w:t>venía implementando años atrás</w:t>
      </w:r>
      <w:r w:rsidR="70CF33B6" w:rsidRPr="0000135A">
        <w:rPr>
          <w:color w:val="000000" w:themeColor="text1"/>
          <w:lang w:val="es-ES"/>
        </w:rPr>
        <w:t xml:space="preserve"> mediante un entorno virtual de aprendizaje </w:t>
      </w:r>
      <w:r w:rsidR="6CF23572" w:rsidRPr="0000135A">
        <w:rPr>
          <w:color w:val="000000" w:themeColor="text1"/>
          <w:lang w:val="es-ES"/>
        </w:rPr>
        <w:t>(</w:t>
      </w:r>
      <w:r w:rsidR="70CF33B6" w:rsidRPr="0000135A">
        <w:rPr>
          <w:color w:val="000000" w:themeColor="text1"/>
          <w:lang w:val="es-ES"/>
        </w:rPr>
        <w:t>EVA</w:t>
      </w:r>
      <w:r w:rsidR="1373F5C8" w:rsidRPr="0000135A">
        <w:rPr>
          <w:color w:val="000000" w:themeColor="text1"/>
          <w:lang w:val="es-ES"/>
        </w:rPr>
        <w:t>)</w:t>
      </w:r>
      <w:r w:rsidR="666D0B6E" w:rsidRPr="0000135A">
        <w:rPr>
          <w:color w:val="000000" w:themeColor="text1"/>
          <w:lang w:val="es-ES"/>
        </w:rPr>
        <w:t xml:space="preserve">, a la vez obligó a los docentes y tutores </w:t>
      </w:r>
      <w:r w:rsidR="508C784A" w:rsidRPr="0000135A">
        <w:rPr>
          <w:color w:val="000000" w:themeColor="text1"/>
          <w:lang w:val="es-ES"/>
        </w:rPr>
        <w:t xml:space="preserve">a </w:t>
      </w:r>
      <w:r w:rsidR="666D0B6E" w:rsidRPr="0000135A">
        <w:rPr>
          <w:color w:val="000000" w:themeColor="text1"/>
          <w:lang w:val="es-ES"/>
        </w:rPr>
        <w:t xml:space="preserve">familiarizarse con distintos recursos virtuales que </w:t>
      </w:r>
      <w:r w:rsidR="19CAD99C" w:rsidRPr="0000135A">
        <w:rPr>
          <w:color w:val="000000" w:themeColor="text1"/>
          <w:lang w:val="es-ES"/>
        </w:rPr>
        <w:t xml:space="preserve">habían sido subutilizados y </w:t>
      </w:r>
      <w:r w:rsidR="10AB4B98" w:rsidRPr="0000135A">
        <w:rPr>
          <w:color w:val="000000" w:themeColor="text1"/>
          <w:lang w:val="es-ES"/>
        </w:rPr>
        <w:t>acortar la brecha tecnológica.</w:t>
      </w:r>
      <w:r w:rsidR="020B2B9B" w:rsidRPr="0000135A">
        <w:rPr>
          <w:color w:val="000000" w:themeColor="text1"/>
          <w:lang w:val="es-ES"/>
        </w:rPr>
        <w:t xml:space="preserve"> </w:t>
      </w:r>
    </w:p>
    <w:p w14:paraId="424B9FF5" w14:textId="33321A0E" w:rsidR="1BEC7A4E" w:rsidRPr="0000135A" w:rsidRDefault="1BEC7A4E" w:rsidP="6DDB6EBD">
      <w:pPr>
        <w:spacing w:line="360" w:lineRule="auto"/>
        <w:rPr>
          <w:color w:val="000000" w:themeColor="text1"/>
          <w:lang w:val="es-ES"/>
        </w:rPr>
      </w:pPr>
    </w:p>
    <w:p w14:paraId="5A15C76C" w14:textId="67AF015F" w:rsidR="0B0CF950" w:rsidRPr="0000135A" w:rsidRDefault="001408DB" w:rsidP="00535335">
      <w:pPr>
        <w:spacing w:line="360" w:lineRule="auto"/>
        <w:rPr>
          <w:lang w:val="es-ES"/>
        </w:rPr>
      </w:pPr>
      <w:r w:rsidRPr="0000135A">
        <w:rPr>
          <w:lang w:val="es-ES"/>
        </w:rPr>
        <w:t>El taller</w:t>
      </w:r>
      <w:r w:rsidR="006652F0" w:rsidRPr="0000135A">
        <w:rPr>
          <w:lang w:val="es-ES"/>
        </w:rPr>
        <w:t xml:space="preserve"> </w:t>
      </w:r>
      <w:r w:rsidR="159B638B" w:rsidRPr="0000135A">
        <w:rPr>
          <w:lang w:val="es-ES"/>
        </w:rPr>
        <w:t>inicia con</w:t>
      </w:r>
      <w:r w:rsidR="3EF575B7" w:rsidRPr="0000135A">
        <w:rPr>
          <w:lang w:val="es-ES"/>
        </w:rPr>
        <w:t xml:space="preserve"> </w:t>
      </w:r>
      <w:r w:rsidR="00535A06" w:rsidRPr="0000135A">
        <w:rPr>
          <w:lang w:val="es-ES"/>
        </w:rPr>
        <w:t>una</w:t>
      </w:r>
      <w:r w:rsidR="625B7121" w:rsidRPr="0000135A">
        <w:rPr>
          <w:lang w:val="es-ES"/>
        </w:rPr>
        <w:t xml:space="preserve"> modalidad</w:t>
      </w:r>
      <w:r w:rsidR="5249193F" w:rsidRPr="0000135A">
        <w:rPr>
          <w:lang w:val="es-ES"/>
        </w:rPr>
        <w:t xml:space="preserve"> presencial</w:t>
      </w:r>
      <w:r w:rsidR="006652F0" w:rsidRPr="0000135A">
        <w:rPr>
          <w:lang w:val="es-ES"/>
        </w:rPr>
        <w:t xml:space="preserve"> </w:t>
      </w:r>
      <w:r w:rsidR="3D91C52F" w:rsidRPr="0000135A">
        <w:rPr>
          <w:lang w:val="es-ES"/>
        </w:rPr>
        <w:t xml:space="preserve">lo que </w:t>
      </w:r>
      <w:r w:rsidR="006652F0" w:rsidRPr="0000135A">
        <w:rPr>
          <w:lang w:val="es-ES"/>
        </w:rPr>
        <w:t>brind</w:t>
      </w:r>
      <w:r w:rsidR="402A9C86" w:rsidRPr="0000135A">
        <w:rPr>
          <w:lang w:val="es-ES"/>
        </w:rPr>
        <w:t>a</w:t>
      </w:r>
      <w:r w:rsidR="006652F0" w:rsidRPr="0000135A">
        <w:rPr>
          <w:lang w:val="es-ES"/>
        </w:rPr>
        <w:t xml:space="preserve"> la </w:t>
      </w:r>
      <w:r w:rsidR="42842100" w:rsidRPr="0000135A">
        <w:rPr>
          <w:lang w:val="es-ES"/>
        </w:rPr>
        <w:t xml:space="preserve">oportunidad de </w:t>
      </w:r>
      <w:r w:rsidR="45E0B98D" w:rsidRPr="0000135A">
        <w:rPr>
          <w:lang w:val="es-ES"/>
        </w:rPr>
        <w:t>que todos los participantes interactúen</w:t>
      </w:r>
      <w:r w:rsidR="42842100" w:rsidRPr="0000135A">
        <w:rPr>
          <w:lang w:val="es-ES"/>
        </w:rPr>
        <w:t xml:space="preserve">, </w:t>
      </w:r>
      <w:r w:rsidR="006652F0" w:rsidRPr="0000135A">
        <w:rPr>
          <w:lang w:val="es-ES"/>
        </w:rPr>
        <w:t xml:space="preserve">se </w:t>
      </w:r>
      <w:r w:rsidR="00EA4F54" w:rsidRPr="0000135A">
        <w:rPr>
          <w:lang w:val="es-ES"/>
        </w:rPr>
        <w:t>re</w:t>
      </w:r>
      <w:r w:rsidR="006652F0" w:rsidRPr="0000135A">
        <w:rPr>
          <w:lang w:val="es-ES"/>
        </w:rPr>
        <w:t xml:space="preserve">conozcan </w:t>
      </w:r>
      <w:r w:rsidR="00EA4F54" w:rsidRPr="0000135A">
        <w:rPr>
          <w:lang w:val="es-ES"/>
        </w:rPr>
        <w:t xml:space="preserve">en sus </w:t>
      </w:r>
      <w:r w:rsidR="3ED1E839" w:rsidRPr="0000135A">
        <w:rPr>
          <w:lang w:val="es-ES"/>
        </w:rPr>
        <w:t>capacidades</w:t>
      </w:r>
      <w:r w:rsidR="00EA4F54" w:rsidRPr="0000135A">
        <w:rPr>
          <w:lang w:val="es-ES"/>
        </w:rPr>
        <w:t xml:space="preserve">, afinidades </w:t>
      </w:r>
      <w:r w:rsidR="00640614" w:rsidRPr="0000135A">
        <w:rPr>
          <w:lang w:val="es-ES"/>
        </w:rPr>
        <w:t xml:space="preserve">y empaticen, </w:t>
      </w:r>
      <w:r w:rsidR="52B1D0E7" w:rsidRPr="0000135A">
        <w:rPr>
          <w:lang w:val="es-ES"/>
        </w:rPr>
        <w:t>formándose</w:t>
      </w:r>
      <w:r w:rsidR="42842100" w:rsidRPr="0000135A">
        <w:rPr>
          <w:lang w:val="es-ES"/>
        </w:rPr>
        <w:t xml:space="preserve"> grupo</w:t>
      </w:r>
      <w:r w:rsidR="32C53B15" w:rsidRPr="0000135A">
        <w:rPr>
          <w:lang w:val="es-ES"/>
        </w:rPr>
        <w:t>s</w:t>
      </w:r>
      <w:r w:rsidR="42842100" w:rsidRPr="0000135A">
        <w:rPr>
          <w:lang w:val="es-ES"/>
        </w:rPr>
        <w:t xml:space="preserve"> de trabajo </w:t>
      </w:r>
      <w:r w:rsidR="50E8261B" w:rsidRPr="0000135A">
        <w:rPr>
          <w:lang w:val="es-ES"/>
        </w:rPr>
        <w:t>interdisciplinario</w:t>
      </w:r>
      <w:r w:rsidR="00640614" w:rsidRPr="0000135A">
        <w:rPr>
          <w:lang w:val="es-ES"/>
        </w:rPr>
        <w:t xml:space="preserve">. </w:t>
      </w:r>
      <w:r w:rsidR="64FD0FC3" w:rsidRPr="0000135A">
        <w:rPr>
          <w:lang w:val="es-ES"/>
        </w:rPr>
        <w:t>A</w:t>
      </w:r>
      <w:r w:rsidR="00640614" w:rsidRPr="0000135A">
        <w:rPr>
          <w:lang w:val="es-ES"/>
        </w:rPr>
        <w:t xml:space="preserve">l </w:t>
      </w:r>
      <w:r w:rsidR="42842100" w:rsidRPr="0000135A">
        <w:rPr>
          <w:lang w:val="es-ES"/>
        </w:rPr>
        <w:t xml:space="preserve">tener un acercamiento a los empresarios </w:t>
      </w:r>
      <w:r w:rsidR="00640614" w:rsidRPr="0000135A">
        <w:rPr>
          <w:lang w:val="es-ES"/>
        </w:rPr>
        <w:t xml:space="preserve">a través </w:t>
      </w:r>
      <w:r w:rsidR="68D4F7BE" w:rsidRPr="0000135A">
        <w:rPr>
          <w:lang w:val="es-ES"/>
        </w:rPr>
        <w:t>una actividad</w:t>
      </w:r>
      <w:r w:rsidR="42842100" w:rsidRPr="0000135A">
        <w:rPr>
          <w:lang w:val="es-ES"/>
        </w:rPr>
        <w:t xml:space="preserve"> </w:t>
      </w:r>
      <w:r w:rsidR="590758B2" w:rsidRPr="0000135A">
        <w:rPr>
          <w:lang w:val="es-ES"/>
        </w:rPr>
        <w:t>grupal</w:t>
      </w:r>
      <w:r w:rsidR="00640614" w:rsidRPr="0000135A">
        <w:rPr>
          <w:lang w:val="es-ES"/>
        </w:rPr>
        <w:t xml:space="preserve">, </w:t>
      </w:r>
      <w:r w:rsidR="00282200" w:rsidRPr="0000135A">
        <w:rPr>
          <w:lang w:val="es-ES"/>
        </w:rPr>
        <w:t xml:space="preserve">se conocieron mediante </w:t>
      </w:r>
      <w:r w:rsidR="4A9B66AF" w:rsidRPr="0000135A">
        <w:rPr>
          <w:lang w:val="es-ES"/>
        </w:rPr>
        <w:t>una</w:t>
      </w:r>
      <w:r w:rsidR="00282200" w:rsidRPr="0000135A">
        <w:rPr>
          <w:lang w:val="es-ES"/>
        </w:rPr>
        <w:t xml:space="preserve"> entrevista inicial </w:t>
      </w:r>
      <w:r w:rsidR="590758B2" w:rsidRPr="0000135A">
        <w:rPr>
          <w:lang w:val="es-ES"/>
        </w:rPr>
        <w:t xml:space="preserve">las fortalezas, debilidades y necesidades </w:t>
      </w:r>
      <w:r w:rsidR="0B2AB2B2" w:rsidRPr="0000135A">
        <w:rPr>
          <w:lang w:val="es-ES"/>
        </w:rPr>
        <w:t xml:space="preserve">de </w:t>
      </w:r>
      <w:r w:rsidR="00282200" w:rsidRPr="0000135A">
        <w:rPr>
          <w:lang w:val="es-ES"/>
        </w:rPr>
        <w:t xml:space="preserve">la </w:t>
      </w:r>
      <w:r w:rsidR="0B2AB2B2" w:rsidRPr="0000135A">
        <w:rPr>
          <w:lang w:val="es-ES"/>
        </w:rPr>
        <w:t>empresa</w:t>
      </w:r>
      <w:r w:rsidR="590758B2" w:rsidRPr="0000135A">
        <w:rPr>
          <w:lang w:val="es-ES"/>
        </w:rPr>
        <w:t>.</w:t>
      </w:r>
      <w:r w:rsidR="0000135A">
        <w:rPr>
          <w:lang w:val="es-ES"/>
        </w:rPr>
        <w:t xml:space="preserve"> </w:t>
      </w:r>
      <w:r w:rsidR="2F1195AF" w:rsidRPr="0000135A">
        <w:rPr>
          <w:lang w:val="es-ES"/>
        </w:rPr>
        <w:t xml:space="preserve">La modalidad empleada a partir del distanciamiento social es la </w:t>
      </w:r>
      <w:r w:rsidR="341004F8" w:rsidRPr="0000135A">
        <w:rPr>
          <w:lang w:val="es-ES"/>
        </w:rPr>
        <w:t>modalidad</w:t>
      </w:r>
      <w:r w:rsidR="1A74633A" w:rsidRPr="0000135A">
        <w:rPr>
          <w:lang w:val="es-ES"/>
        </w:rPr>
        <w:t xml:space="preserve"> remota</w:t>
      </w:r>
      <w:r w:rsidR="3A7FED4D" w:rsidRPr="0000135A">
        <w:rPr>
          <w:lang w:val="es-ES"/>
        </w:rPr>
        <w:t xml:space="preserve"> </w:t>
      </w:r>
      <w:r w:rsidR="1F29947C" w:rsidRPr="0000135A">
        <w:rPr>
          <w:lang w:val="es-ES"/>
        </w:rPr>
        <w:t xml:space="preserve">que se apoya entre el espacio de videoconferencias y el entorno </w:t>
      </w:r>
      <w:r w:rsidR="3E9C2D04" w:rsidRPr="0000135A">
        <w:rPr>
          <w:lang w:val="es-ES"/>
        </w:rPr>
        <w:t xml:space="preserve">virtual </w:t>
      </w:r>
      <w:r w:rsidR="1F29947C" w:rsidRPr="0000135A">
        <w:rPr>
          <w:lang w:val="es-ES"/>
        </w:rPr>
        <w:t xml:space="preserve">de aprendizaje, </w:t>
      </w:r>
      <w:r w:rsidR="378215DB" w:rsidRPr="0000135A">
        <w:rPr>
          <w:lang w:val="es-ES"/>
        </w:rPr>
        <w:t xml:space="preserve">con estos recursos se </w:t>
      </w:r>
      <w:r w:rsidR="1F29947C" w:rsidRPr="0000135A">
        <w:rPr>
          <w:lang w:val="es-ES"/>
        </w:rPr>
        <w:t xml:space="preserve">genera una sinergia de trabajo colaborativo con todos los participantes </w:t>
      </w:r>
      <w:r w:rsidR="3DAC8FE1" w:rsidRPr="0000135A">
        <w:rPr>
          <w:lang w:val="es-ES"/>
        </w:rPr>
        <w:t xml:space="preserve">tanto internos como externos </w:t>
      </w:r>
      <w:r w:rsidR="1F29947C" w:rsidRPr="0000135A">
        <w:rPr>
          <w:lang w:val="es-ES"/>
        </w:rPr>
        <w:t xml:space="preserve">del </w:t>
      </w:r>
      <w:r w:rsidR="7F74997C" w:rsidRPr="0000135A">
        <w:rPr>
          <w:lang w:val="es-ES"/>
        </w:rPr>
        <w:t xml:space="preserve">proyecto. </w:t>
      </w:r>
      <w:r w:rsidR="62726CE4" w:rsidRPr="0000135A">
        <w:rPr>
          <w:lang w:val="es-ES"/>
        </w:rPr>
        <w:t xml:space="preserve">La conciencia de todos los involucrados frente a la emergencia sanitaria </w:t>
      </w:r>
      <w:r w:rsidR="00B74F81" w:rsidRPr="0000135A">
        <w:rPr>
          <w:lang w:val="es-ES"/>
        </w:rPr>
        <w:t xml:space="preserve">sensibilizó, comprometió </w:t>
      </w:r>
      <w:r w:rsidR="00A45E51" w:rsidRPr="0000135A">
        <w:rPr>
          <w:lang w:val="es-ES"/>
        </w:rPr>
        <w:t xml:space="preserve">y formó </w:t>
      </w:r>
      <w:r w:rsidR="00A45E51" w:rsidRPr="0000135A">
        <w:rPr>
          <w:color w:val="000000" w:themeColor="text1"/>
          <w:lang w:val="es-ES"/>
        </w:rPr>
        <w:t xml:space="preserve">naturalmente </w:t>
      </w:r>
      <w:r w:rsidR="62726CE4" w:rsidRPr="0000135A">
        <w:rPr>
          <w:lang w:val="es-ES"/>
        </w:rPr>
        <w:t xml:space="preserve">un canal </w:t>
      </w:r>
      <w:r w:rsidR="62726CE4" w:rsidRPr="0000135A">
        <w:rPr>
          <w:lang w:val="es-ES"/>
        </w:rPr>
        <w:lastRenderedPageBreak/>
        <w:t xml:space="preserve">para facilitar a través de todos los medios posibles la comunicación </w:t>
      </w:r>
      <w:r w:rsidR="02AEC0AB" w:rsidRPr="0000135A">
        <w:rPr>
          <w:lang w:val="es-ES"/>
        </w:rPr>
        <w:t>multi</w:t>
      </w:r>
      <w:r w:rsidR="62726CE4" w:rsidRPr="0000135A">
        <w:rPr>
          <w:lang w:val="es-ES"/>
        </w:rPr>
        <w:t xml:space="preserve">direccional, </w:t>
      </w:r>
      <w:r w:rsidR="64EEA080" w:rsidRPr="0000135A">
        <w:rPr>
          <w:lang w:val="es-ES"/>
        </w:rPr>
        <w:t>aunado a esto el contacto previo entre empresarios y estudiantes</w:t>
      </w:r>
      <w:r w:rsidR="49324D10" w:rsidRPr="0000135A">
        <w:rPr>
          <w:lang w:val="es-ES"/>
        </w:rPr>
        <w:t>.</w:t>
      </w:r>
    </w:p>
    <w:p w14:paraId="30DB24CF" w14:textId="38FF2BB2" w:rsidR="0B0CF950" w:rsidRPr="0000135A" w:rsidRDefault="0B0CF950" w:rsidP="0B0CF950">
      <w:pPr>
        <w:spacing w:line="360" w:lineRule="auto"/>
        <w:jc w:val="center"/>
        <w:rPr>
          <w:lang w:val="es-ES"/>
        </w:rPr>
      </w:pPr>
    </w:p>
    <w:p w14:paraId="1875E7E7" w14:textId="6ADBD7DC" w:rsidR="00B3226F" w:rsidRPr="0000135A" w:rsidRDefault="1E507AA8" w:rsidP="00691B61">
      <w:pPr>
        <w:spacing w:after="240" w:line="360" w:lineRule="auto"/>
        <w:rPr>
          <w:b/>
          <w:i/>
          <w:iCs/>
          <w:sz w:val="22"/>
          <w:szCs w:val="22"/>
          <w:lang w:val="es-ES"/>
        </w:rPr>
      </w:pPr>
      <w:r w:rsidRPr="0000135A">
        <w:rPr>
          <w:b/>
          <w:i/>
          <w:iCs/>
          <w:sz w:val="22"/>
          <w:szCs w:val="22"/>
          <w:lang w:val="es-ES"/>
        </w:rPr>
        <w:t xml:space="preserve">La adaptación curricular a la modalidad remota durante la pandemia </w:t>
      </w:r>
    </w:p>
    <w:p w14:paraId="1272C6A0" w14:textId="7177412E" w:rsidR="5DAE14CC" w:rsidRPr="0000135A" w:rsidRDefault="5DAE14CC" w:rsidP="3BF7FB09">
      <w:pPr>
        <w:spacing w:line="360" w:lineRule="auto"/>
        <w:rPr>
          <w:lang w:val="es-ES"/>
        </w:rPr>
      </w:pPr>
      <w:r w:rsidRPr="0000135A">
        <w:rPr>
          <w:lang w:val="es-ES"/>
        </w:rPr>
        <w:t xml:space="preserve">Frente a </w:t>
      </w:r>
      <w:r w:rsidR="596CC3CD" w:rsidRPr="0000135A">
        <w:rPr>
          <w:lang w:val="es-ES"/>
        </w:rPr>
        <w:t xml:space="preserve">la situación de pandemia durante el periodo 2020-01, la </w:t>
      </w:r>
      <w:r w:rsidR="0028E66D" w:rsidRPr="0000135A">
        <w:rPr>
          <w:lang w:val="es-ES"/>
        </w:rPr>
        <w:t>asignatura</w:t>
      </w:r>
      <w:r w:rsidR="596CC3CD" w:rsidRPr="0000135A">
        <w:rPr>
          <w:lang w:val="es-ES"/>
        </w:rPr>
        <w:t xml:space="preserve"> se adapt</w:t>
      </w:r>
      <w:r w:rsidR="680B8C9C" w:rsidRPr="0000135A">
        <w:rPr>
          <w:lang w:val="es-ES"/>
        </w:rPr>
        <w:t>a</w:t>
      </w:r>
      <w:r w:rsidR="596CC3CD" w:rsidRPr="0000135A">
        <w:rPr>
          <w:lang w:val="es-ES"/>
        </w:rPr>
        <w:t xml:space="preserve"> a</w:t>
      </w:r>
      <w:r w:rsidR="0F967995" w:rsidRPr="0000135A">
        <w:rPr>
          <w:lang w:val="es-ES"/>
        </w:rPr>
        <w:t xml:space="preserve"> la modalidad</w:t>
      </w:r>
      <w:r w:rsidR="596CC3CD" w:rsidRPr="0000135A">
        <w:rPr>
          <w:lang w:val="es-ES"/>
        </w:rPr>
        <w:t xml:space="preserve"> </w:t>
      </w:r>
      <w:r w:rsidR="357EB1D3" w:rsidRPr="0000135A">
        <w:rPr>
          <w:lang w:val="es-ES"/>
        </w:rPr>
        <w:t>remota</w:t>
      </w:r>
      <w:r w:rsidR="596CC3CD" w:rsidRPr="0000135A">
        <w:rPr>
          <w:lang w:val="es-ES"/>
        </w:rPr>
        <w:t xml:space="preserve"> </w:t>
      </w:r>
      <w:r w:rsidR="40E50DBF" w:rsidRPr="0000135A">
        <w:rPr>
          <w:lang w:val="es-ES"/>
        </w:rPr>
        <w:t>a través de l</w:t>
      </w:r>
      <w:r w:rsidR="76EBF301" w:rsidRPr="0000135A">
        <w:rPr>
          <w:lang w:val="es-ES"/>
        </w:rPr>
        <w:t xml:space="preserve">a plataforma </w:t>
      </w:r>
      <w:r w:rsidR="35F0B307" w:rsidRPr="0000135A">
        <w:rPr>
          <w:lang w:val="es-ES"/>
        </w:rPr>
        <w:t>TEAMS de Microsoft</w:t>
      </w:r>
      <w:r w:rsidR="3E59098F" w:rsidRPr="0000135A">
        <w:rPr>
          <w:lang w:val="es-ES"/>
        </w:rPr>
        <w:t>, recurso</w:t>
      </w:r>
      <w:r w:rsidR="2F6DAF5F" w:rsidRPr="0000135A">
        <w:rPr>
          <w:lang w:val="es-ES"/>
        </w:rPr>
        <w:t xml:space="preserve"> que facilitó la adaptación curricular</w:t>
      </w:r>
      <w:r w:rsidR="35F0B307" w:rsidRPr="0000135A">
        <w:rPr>
          <w:lang w:val="es-ES"/>
        </w:rPr>
        <w:t>, y</w:t>
      </w:r>
      <w:r w:rsidR="08A82A40" w:rsidRPr="0000135A">
        <w:rPr>
          <w:lang w:val="es-ES"/>
        </w:rPr>
        <w:t xml:space="preserve">a que </w:t>
      </w:r>
      <w:r w:rsidR="00FF2F8D" w:rsidRPr="0000135A">
        <w:rPr>
          <w:lang w:val="es-ES"/>
        </w:rPr>
        <w:t>los estudiantes poseen una</w:t>
      </w:r>
      <w:r w:rsidR="35F0B307" w:rsidRPr="0000135A">
        <w:rPr>
          <w:lang w:val="es-ES"/>
        </w:rPr>
        <w:t xml:space="preserve"> cuenta</w:t>
      </w:r>
      <w:r w:rsidR="4ECB5F97" w:rsidRPr="0000135A">
        <w:rPr>
          <w:lang w:val="es-ES"/>
        </w:rPr>
        <w:t xml:space="preserve"> en Office 365</w:t>
      </w:r>
      <w:r w:rsidR="542E3E9A" w:rsidRPr="0000135A">
        <w:rPr>
          <w:lang w:val="es-ES"/>
        </w:rPr>
        <w:t>.</w:t>
      </w:r>
      <w:r w:rsidR="01419FCC" w:rsidRPr="0000135A">
        <w:rPr>
          <w:lang w:val="es-ES"/>
        </w:rPr>
        <w:t xml:space="preserve"> Este entorno de trabajo integrado y</w:t>
      </w:r>
      <w:r w:rsidR="70FF8598" w:rsidRPr="0000135A">
        <w:rPr>
          <w:lang w:val="es-ES"/>
        </w:rPr>
        <w:t xml:space="preserve"> </w:t>
      </w:r>
      <w:r w:rsidR="024E0C88" w:rsidRPr="0000135A">
        <w:rPr>
          <w:lang w:val="es-ES"/>
        </w:rPr>
        <w:t xml:space="preserve">sincrónico entre </w:t>
      </w:r>
      <w:r w:rsidR="4D10FE86" w:rsidRPr="0000135A">
        <w:rPr>
          <w:lang w:val="es-ES"/>
        </w:rPr>
        <w:t xml:space="preserve">las herramientas de Office </w:t>
      </w:r>
      <w:r w:rsidR="4428259A" w:rsidRPr="0000135A">
        <w:rPr>
          <w:lang w:val="es-ES"/>
        </w:rPr>
        <w:t xml:space="preserve">volcó </w:t>
      </w:r>
      <w:r w:rsidR="619319B9" w:rsidRPr="0000135A">
        <w:rPr>
          <w:lang w:val="es-ES"/>
        </w:rPr>
        <w:t xml:space="preserve">a los </w:t>
      </w:r>
      <w:r w:rsidR="6284FACA" w:rsidRPr="0000135A">
        <w:rPr>
          <w:lang w:val="es-ES"/>
        </w:rPr>
        <w:t xml:space="preserve">participantes a usarlas </w:t>
      </w:r>
      <w:r w:rsidR="13CA37B1" w:rsidRPr="0000135A">
        <w:rPr>
          <w:lang w:val="es-ES"/>
        </w:rPr>
        <w:t xml:space="preserve">de forma colaborativa a través de la nube. Al respecto, Zapata </w:t>
      </w:r>
      <w:r w:rsidR="05D4B04C" w:rsidRPr="0000135A">
        <w:rPr>
          <w:lang w:val="es-ES"/>
        </w:rPr>
        <w:t xml:space="preserve">(2005) </w:t>
      </w:r>
      <w:r w:rsidR="0394501A" w:rsidRPr="0000135A">
        <w:rPr>
          <w:lang w:val="es-ES"/>
        </w:rPr>
        <w:t xml:space="preserve">citado en Ángel Wilmer (2012) </w:t>
      </w:r>
      <w:r w:rsidR="13CA37B1" w:rsidRPr="0000135A">
        <w:rPr>
          <w:lang w:val="es-ES"/>
        </w:rPr>
        <w:t>afirma</w:t>
      </w:r>
      <w:r w:rsidR="774CECEE" w:rsidRPr="0000135A">
        <w:rPr>
          <w:lang w:val="es-ES"/>
        </w:rPr>
        <w:t>:</w:t>
      </w:r>
    </w:p>
    <w:p w14:paraId="6F9B1FAE" w14:textId="1CFB7DD8" w:rsidR="0AFFF658" w:rsidRPr="0000135A" w:rsidRDefault="0AFFF658" w:rsidP="00564BC5">
      <w:pPr>
        <w:spacing w:before="240" w:after="240" w:line="360" w:lineRule="auto"/>
        <w:ind w:left="720"/>
        <w:rPr>
          <w:sz w:val="20"/>
          <w:szCs w:val="20"/>
          <w:lang w:val="es-ES"/>
        </w:rPr>
      </w:pPr>
      <w:r w:rsidRPr="0000135A">
        <w:rPr>
          <w:sz w:val="20"/>
          <w:szCs w:val="20"/>
          <w:lang w:val="es-ES"/>
        </w:rPr>
        <w:t>Las plataformas incorporan entornos particulares que permiten el trabajo colaborativo entre los alumnos (o entre profesores). Estos entornos posibilitan compartir información, elaborar, modificar, adicionar [...] documentos conjuntos [...] mediante facilidades de programación que establecen actualizaciones simultáneas, diferentes versiones [...] Esta modalidad de trabajo facilita y entrena para la solución de problemas, la toma de decisiones, el trabajo en grupo, etc.</w:t>
      </w:r>
      <w:r w:rsidR="5D9F914A" w:rsidRPr="0000135A">
        <w:rPr>
          <w:sz w:val="20"/>
          <w:szCs w:val="20"/>
          <w:lang w:val="es-ES"/>
        </w:rPr>
        <w:t xml:space="preserve"> (</w:t>
      </w:r>
      <w:r w:rsidR="298E2E5C" w:rsidRPr="0000135A">
        <w:rPr>
          <w:sz w:val="20"/>
          <w:szCs w:val="20"/>
          <w:lang w:val="es-ES"/>
        </w:rPr>
        <w:t xml:space="preserve">p. </w:t>
      </w:r>
      <w:r w:rsidR="5D9F914A" w:rsidRPr="0000135A">
        <w:rPr>
          <w:sz w:val="20"/>
          <w:szCs w:val="20"/>
          <w:lang w:val="es-ES"/>
        </w:rPr>
        <w:t>262)</w:t>
      </w:r>
    </w:p>
    <w:p w14:paraId="6360D484" w14:textId="1D1621D8" w:rsidR="00404D3C" w:rsidRPr="0000135A" w:rsidRDefault="5B3A86E9" w:rsidP="2470CA99">
      <w:pPr>
        <w:spacing w:line="360" w:lineRule="auto"/>
        <w:rPr>
          <w:color w:val="FF0000"/>
          <w:lang w:val="es-ES"/>
        </w:rPr>
      </w:pPr>
      <w:r w:rsidRPr="0000135A">
        <w:rPr>
          <w:lang w:val="es-ES"/>
        </w:rPr>
        <w:t>El uso de herramientas en línea de Google fue</w:t>
      </w:r>
      <w:r w:rsidR="068F0743" w:rsidRPr="0000135A">
        <w:rPr>
          <w:lang w:val="es-ES"/>
        </w:rPr>
        <w:t xml:space="preserve"> </w:t>
      </w:r>
      <w:r w:rsidR="0F0C5E11" w:rsidRPr="0000135A">
        <w:rPr>
          <w:lang w:val="es-ES"/>
        </w:rPr>
        <w:t>aprovechado</w:t>
      </w:r>
      <w:r w:rsidR="068F0743" w:rsidRPr="0000135A">
        <w:rPr>
          <w:lang w:val="es-ES"/>
        </w:rPr>
        <w:t xml:space="preserve"> para </w:t>
      </w:r>
      <w:r w:rsidR="48ADAFED" w:rsidRPr="0000135A">
        <w:rPr>
          <w:lang w:val="es-ES"/>
        </w:rPr>
        <w:t xml:space="preserve">realizar actividades </w:t>
      </w:r>
      <w:r w:rsidR="0A16DC26" w:rsidRPr="0000135A">
        <w:rPr>
          <w:lang w:val="es-ES"/>
        </w:rPr>
        <w:t>que requerían participación de estudiantes</w:t>
      </w:r>
      <w:r w:rsidR="47E5C785" w:rsidRPr="0000135A">
        <w:rPr>
          <w:lang w:val="es-ES"/>
        </w:rPr>
        <w:t xml:space="preserve"> durante </w:t>
      </w:r>
      <w:r w:rsidR="44D6FCC2" w:rsidRPr="0000135A">
        <w:rPr>
          <w:lang w:val="es-ES"/>
        </w:rPr>
        <w:t xml:space="preserve">las sesiones sincrónicas. Los formularios de </w:t>
      </w:r>
      <w:r w:rsidR="5214B3C4" w:rsidRPr="0000135A">
        <w:rPr>
          <w:lang w:val="es-ES"/>
        </w:rPr>
        <w:t>G</w:t>
      </w:r>
      <w:r w:rsidR="44D6FCC2" w:rsidRPr="0000135A">
        <w:rPr>
          <w:lang w:val="es-ES"/>
        </w:rPr>
        <w:t xml:space="preserve">oogle </w:t>
      </w:r>
      <w:r w:rsidR="5852BDAC" w:rsidRPr="0000135A">
        <w:rPr>
          <w:lang w:val="es-ES"/>
        </w:rPr>
        <w:t xml:space="preserve">presentaron mayor flexibilidad y </w:t>
      </w:r>
      <w:r w:rsidR="5AA6193C" w:rsidRPr="0000135A">
        <w:rPr>
          <w:lang w:val="es-ES"/>
        </w:rPr>
        <w:t xml:space="preserve">capacidad que su contraparte de </w:t>
      </w:r>
      <w:r w:rsidR="00B3226F" w:rsidRPr="0000135A">
        <w:rPr>
          <w:lang w:val="es-ES"/>
        </w:rPr>
        <w:t>O</w:t>
      </w:r>
      <w:r w:rsidR="5AA6193C" w:rsidRPr="0000135A">
        <w:rPr>
          <w:lang w:val="es-ES"/>
        </w:rPr>
        <w:t xml:space="preserve">ffice ya que </w:t>
      </w:r>
      <w:r w:rsidR="17985889" w:rsidRPr="0000135A">
        <w:rPr>
          <w:lang w:val="es-ES"/>
        </w:rPr>
        <w:t>exponen</w:t>
      </w:r>
      <w:r w:rsidR="663E19C6" w:rsidRPr="0000135A">
        <w:rPr>
          <w:lang w:val="es-ES"/>
        </w:rPr>
        <w:t xml:space="preserve"> varias características para obtener información cuantitativa y cualitativa durante la etapa de </w:t>
      </w:r>
      <w:r w:rsidR="0D0D4C3C" w:rsidRPr="0000135A">
        <w:rPr>
          <w:lang w:val="es-ES"/>
        </w:rPr>
        <w:t>monitoreo del mercado</w:t>
      </w:r>
      <w:r w:rsidR="050B664C" w:rsidRPr="0000135A">
        <w:rPr>
          <w:lang w:val="es-ES"/>
        </w:rPr>
        <w:t>.</w:t>
      </w:r>
      <w:r w:rsidR="40DFEAC5" w:rsidRPr="0000135A">
        <w:rPr>
          <w:lang w:val="es-ES"/>
        </w:rPr>
        <w:t xml:space="preserve"> Para video conferencias se utilizan las </w:t>
      </w:r>
      <w:r w:rsidR="050B664C" w:rsidRPr="0000135A">
        <w:rPr>
          <w:lang w:val="es-ES"/>
        </w:rPr>
        <w:t>plataforma</w:t>
      </w:r>
      <w:r w:rsidR="26F273B3" w:rsidRPr="0000135A">
        <w:rPr>
          <w:lang w:val="es-ES"/>
        </w:rPr>
        <w:t xml:space="preserve">s </w:t>
      </w:r>
      <w:proofErr w:type="gramStart"/>
      <w:r w:rsidR="59E029B3" w:rsidRPr="0000135A">
        <w:rPr>
          <w:lang w:val="es-ES"/>
        </w:rPr>
        <w:t>Zoom</w:t>
      </w:r>
      <w:proofErr w:type="gramEnd"/>
      <w:r w:rsidR="050B664C" w:rsidRPr="0000135A">
        <w:rPr>
          <w:lang w:val="es-ES"/>
        </w:rPr>
        <w:t xml:space="preserve"> </w:t>
      </w:r>
      <w:r w:rsidR="082952AF" w:rsidRPr="0000135A">
        <w:rPr>
          <w:lang w:val="es-ES"/>
        </w:rPr>
        <w:t>y</w:t>
      </w:r>
      <w:r w:rsidR="44C6E457" w:rsidRPr="0000135A">
        <w:rPr>
          <w:lang w:val="es-ES"/>
        </w:rPr>
        <w:t xml:space="preserve"> TEAMS</w:t>
      </w:r>
      <w:r w:rsidR="6FDCD4DA" w:rsidRPr="0000135A">
        <w:rPr>
          <w:lang w:val="es-ES"/>
        </w:rPr>
        <w:t xml:space="preserve"> que permiten tanto la comunicación grupal como entre equipos</w:t>
      </w:r>
      <w:r w:rsidR="77744EF8" w:rsidRPr="0000135A">
        <w:rPr>
          <w:lang w:val="es-ES"/>
        </w:rPr>
        <w:t>.</w:t>
      </w:r>
    </w:p>
    <w:p w14:paraId="1E4B1B67" w14:textId="44ACEC5C" w:rsidR="00404D3C" w:rsidRPr="0000135A" w:rsidRDefault="21BF1D0D" w:rsidP="2470CA99">
      <w:pPr>
        <w:spacing w:line="360" w:lineRule="auto"/>
        <w:rPr>
          <w:lang w:val="es-ES"/>
        </w:rPr>
      </w:pPr>
      <w:r w:rsidRPr="0000135A">
        <w:rPr>
          <w:b/>
          <w:bCs/>
          <w:lang w:val="es-ES"/>
        </w:rPr>
        <w:t xml:space="preserve"> </w:t>
      </w:r>
      <w:r w:rsidR="2117BAB6" w:rsidRPr="0000135A">
        <w:rPr>
          <w:lang w:val="es-ES"/>
        </w:rPr>
        <w:t xml:space="preserve">Paralelamente, el confinamiento generó espacios de tutorías </w:t>
      </w:r>
      <w:r w:rsidR="7FE34366" w:rsidRPr="0000135A">
        <w:rPr>
          <w:lang w:val="es-ES"/>
        </w:rPr>
        <w:t xml:space="preserve">de gran flexibilidad, al punto de tener seguimiento de los proyectos y estudiantes </w:t>
      </w:r>
      <w:r w:rsidR="3B02C2BE" w:rsidRPr="0000135A">
        <w:rPr>
          <w:lang w:val="es-ES"/>
        </w:rPr>
        <w:t>con sesiones grupales de 1 a 2 horas</w:t>
      </w:r>
      <w:r w:rsidR="67E770A4" w:rsidRPr="0000135A">
        <w:rPr>
          <w:lang w:val="es-ES"/>
        </w:rPr>
        <w:t xml:space="preserve"> semanales</w:t>
      </w:r>
      <w:r w:rsidR="3B02C2BE" w:rsidRPr="0000135A">
        <w:rPr>
          <w:lang w:val="es-ES"/>
        </w:rPr>
        <w:t>, fuera del horario regular</w:t>
      </w:r>
      <w:r w:rsidR="269AD8ED" w:rsidRPr="0000135A">
        <w:rPr>
          <w:lang w:val="es-ES"/>
        </w:rPr>
        <w:t>. P</w:t>
      </w:r>
      <w:r w:rsidR="3B02C2BE" w:rsidRPr="0000135A">
        <w:rPr>
          <w:lang w:val="es-ES"/>
        </w:rPr>
        <w:t xml:space="preserve">ese a que fue un trabajo </w:t>
      </w:r>
      <w:r w:rsidR="65D0B789" w:rsidRPr="0000135A">
        <w:rPr>
          <w:lang w:val="es-ES"/>
        </w:rPr>
        <w:t xml:space="preserve">demandante para docentes y estudiantes, </w:t>
      </w:r>
      <w:r w:rsidR="29D67878" w:rsidRPr="0000135A">
        <w:rPr>
          <w:lang w:val="es-ES"/>
        </w:rPr>
        <w:t xml:space="preserve">este se compensó por </w:t>
      </w:r>
      <w:r w:rsidR="65D0B789" w:rsidRPr="0000135A">
        <w:rPr>
          <w:lang w:val="es-ES"/>
        </w:rPr>
        <w:t xml:space="preserve">la </w:t>
      </w:r>
      <w:r w:rsidR="01D6FB06" w:rsidRPr="0000135A">
        <w:rPr>
          <w:lang w:val="es-ES"/>
        </w:rPr>
        <w:t xml:space="preserve">posibilidad de </w:t>
      </w:r>
      <w:r w:rsidR="11980D92" w:rsidRPr="0000135A">
        <w:rPr>
          <w:lang w:val="es-ES"/>
        </w:rPr>
        <w:t>mantener comunicación durante las semanas de confinamiento</w:t>
      </w:r>
      <w:r w:rsidR="0C084C2E" w:rsidRPr="0000135A">
        <w:rPr>
          <w:lang w:val="es-ES"/>
        </w:rPr>
        <w:t xml:space="preserve"> que generó un acompañamiento permanente al </w:t>
      </w:r>
      <w:r w:rsidR="648DA41C" w:rsidRPr="0000135A">
        <w:rPr>
          <w:lang w:val="es-ES"/>
        </w:rPr>
        <w:t>discente</w:t>
      </w:r>
      <w:r w:rsidR="3FCC91ED" w:rsidRPr="0000135A">
        <w:rPr>
          <w:lang w:val="es-ES"/>
        </w:rPr>
        <w:t>.</w:t>
      </w:r>
    </w:p>
    <w:p w14:paraId="10E176D6" w14:textId="1DE7DD39" w:rsidR="2470CA99" w:rsidRPr="0000135A" w:rsidRDefault="2470CA99" w:rsidP="2470CA99">
      <w:pPr>
        <w:spacing w:line="360" w:lineRule="auto"/>
        <w:rPr>
          <w:lang w:val="es-ES"/>
        </w:rPr>
      </w:pPr>
    </w:p>
    <w:p w14:paraId="541C1942" w14:textId="3AF6E9BD" w:rsidR="00871F8F" w:rsidRPr="0000135A" w:rsidRDefault="1125D401" w:rsidP="2470CA99">
      <w:pPr>
        <w:spacing w:line="360" w:lineRule="auto"/>
        <w:rPr>
          <w:lang w:val="es-ES"/>
        </w:rPr>
      </w:pPr>
      <w:r w:rsidRPr="0000135A">
        <w:rPr>
          <w:lang w:val="es-ES"/>
        </w:rPr>
        <w:t xml:space="preserve">Por otro lado, la mayor dificultad de estas adaptaciones curriculares fue por la gran demanda a nivel mundial, nacional y local del servicio de internet, el cual frecuentemente presentaba intermitencias y </w:t>
      </w:r>
      <w:r w:rsidR="46109B43" w:rsidRPr="0000135A">
        <w:rPr>
          <w:lang w:val="es-ES"/>
        </w:rPr>
        <w:t xml:space="preserve">desconexiones </w:t>
      </w:r>
      <w:r w:rsidR="1A299335" w:rsidRPr="0000135A">
        <w:rPr>
          <w:lang w:val="es-ES"/>
        </w:rPr>
        <w:t xml:space="preserve">inesperadas. </w:t>
      </w:r>
      <w:r w:rsidR="27F5CD8D" w:rsidRPr="0000135A">
        <w:rPr>
          <w:lang w:val="es-ES"/>
        </w:rPr>
        <w:t xml:space="preserve">Superada esta dificultad, </w:t>
      </w:r>
      <w:r w:rsidR="2DCEFA8D" w:rsidRPr="0000135A">
        <w:rPr>
          <w:lang w:val="es-ES"/>
        </w:rPr>
        <w:t xml:space="preserve">se presentaron problemas en los equipos informáticos de varios estudiantes, </w:t>
      </w:r>
      <w:r w:rsidR="21320512" w:rsidRPr="0000135A">
        <w:rPr>
          <w:lang w:val="es-ES"/>
        </w:rPr>
        <w:t>quienes,</w:t>
      </w:r>
      <w:r w:rsidR="1EF24098" w:rsidRPr="0000135A">
        <w:rPr>
          <w:lang w:val="es-ES"/>
        </w:rPr>
        <w:t xml:space="preserve"> acostumbrados a utilizar los equipos robustos de los laboratorios de la universidad, tuvieron que limitar el uso de cierto software especializado para </w:t>
      </w:r>
      <w:r w:rsidR="3CFA93E8" w:rsidRPr="0000135A">
        <w:rPr>
          <w:lang w:val="es-ES"/>
        </w:rPr>
        <w:t xml:space="preserve">diseño </w:t>
      </w:r>
      <w:r w:rsidR="164DDFCA" w:rsidRPr="0000135A">
        <w:rPr>
          <w:lang w:val="es-ES"/>
        </w:rPr>
        <w:t xml:space="preserve">debido a </w:t>
      </w:r>
      <w:r w:rsidR="109F2D32" w:rsidRPr="0000135A">
        <w:rPr>
          <w:lang w:val="es-ES"/>
        </w:rPr>
        <w:t xml:space="preserve">la configuración básica de los equipos caseros. Ante esta realidad, los profesores buscaron alternativas para </w:t>
      </w:r>
      <w:r w:rsidR="017DE246" w:rsidRPr="0000135A">
        <w:rPr>
          <w:lang w:val="es-ES"/>
        </w:rPr>
        <w:t xml:space="preserve">superar los obstáculos, entre estos, </w:t>
      </w:r>
      <w:r w:rsidR="60ED6A1A" w:rsidRPr="0000135A">
        <w:rPr>
          <w:lang w:val="es-ES"/>
        </w:rPr>
        <w:t>el apoyo</w:t>
      </w:r>
      <w:r w:rsidR="017DE246" w:rsidRPr="0000135A">
        <w:rPr>
          <w:lang w:val="es-ES"/>
        </w:rPr>
        <w:t xml:space="preserve"> </w:t>
      </w:r>
      <w:r w:rsidR="2BF76A31" w:rsidRPr="0000135A">
        <w:rPr>
          <w:lang w:val="es-ES"/>
        </w:rPr>
        <w:t>a través de los</w:t>
      </w:r>
      <w:r w:rsidR="6CAC5586" w:rsidRPr="0000135A">
        <w:rPr>
          <w:lang w:val="es-ES"/>
        </w:rPr>
        <w:t xml:space="preserve"> equipos conformados </w:t>
      </w:r>
      <w:r w:rsidR="017DE246" w:rsidRPr="0000135A">
        <w:rPr>
          <w:lang w:val="es-ES"/>
        </w:rPr>
        <w:t xml:space="preserve">y </w:t>
      </w:r>
      <w:r w:rsidR="19AD09B2" w:rsidRPr="0000135A">
        <w:rPr>
          <w:lang w:val="es-ES"/>
        </w:rPr>
        <w:t>rever</w:t>
      </w:r>
      <w:r w:rsidR="017DE246" w:rsidRPr="0000135A">
        <w:rPr>
          <w:lang w:val="es-ES"/>
        </w:rPr>
        <w:t xml:space="preserve"> la configuración de </w:t>
      </w:r>
      <w:r w:rsidR="40AFA881" w:rsidRPr="0000135A">
        <w:rPr>
          <w:lang w:val="es-ES"/>
        </w:rPr>
        <w:t xml:space="preserve">las nubes personales de Office de los </w:t>
      </w:r>
      <w:r w:rsidR="34EA63ED" w:rsidRPr="0000135A">
        <w:rPr>
          <w:lang w:val="es-ES"/>
        </w:rPr>
        <w:t>estudiantes con el fin de liberar espacio en el disco</w:t>
      </w:r>
      <w:r w:rsidR="59D4C528" w:rsidRPr="0000135A">
        <w:rPr>
          <w:lang w:val="es-ES"/>
        </w:rPr>
        <w:t>,</w:t>
      </w:r>
      <w:r w:rsidR="29BA402B" w:rsidRPr="0000135A">
        <w:rPr>
          <w:lang w:val="es-ES"/>
        </w:rPr>
        <w:t xml:space="preserve"> adquiriendo </w:t>
      </w:r>
      <w:r w:rsidR="5D0D8D20" w:rsidRPr="0000135A">
        <w:rPr>
          <w:lang w:val="es-ES"/>
        </w:rPr>
        <w:t>paralelamente</w:t>
      </w:r>
      <w:r w:rsidR="29BA402B" w:rsidRPr="0000135A">
        <w:rPr>
          <w:lang w:val="es-ES"/>
        </w:rPr>
        <w:t xml:space="preserve"> competencias sobre el manejo de las TIC</w:t>
      </w:r>
      <w:r w:rsidR="30126C09" w:rsidRPr="0000135A">
        <w:rPr>
          <w:lang w:val="es-ES"/>
        </w:rPr>
        <w:t xml:space="preserve">. </w:t>
      </w:r>
      <w:r w:rsidR="47472011" w:rsidRPr="0000135A">
        <w:rPr>
          <w:lang w:val="es-ES"/>
        </w:rPr>
        <w:t>Además, se motivó</w:t>
      </w:r>
      <w:r w:rsidR="216674B8" w:rsidRPr="0000135A">
        <w:rPr>
          <w:lang w:val="es-ES"/>
        </w:rPr>
        <w:t xml:space="preserve"> </w:t>
      </w:r>
      <w:r w:rsidR="108197AC" w:rsidRPr="0000135A">
        <w:rPr>
          <w:lang w:val="es-ES"/>
        </w:rPr>
        <w:t xml:space="preserve">la utilización de recursos </w:t>
      </w:r>
      <w:r w:rsidR="108197AC" w:rsidRPr="0000135A">
        <w:rPr>
          <w:lang w:val="es-ES"/>
        </w:rPr>
        <w:lastRenderedPageBreak/>
        <w:t>disponibles en casa para desarrollar las propuestas de diseño</w:t>
      </w:r>
      <w:r w:rsidR="3C73ED92" w:rsidRPr="0000135A">
        <w:rPr>
          <w:lang w:val="es-ES"/>
        </w:rPr>
        <w:t xml:space="preserve"> (Imagen 8), </w:t>
      </w:r>
      <w:r w:rsidR="613F6E3C" w:rsidRPr="0000135A">
        <w:rPr>
          <w:lang w:val="es-ES"/>
        </w:rPr>
        <w:t xml:space="preserve">compartir bocetos y </w:t>
      </w:r>
      <w:r w:rsidR="14A57CCC" w:rsidRPr="0000135A">
        <w:rPr>
          <w:lang w:val="es-ES"/>
        </w:rPr>
        <w:t>modelo</w:t>
      </w:r>
      <w:r w:rsidR="61A3A4B0" w:rsidRPr="0000135A">
        <w:rPr>
          <w:lang w:val="es-ES"/>
        </w:rPr>
        <w:t>s</w:t>
      </w:r>
      <w:r w:rsidR="613F6E3C" w:rsidRPr="0000135A">
        <w:rPr>
          <w:lang w:val="es-ES"/>
        </w:rPr>
        <w:t xml:space="preserve"> vía celular o </w:t>
      </w:r>
      <w:r w:rsidR="7506951A" w:rsidRPr="0000135A">
        <w:rPr>
          <w:lang w:val="es-ES"/>
        </w:rPr>
        <w:t xml:space="preserve">compartiendo pantalla desde la aplicación </w:t>
      </w:r>
      <w:r w:rsidR="46837F60" w:rsidRPr="0000135A">
        <w:rPr>
          <w:lang w:val="es-ES"/>
        </w:rPr>
        <w:t>usada</w:t>
      </w:r>
      <w:r w:rsidR="7D3F6DD1" w:rsidRPr="0000135A">
        <w:rPr>
          <w:lang w:val="es-ES"/>
        </w:rPr>
        <w:t xml:space="preserve"> tanto para reuniones</w:t>
      </w:r>
      <w:r w:rsidR="34ABFEF3" w:rsidRPr="0000135A">
        <w:rPr>
          <w:lang w:val="es-ES"/>
        </w:rPr>
        <w:t xml:space="preserve"> con los empresarios y estudiantes </w:t>
      </w:r>
      <w:r w:rsidR="756A0776" w:rsidRPr="0000135A">
        <w:rPr>
          <w:lang w:val="es-ES"/>
        </w:rPr>
        <w:t xml:space="preserve">(Imagen 9), </w:t>
      </w:r>
      <w:r w:rsidR="34ABFEF3" w:rsidRPr="0000135A">
        <w:rPr>
          <w:lang w:val="es-ES"/>
        </w:rPr>
        <w:t xml:space="preserve">para </w:t>
      </w:r>
      <w:r w:rsidR="4C95A002" w:rsidRPr="0000135A">
        <w:rPr>
          <w:lang w:val="es-ES"/>
        </w:rPr>
        <w:t xml:space="preserve">crear de manera colaborativa, </w:t>
      </w:r>
      <w:r w:rsidR="34ABFEF3" w:rsidRPr="0000135A">
        <w:rPr>
          <w:lang w:val="es-ES"/>
        </w:rPr>
        <w:t xml:space="preserve">revisar avances, solventar inquietudes </w:t>
      </w:r>
      <w:r w:rsidR="0D6EC5B8" w:rsidRPr="0000135A">
        <w:rPr>
          <w:lang w:val="es-ES"/>
        </w:rPr>
        <w:t>e informar el estado del proyecto.</w:t>
      </w:r>
    </w:p>
    <w:p w14:paraId="2D71C5D0" w14:textId="77777777" w:rsidR="00691B61" w:rsidRPr="0000135A" w:rsidRDefault="00691B61" w:rsidP="2470CA99">
      <w:pPr>
        <w:spacing w:line="360" w:lineRule="auto"/>
        <w:rPr>
          <w:lang w:val="es-ES"/>
        </w:rPr>
      </w:pPr>
    </w:p>
    <w:p w14:paraId="14212B8E" w14:textId="5790A526" w:rsidR="00D57F79" w:rsidRPr="0000135A" w:rsidRDefault="56950631" w:rsidP="00D57F79">
      <w:pPr>
        <w:spacing w:line="360" w:lineRule="auto"/>
        <w:jc w:val="center"/>
        <w:rPr>
          <w:lang w:val="es-ES"/>
        </w:rPr>
      </w:pPr>
      <w:r w:rsidRPr="0000135A">
        <w:rPr>
          <w:noProof/>
          <w:lang w:val="es-ES"/>
        </w:rPr>
        <w:drawing>
          <wp:inline distT="0" distB="0" distL="0" distR="0" wp14:anchorId="31454BC4" wp14:editId="1D02F826">
            <wp:extent cx="4572000" cy="2933700"/>
            <wp:effectExtent l="0" t="0" r="0" b="0"/>
            <wp:docPr id="848886582" name="Picture 848886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886582"/>
                    <pic:cNvPicPr/>
                  </pic:nvPicPr>
                  <pic:blipFill>
                    <a:blip r:embed="rId19">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3884C1A7" w14:textId="0AE4EAB7" w:rsidR="1569008E" w:rsidRPr="0000135A" w:rsidRDefault="639BEF2E" w:rsidP="00D57F79">
      <w:pPr>
        <w:spacing w:line="360" w:lineRule="auto"/>
        <w:ind w:left="357"/>
        <w:jc w:val="center"/>
        <w:rPr>
          <w:i/>
          <w:iCs/>
          <w:color w:val="000000" w:themeColor="text1"/>
          <w:sz w:val="18"/>
          <w:szCs w:val="18"/>
          <w:lang w:val="es-ES"/>
        </w:rPr>
      </w:pPr>
      <w:r w:rsidRPr="0000135A">
        <w:rPr>
          <w:i/>
          <w:iCs/>
          <w:color w:val="000000" w:themeColor="text1"/>
          <w:sz w:val="18"/>
          <w:szCs w:val="18"/>
          <w:lang w:val="es-ES"/>
        </w:rPr>
        <w:t>Imagen 8. Salguero, D. (2020). Generación y evolución de un libro pop</w:t>
      </w:r>
      <w:r w:rsidR="7E3732A4" w:rsidRPr="0000135A">
        <w:rPr>
          <w:i/>
          <w:iCs/>
          <w:color w:val="000000" w:themeColor="text1"/>
          <w:sz w:val="18"/>
          <w:szCs w:val="18"/>
          <w:lang w:val="es-ES"/>
        </w:rPr>
        <w:t xml:space="preserve"> </w:t>
      </w:r>
      <w:r w:rsidRPr="0000135A">
        <w:rPr>
          <w:i/>
          <w:iCs/>
          <w:color w:val="000000" w:themeColor="text1"/>
          <w:sz w:val="18"/>
          <w:szCs w:val="18"/>
          <w:lang w:val="es-ES"/>
        </w:rPr>
        <w:t xml:space="preserve">up para la colección </w:t>
      </w:r>
      <w:proofErr w:type="spellStart"/>
      <w:r w:rsidRPr="0000135A">
        <w:rPr>
          <w:i/>
          <w:iCs/>
          <w:color w:val="000000" w:themeColor="text1"/>
          <w:sz w:val="18"/>
          <w:szCs w:val="18"/>
          <w:lang w:val="es-ES"/>
        </w:rPr>
        <w:t>Galapamigos</w:t>
      </w:r>
      <w:proofErr w:type="spellEnd"/>
      <w:r w:rsidRPr="0000135A">
        <w:rPr>
          <w:i/>
          <w:iCs/>
          <w:color w:val="000000" w:themeColor="text1"/>
          <w:sz w:val="18"/>
          <w:szCs w:val="18"/>
          <w:lang w:val="es-ES"/>
        </w:rPr>
        <w:t xml:space="preserve"> de la empresa Peluches </w:t>
      </w:r>
      <w:proofErr w:type="spellStart"/>
      <w:r w:rsidRPr="0000135A">
        <w:rPr>
          <w:i/>
          <w:iCs/>
          <w:color w:val="000000" w:themeColor="text1"/>
          <w:sz w:val="18"/>
          <w:szCs w:val="18"/>
          <w:lang w:val="es-ES"/>
        </w:rPr>
        <w:t>Hear</w:t>
      </w:r>
      <w:r w:rsidR="00D57F79" w:rsidRPr="0000135A">
        <w:rPr>
          <w:i/>
          <w:iCs/>
          <w:color w:val="000000" w:themeColor="text1"/>
          <w:sz w:val="18"/>
          <w:szCs w:val="18"/>
          <w:lang w:val="es-ES"/>
        </w:rPr>
        <w:t>t</w:t>
      </w:r>
      <w:proofErr w:type="spellEnd"/>
      <w:r w:rsidRPr="0000135A">
        <w:rPr>
          <w:i/>
          <w:iCs/>
          <w:color w:val="000000" w:themeColor="text1"/>
          <w:sz w:val="18"/>
          <w:szCs w:val="18"/>
          <w:lang w:val="es-ES"/>
        </w:rPr>
        <w:t xml:space="preserve">. </w:t>
      </w:r>
    </w:p>
    <w:p w14:paraId="0CBECCC8" w14:textId="77777777" w:rsidR="00D57F79" w:rsidRPr="0000135A" w:rsidRDefault="00D57F79" w:rsidP="2470CA99">
      <w:pPr>
        <w:spacing w:line="360" w:lineRule="auto"/>
        <w:ind w:left="360" w:right="57"/>
        <w:jc w:val="center"/>
        <w:rPr>
          <w:i/>
          <w:iCs/>
          <w:color w:val="000000" w:themeColor="text1"/>
          <w:sz w:val="18"/>
          <w:szCs w:val="18"/>
          <w:lang w:val="es-ES"/>
        </w:rPr>
      </w:pPr>
    </w:p>
    <w:p w14:paraId="199755B0" w14:textId="711274AF" w:rsidR="1569008E" w:rsidRPr="0000135A" w:rsidRDefault="5038C734" w:rsidP="2470CA99">
      <w:pPr>
        <w:spacing w:line="360" w:lineRule="auto"/>
        <w:jc w:val="center"/>
        <w:rPr>
          <w:lang w:val="es-ES"/>
        </w:rPr>
      </w:pPr>
      <w:r w:rsidRPr="0000135A">
        <w:rPr>
          <w:noProof/>
          <w:lang w:val="es-ES"/>
        </w:rPr>
        <w:drawing>
          <wp:inline distT="0" distB="0" distL="0" distR="0" wp14:anchorId="71270B8A" wp14:editId="2DD8539C">
            <wp:extent cx="5895974" cy="2333811"/>
            <wp:effectExtent l="0" t="0" r="0" b="0"/>
            <wp:docPr id="1270764346" name="Picture 1270764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0764346"/>
                    <pic:cNvPicPr/>
                  </pic:nvPicPr>
                  <pic:blipFill>
                    <a:blip r:embed="rId20">
                      <a:extLst>
                        <a:ext uri="{28A0092B-C50C-407E-A947-70E740481C1C}">
                          <a14:useLocalDpi xmlns:a14="http://schemas.microsoft.com/office/drawing/2010/main" val="0"/>
                        </a:ext>
                      </a:extLst>
                    </a:blip>
                    <a:srcRect t="16000" b="20667"/>
                    <a:stretch>
                      <a:fillRect/>
                    </a:stretch>
                  </pic:blipFill>
                  <pic:spPr>
                    <a:xfrm>
                      <a:off x="0" y="0"/>
                      <a:ext cx="5895974" cy="2333811"/>
                    </a:xfrm>
                    <a:prstGeom prst="rect">
                      <a:avLst/>
                    </a:prstGeom>
                  </pic:spPr>
                </pic:pic>
              </a:graphicData>
            </a:graphic>
          </wp:inline>
        </w:drawing>
      </w:r>
    </w:p>
    <w:p w14:paraId="05C52333" w14:textId="0A0ED9C7" w:rsidR="00A96F5C" w:rsidRPr="0000135A" w:rsidRDefault="0D6EC5B8" w:rsidP="00D57F79">
      <w:pPr>
        <w:spacing w:line="360" w:lineRule="auto"/>
        <w:ind w:left="357"/>
        <w:jc w:val="center"/>
        <w:rPr>
          <w:i/>
          <w:iCs/>
          <w:color w:val="000000" w:themeColor="text1"/>
          <w:sz w:val="18"/>
          <w:szCs w:val="18"/>
          <w:lang w:val="es-ES"/>
        </w:rPr>
      </w:pPr>
      <w:r w:rsidRPr="0000135A">
        <w:rPr>
          <w:i/>
          <w:iCs/>
          <w:color w:val="000000" w:themeColor="text1"/>
          <w:sz w:val="18"/>
          <w:szCs w:val="18"/>
          <w:lang w:val="es-ES"/>
        </w:rPr>
        <w:t>Imagen 9. Captura de pantall</w:t>
      </w:r>
      <w:r w:rsidR="63D604F3" w:rsidRPr="0000135A">
        <w:rPr>
          <w:i/>
          <w:iCs/>
          <w:color w:val="000000" w:themeColor="text1"/>
          <w:sz w:val="18"/>
          <w:szCs w:val="18"/>
          <w:lang w:val="es-ES"/>
        </w:rPr>
        <w:t>a</w:t>
      </w:r>
      <w:r w:rsidRPr="0000135A">
        <w:rPr>
          <w:i/>
          <w:iCs/>
          <w:color w:val="000000" w:themeColor="text1"/>
          <w:sz w:val="18"/>
          <w:szCs w:val="18"/>
          <w:lang w:val="es-ES"/>
        </w:rPr>
        <w:t xml:space="preserve">. Sesión </w:t>
      </w:r>
      <w:r w:rsidR="337E4D9C" w:rsidRPr="0000135A">
        <w:rPr>
          <w:i/>
          <w:iCs/>
          <w:color w:val="000000" w:themeColor="text1"/>
          <w:sz w:val="18"/>
          <w:szCs w:val="18"/>
          <w:lang w:val="es-ES"/>
        </w:rPr>
        <w:t xml:space="preserve">virtual sincrónica </w:t>
      </w:r>
      <w:r w:rsidR="63D604F3" w:rsidRPr="0000135A">
        <w:rPr>
          <w:i/>
          <w:iCs/>
          <w:color w:val="000000" w:themeColor="text1"/>
          <w:sz w:val="18"/>
          <w:szCs w:val="18"/>
          <w:lang w:val="es-ES"/>
        </w:rPr>
        <w:t xml:space="preserve">mediante la plataforma </w:t>
      </w:r>
      <w:proofErr w:type="gramStart"/>
      <w:r w:rsidR="63D604F3" w:rsidRPr="0000135A">
        <w:rPr>
          <w:i/>
          <w:iCs/>
          <w:color w:val="000000" w:themeColor="text1"/>
          <w:sz w:val="18"/>
          <w:szCs w:val="18"/>
          <w:lang w:val="es-ES"/>
        </w:rPr>
        <w:t>Zoom</w:t>
      </w:r>
      <w:proofErr w:type="gramEnd"/>
      <w:r w:rsidR="63D604F3" w:rsidRPr="0000135A">
        <w:rPr>
          <w:i/>
          <w:iCs/>
          <w:color w:val="000000" w:themeColor="text1"/>
          <w:sz w:val="18"/>
          <w:szCs w:val="18"/>
          <w:lang w:val="es-ES"/>
        </w:rPr>
        <w:t xml:space="preserve"> </w:t>
      </w:r>
      <w:r w:rsidR="337E4D9C" w:rsidRPr="0000135A">
        <w:rPr>
          <w:i/>
          <w:iCs/>
          <w:color w:val="000000" w:themeColor="text1"/>
          <w:sz w:val="18"/>
          <w:szCs w:val="18"/>
          <w:lang w:val="es-ES"/>
        </w:rPr>
        <w:t xml:space="preserve">entre </w:t>
      </w:r>
      <w:r w:rsidR="6D3285BB" w:rsidRPr="0000135A">
        <w:rPr>
          <w:i/>
          <w:iCs/>
          <w:color w:val="000000" w:themeColor="text1"/>
          <w:sz w:val="18"/>
          <w:szCs w:val="18"/>
          <w:lang w:val="es-ES"/>
        </w:rPr>
        <w:t xml:space="preserve">un equipo de </w:t>
      </w:r>
      <w:r w:rsidR="337E4D9C" w:rsidRPr="0000135A">
        <w:rPr>
          <w:i/>
          <w:iCs/>
          <w:color w:val="000000" w:themeColor="text1"/>
          <w:sz w:val="18"/>
          <w:szCs w:val="18"/>
          <w:lang w:val="es-ES"/>
        </w:rPr>
        <w:t>estudiantes, docentes y empresario</w:t>
      </w:r>
      <w:r w:rsidRPr="0000135A">
        <w:rPr>
          <w:i/>
          <w:iCs/>
          <w:color w:val="000000" w:themeColor="text1"/>
          <w:sz w:val="18"/>
          <w:szCs w:val="18"/>
          <w:lang w:val="es-ES"/>
        </w:rPr>
        <w:t>.</w:t>
      </w:r>
      <w:r w:rsidR="63D604F3" w:rsidRPr="0000135A">
        <w:rPr>
          <w:i/>
          <w:sz w:val="18"/>
          <w:szCs w:val="18"/>
          <w:lang w:val="es-ES"/>
        </w:rPr>
        <w:t xml:space="preserve"> </w:t>
      </w:r>
    </w:p>
    <w:p w14:paraId="79251990" w14:textId="5EBB68BB" w:rsidR="6DDB6EBD" w:rsidRPr="0000135A" w:rsidRDefault="6DDB6EBD" w:rsidP="2470CA99">
      <w:pPr>
        <w:spacing w:line="360" w:lineRule="auto"/>
        <w:rPr>
          <w:lang w:val="es-ES"/>
        </w:rPr>
      </w:pPr>
    </w:p>
    <w:p w14:paraId="3C3DED24" w14:textId="19861736" w:rsidR="4A1542BE" w:rsidRPr="0000135A" w:rsidRDefault="4A1542BE" w:rsidP="2470CA99">
      <w:pPr>
        <w:spacing w:line="360" w:lineRule="auto"/>
        <w:rPr>
          <w:lang w:val="es-ES"/>
        </w:rPr>
      </w:pPr>
      <w:r w:rsidRPr="0000135A">
        <w:rPr>
          <w:lang w:val="es-ES"/>
        </w:rPr>
        <w:t xml:space="preserve">Siguiendo con el método </w:t>
      </w:r>
      <w:commentRangeStart w:id="5"/>
      <w:r w:rsidRPr="0000135A">
        <w:rPr>
          <w:lang w:val="es-ES"/>
        </w:rPr>
        <w:t xml:space="preserve">avanzamos </w:t>
      </w:r>
      <w:commentRangeEnd w:id="5"/>
      <w:r w:rsidR="001B77C2">
        <w:rPr>
          <w:rStyle w:val="Refdecomentario"/>
          <w:rFonts w:asciiTheme="minorHAnsi" w:eastAsiaTheme="minorHAnsi" w:hAnsiTheme="minorHAnsi" w:cstheme="minorBidi"/>
          <w:lang w:eastAsia="en-US"/>
        </w:rPr>
        <w:commentReference w:id="5"/>
      </w:r>
      <w:r w:rsidRPr="0000135A">
        <w:rPr>
          <w:lang w:val="es-ES"/>
        </w:rPr>
        <w:t xml:space="preserve">hasta el paso de </w:t>
      </w:r>
      <w:r w:rsidR="5F24B1D4" w:rsidRPr="0000135A">
        <w:rPr>
          <w:lang w:val="es-ES"/>
        </w:rPr>
        <w:t>evaluación y testeo</w:t>
      </w:r>
      <w:r w:rsidR="45DB5F75" w:rsidRPr="0000135A">
        <w:rPr>
          <w:lang w:val="es-ES"/>
        </w:rPr>
        <w:t xml:space="preserve">, donde se </w:t>
      </w:r>
      <w:r w:rsidR="2F86D9B4" w:rsidRPr="0000135A">
        <w:rPr>
          <w:lang w:val="es-ES"/>
        </w:rPr>
        <w:t>requiere trabajar con</w:t>
      </w:r>
      <w:r w:rsidR="45DB5F75" w:rsidRPr="0000135A">
        <w:rPr>
          <w:lang w:val="es-ES"/>
        </w:rPr>
        <w:t xml:space="preserve"> usuarios </w:t>
      </w:r>
      <w:r w:rsidR="33F2179B" w:rsidRPr="0000135A">
        <w:rPr>
          <w:lang w:val="es-ES"/>
        </w:rPr>
        <w:t>de los productos,</w:t>
      </w:r>
      <w:r w:rsidR="45DB5F75" w:rsidRPr="0000135A">
        <w:rPr>
          <w:lang w:val="es-ES"/>
        </w:rPr>
        <w:t xml:space="preserve"> en </w:t>
      </w:r>
      <w:r w:rsidR="33F2179B" w:rsidRPr="0000135A">
        <w:rPr>
          <w:lang w:val="es-ES"/>
        </w:rPr>
        <w:t>esta modalidad, se</w:t>
      </w:r>
      <w:r w:rsidR="65C80C84" w:rsidRPr="0000135A">
        <w:rPr>
          <w:lang w:val="es-ES"/>
        </w:rPr>
        <w:t xml:space="preserve"> </w:t>
      </w:r>
      <w:r w:rsidR="08426398" w:rsidRPr="0000135A">
        <w:rPr>
          <w:lang w:val="es-ES"/>
        </w:rPr>
        <w:t>conformó</w:t>
      </w:r>
      <w:r w:rsidR="65C80C84" w:rsidRPr="0000135A">
        <w:rPr>
          <w:lang w:val="es-ES"/>
        </w:rPr>
        <w:t xml:space="preserve"> por personas </w:t>
      </w:r>
      <w:r w:rsidR="327FCE1F" w:rsidRPr="0000135A">
        <w:rPr>
          <w:lang w:val="es-ES"/>
        </w:rPr>
        <w:t xml:space="preserve">y familiares </w:t>
      </w:r>
      <w:r w:rsidR="65C80C84" w:rsidRPr="0000135A">
        <w:rPr>
          <w:lang w:val="es-ES"/>
        </w:rPr>
        <w:t>cercan</w:t>
      </w:r>
      <w:r w:rsidR="075DE5AE" w:rsidRPr="0000135A">
        <w:rPr>
          <w:lang w:val="es-ES"/>
        </w:rPr>
        <w:t>o</w:t>
      </w:r>
      <w:r w:rsidR="65C80C84" w:rsidRPr="0000135A">
        <w:rPr>
          <w:lang w:val="es-ES"/>
        </w:rPr>
        <w:t>s al grupo</w:t>
      </w:r>
      <w:r w:rsidR="2BA6F8C3" w:rsidRPr="0000135A">
        <w:rPr>
          <w:lang w:val="es-ES"/>
        </w:rPr>
        <w:t xml:space="preserve"> de trabajo</w:t>
      </w:r>
      <w:r w:rsidR="45DB5F75" w:rsidRPr="0000135A">
        <w:rPr>
          <w:lang w:val="es-ES"/>
        </w:rPr>
        <w:t xml:space="preserve">. Por ejemplo, en el caso del proyecto </w:t>
      </w:r>
      <w:proofErr w:type="spellStart"/>
      <w:r w:rsidR="45DB5F75" w:rsidRPr="0000135A">
        <w:rPr>
          <w:lang w:val="es-ES"/>
        </w:rPr>
        <w:t>Galapamigos</w:t>
      </w:r>
      <w:proofErr w:type="spellEnd"/>
      <w:r w:rsidR="45DB5F75" w:rsidRPr="0000135A">
        <w:rPr>
          <w:lang w:val="es-ES"/>
        </w:rPr>
        <w:t xml:space="preserve"> </w:t>
      </w:r>
      <w:r w:rsidR="146F61D0" w:rsidRPr="0000135A">
        <w:rPr>
          <w:lang w:val="es-ES"/>
        </w:rPr>
        <w:t>debía verificarse</w:t>
      </w:r>
      <w:r w:rsidR="59D12FE9" w:rsidRPr="0000135A">
        <w:rPr>
          <w:lang w:val="es-ES"/>
        </w:rPr>
        <w:t xml:space="preserve"> con niños entre 4 y 10 </w:t>
      </w:r>
      <w:r w:rsidR="00DB7F76" w:rsidRPr="0000135A">
        <w:rPr>
          <w:lang w:val="es-ES"/>
        </w:rPr>
        <w:t>años</w:t>
      </w:r>
      <w:r w:rsidR="59D12FE9" w:rsidRPr="0000135A">
        <w:rPr>
          <w:lang w:val="es-ES"/>
        </w:rPr>
        <w:t xml:space="preserve"> junto a sus padres. Para ello </w:t>
      </w:r>
      <w:r w:rsidR="5A454F48" w:rsidRPr="0000135A">
        <w:rPr>
          <w:lang w:val="es-ES"/>
        </w:rPr>
        <w:t xml:space="preserve">se </w:t>
      </w:r>
      <w:r w:rsidR="2B4C4574" w:rsidRPr="0000135A">
        <w:rPr>
          <w:lang w:val="es-ES"/>
        </w:rPr>
        <w:t xml:space="preserve">buscó </w:t>
      </w:r>
      <w:r w:rsidR="23ECB06C" w:rsidRPr="0000135A">
        <w:rPr>
          <w:lang w:val="es-ES"/>
        </w:rPr>
        <w:t>usuarios</w:t>
      </w:r>
      <w:r w:rsidR="59D12FE9" w:rsidRPr="0000135A">
        <w:rPr>
          <w:lang w:val="es-ES"/>
        </w:rPr>
        <w:t xml:space="preserve"> </w:t>
      </w:r>
      <w:r w:rsidR="4A63F228" w:rsidRPr="0000135A">
        <w:rPr>
          <w:lang w:val="es-ES"/>
        </w:rPr>
        <w:t>con el perfil</w:t>
      </w:r>
      <w:r w:rsidR="379B932F" w:rsidRPr="0000135A">
        <w:rPr>
          <w:lang w:val="es-ES"/>
        </w:rPr>
        <w:t xml:space="preserve"> dentro del grupo</w:t>
      </w:r>
      <w:r w:rsidR="006B0B28" w:rsidRPr="0000135A">
        <w:rPr>
          <w:lang w:val="es-ES"/>
        </w:rPr>
        <w:t xml:space="preserve"> (Imagen 10)</w:t>
      </w:r>
      <w:r w:rsidR="5E4930FE" w:rsidRPr="0000135A">
        <w:rPr>
          <w:lang w:val="es-ES"/>
        </w:rPr>
        <w:t xml:space="preserve">, </w:t>
      </w:r>
      <w:r w:rsidR="4CBC0574" w:rsidRPr="0000135A">
        <w:rPr>
          <w:lang w:val="es-ES"/>
        </w:rPr>
        <w:t xml:space="preserve">al </w:t>
      </w:r>
      <w:r w:rsidR="2D0F98E2" w:rsidRPr="0000135A">
        <w:rPr>
          <w:lang w:val="es-ES"/>
        </w:rPr>
        <w:t>identificarlo</w:t>
      </w:r>
      <w:r w:rsidR="006B0B28" w:rsidRPr="0000135A">
        <w:rPr>
          <w:lang w:val="es-ES"/>
        </w:rPr>
        <w:t>s</w:t>
      </w:r>
      <w:r w:rsidR="2D0F98E2" w:rsidRPr="0000135A">
        <w:rPr>
          <w:lang w:val="es-ES"/>
        </w:rPr>
        <w:t xml:space="preserve"> </w:t>
      </w:r>
      <w:r w:rsidR="5E4930FE" w:rsidRPr="0000135A">
        <w:rPr>
          <w:lang w:val="es-ES"/>
        </w:rPr>
        <w:t xml:space="preserve">se </w:t>
      </w:r>
      <w:r w:rsidR="73438ED6" w:rsidRPr="0000135A">
        <w:rPr>
          <w:lang w:val="es-ES"/>
        </w:rPr>
        <w:lastRenderedPageBreak/>
        <w:t xml:space="preserve">envió </w:t>
      </w:r>
      <w:r w:rsidR="5E4930FE" w:rsidRPr="0000135A">
        <w:rPr>
          <w:lang w:val="es-ES"/>
        </w:rPr>
        <w:t>el producto</w:t>
      </w:r>
      <w:r w:rsidR="006B0B28" w:rsidRPr="0000135A">
        <w:rPr>
          <w:lang w:val="es-ES"/>
        </w:rPr>
        <w:t xml:space="preserve"> y se</w:t>
      </w:r>
      <w:r w:rsidR="5E4930FE" w:rsidRPr="0000135A">
        <w:rPr>
          <w:lang w:val="es-ES"/>
        </w:rPr>
        <w:t xml:space="preserve"> r</w:t>
      </w:r>
      <w:r w:rsidR="1C0FE052" w:rsidRPr="0000135A">
        <w:rPr>
          <w:lang w:val="es-ES"/>
        </w:rPr>
        <w:t>ealiz</w:t>
      </w:r>
      <w:r w:rsidR="006B0B28" w:rsidRPr="0000135A">
        <w:rPr>
          <w:lang w:val="es-ES"/>
        </w:rPr>
        <w:t>ó</w:t>
      </w:r>
      <w:r w:rsidR="1C0FE052" w:rsidRPr="0000135A">
        <w:rPr>
          <w:lang w:val="es-ES"/>
        </w:rPr>
        <w:t xml:space="preserve"> la actividad que se registró por videos</w:t>
      </w:r>
      <w:r w:rsidR="764DD3A6" w:rsidRPr="0000135A">
        <w:rPr>
          <w:lang w:val="es-ES"/>
        </w:rPr>
        <w:t xml:space="preserve"> </w:t>
      </w:r>
      <w:r w:rsidR="1C0FE052" w:rsidRPr="0000135A">
        <w:rPr>
          <w:lang w:val="es-ES"/>
        </w:rPr>
        <w:t>de donde</w:t>
      </w:r>
      <w:r w:rsidR="5E4930FE" w:rsidRPr="0000135A">
        <w:rPr>
          <w:lang w:val="es-ES"/>
        </w:rPr>
        <w:t xml:space="preserve"> sugirieron mejoras</w:t>
      </w:r>
      <w:r w:rsidR="2888D376" w:rsidRPr="0000135A">
        <w:rPr>
          <w:lang w:val="es-ES"/>
        </w:rPr>
        <w:t xml:space="preserve"> que se aplicaron en el prototipo final</w:t>
      </w:r>
      <w:r w:rsidR="006B0B28" w:rsidRPr="0000135A">
        <w:rPr>
          <w:lang w:val="es-ES"/>
        </w:rPr>
        <w:t xml:space="preserve"> (Imagen 11)</w:t>
      </w:r>
      <w:r w:rsidR="2888D376" w:rsidRPr="0000135A">
        <w:rPr>
          <w:lang w:val="es-ES"/>
        </w:rPr>
        <w:t xml:space="preserve">. </w:t>
      </w:r>
    </w:p>
    <w:p w14:paraId="48352B6A" w14:textId="77777777" w:rsidR="006B0B28" w:rsidRPr="0000135A" w:rsidRDefault="006B0B28" w:rsidP="2470CA99">
      <w:pPr>
        <w:spacing w:line="360" w:lineRule="auto"/>
        <w:rPr>
          <w:lang w:val="es-ES"/>
        </w:rPr>
      </w:pPr>
    </w:p>
    <w:p w14:paraId="5400894E" w14:textId="77777777" w:rsidR="006B0B28" w:rsidRPr="0000135A" w:rsidRDefault="006B0B28" w:rsidP="006B0B28">
      <w:pPr>
        <w:spacing w:line="360" w:lineRule="auto"/>
        <w:jc w:val="center"/>
        <w:rPr>
          <w:lang w:val="es-ES"/>
        </w:rPr>
      </w:pPr>
      <w:r w:rsidRPr="0000135A">
        <w:rPr>
          <w:noProof/>
          <w:lang w:val="es-ES"/>
        </w:rPr>
        <w:drawing>
          <wp:inline distT="0" distB="0" distL="0" distR="0" wp14:anchorId="271E8DA0" wp14:editId="5A2C052C">
            <wp:extent cx="4920711" cy="2933700"/>
            <wp:effectExtent l="0" t="0" r="0" b="0"/>
            <wp:docPr id="1373457606" name="Picture 137345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3457606"/>
                    <pic:cNvPicPr/>
                  </pic:nvPicPr>
                  <pic:blipFill>
                    <a:blip r:embed="rId21">
                      <a:extLst>
                        <a:ext uri="{28A0092B-C50C-407E-A947-70E740481C1C}">
                          <a14:useLocalDpi xmlns:a14="http://schemas.microsoft.com/office/drawing/2010/main" val="0"/>
                        </a:ext>
                      </a:extLst>
                    </a:blip>
                    <a:stretch>
                      <a:fillRect/>
                    </a:stretch>
                  </pic:blipFill>
                  <pic:spPr>
                    <a:xfrm>
                      <a:off x="0" y="0"/>
                      <a:ext cx="4920711" cy="2933700"/>
                    </a:xfrm>
                    <a:prstGeom prst="rect">
                      <a:avLst/>
                    </a:prstGeom>
                  </pic:spPr>
                </pic:pic>
              </a:graphicData>
            </a:graphic>
          </wp:inline>
        </w:drawing>
      </w:r>
    </w:p>
    <w:p w14:paraId="5490CC2C" w14:textId="77777777" w:rsidR="006B0B28" w:rsidRPr="0000135A" w:rsidRDefault="006B0B28" w:rsidP="006B0B28">
      <w:pPr>
        <w:spacing w:line="360" w:lineRule="auto"/>
        <w:ind w:left="360" w:right="57"/>
        <w:jc w:val="center"/>
        <w:rPr>
          <w:rStyle w:val="Refdecomentario"/>
          <w:lang w:val="es-ES"/>
        </w:rPr>
      </w:pPr>
      <w:r w:rsidRPr="0000135A">
        <w:rPr>
          <w:i/>
          <w:iCs/>
          <w:color w:val="000000" w:themeColor="text1"/>
          <w:sz w:val="18"/>
          <w:szCs w:val="18"/>
          <w:lang w:val="es-ES"/>
        </w:rPr>
        <w:t>Imagen 10. Banderas, P (2020). Etapa de validación con prototipos y el usuario final del producto.</w:t>
      </w:r>
    </w:p>
    <w:p w14:paraId="7EC1841B" w14:textId="4F002B7A" w:rsidR="00564BC5" w:rsidRPr="0000135A" w:rsidRDefault="006B0B28" w:rsidP="006B0B28">
      <w:pPr>
        <w:spacing w:line="360" w:lineRule="auto"/>
        <w:ind w:left="360" w:right="57"/>
        <w:jc w:val="center"/>
        <w:rPr>
          <w:rFonts w:asciiTheme="minorHAnsi" w:eastAsiaTheme="minorHAnsi" w:hAnsiTheme="minorHAnsi" w:cstheme="minorBidi"/>
          <w:lang w:val="es-ES"/>
        </w:rPr>
      </w:pPr>
      <w:r w:rsidRPr="0000135A">
        <w:rPr>
          <w:lang w:val="es-ES"/>
        </w:rPr>
        <w:t xml:space="preserve"> </w:t>
      </w:r>
    </w:p>
    <w:p w14:paraId="1173A37A" w14:textId="77777777" w:rsidR="00564BC5" w:rsidRPr="0000135A" w:rsidRDefault="4C0FD810" w:rsidP="2470CA99">
      <w:pPr>
        <w:spacing w:line="360" w:lineRule="auto"/>
        <w:jc w:val="center"/>
        <w:rPr>
          <w:lang w:val="es-ES"/>
        </w:rPr>
      </w:pPr>
      <w:r w:rsidRPr="0000135A">
        <w:rPr>
          <w:noProof/>
          <w:lang w:val="es-ES"/>
        </w:rPr>
        <w:drawing>
          <wp:inline distT="0" distB="0" distL="0" distR="0" wp14:anchorId="40A4F98F" wp14:editId="176DCC25">
            <wp:extent cx="4895848" cy="2695575"/>
            <wp:effectExtent l="0" t="0" r="0" b="0"/>
            <wp:docPr id="1703451365" name="Picture 170345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3451365"/>
                    <pic:cNvPicPr/>
                  </pic:nvPicPr>
                  <pic:blipFill>
                    <a:blip r:embed="rId22">
                      <a:extLst>
                        <a:ext uri="{28A0092B-C50C-407E-A947-70E740481C1C}">
                          <a14:useLocalDpi xmlns:a14="http://schemas.microsoft.com/office/drawing/2010/main" val="0"/>
                        </a:ext>
                      </a:extLst>
                    </a:blip>
                    <a:stretch>
                      <a:fillRect/>
                    </a:stretch>
                  </pic:blipFill>
                  <pic:spPr>
                    <a:xfrm>
                      <a:off x="0" y="0"/>
                      <a:ext cx="4895848" cy="2695575"/>
                    </a:xfrm>
                    <a:prstGeom prst="rect">
                      <a:avLst/>
                    </a:prstGeom>
                  </pic:spPr>
                </pic:pic>
              </a:graphicData>
            </a:graphic>
          </wp:inline>
        </w:drawing>
      </w:r>
    </w:p>
    <w:p w14:paraId="1C53313A" w14:textId="571D48FE" w:rsidR="00564BC5" w:rsidRPr="0000135A" w:rsidRDefault="00564BC5" w:rsidP="00564BC5">
      <w:pPr>
        <w:spacing w:line="360" w:lineRule="auto"/>
        <w:ind w:left="360" w:right="57"/>
        <w:jc w:val="center"/>
        <w:rPr>
          <w:i/>
          <w:iCs/>
          <w:color w:val="000000" w:themeColor="text1"/>
          <w:sz w:val="18"/>
          <w:szCs w:val="18"/>
          <w:lang w:val="es-ES"/>
        </w:rPr>
      </w:pPr>
      <w:r w:rsidRPr="0000135A">
        <w:rPr>
          <w:i/>
          <w:iCs/>
          <w:color w:val="000000" w:themeColor="text1"/>
          <w:sz w:val="18"/>
          <w:szCs w:val="18"/>
          <w:lang w:val="es-ES"/>
        </w:rPr>
        <w:t>Imagen 1</w:t>
      </w:r>
      <w:r w:rsidR="006B0B28" w:rsidRPr="0000135A">
        <w:rPr>
          <w:i/>
          <w:iCs/>
          <w:color w:val="000000" w:themeColor="text1"/>
          <w:sz w:val="18"/>
          <w:szCs w:val="18"/>
          <w:lang w:val="es-ES"/>
        </w:rPr>
        <w:t>1</w:t>
      </w:r>
      <w:r w:rsidRPr="0000135A">
        <w:rPr>
          <w:i/>
          <w:iCs/>
          <w:color w:val="000000" w:themeColor="text1"/>
          <w:sz w:val="18"/>
          <w:szCs w:val="18"/>
          <w:lang w:val="es-ES"/>
        </w:rPr>
        <w:t>. Banderas, P (2020). Las validaciones se grabaron mediante video para realizar las mejoras respectivas.</w:t>
      </w:r>
    </w:p>
    <w:p w14:paraId="422C9476" w14:textId="4DF43CBB" w:rsidR="6DDB6EBD" w:rsidRPr="0000135A" w:rsidRDefault="6DDB6EBD" w:rsidP="6DDB6EBD">
      <w:pPr>
        <w:spacing w:line="360" w:lineRule="auto"/>
        <w:rPr>
          <w:lang w:val="es-ES"/>
        </w:rPr>
      </w:pPr>
    </w:p>
    <w:p w14:paraId="76016460" w14:textId="71A6523A" w:rsidR="0EF50EF4" w:rsidRPr="0000135A" w:rsidRDefault="0EF50EF4" w:rsidP="6DDB6EBD">
      <w:pPr>
        <w:spacing w:line="360" w:lineRule="auto"/>
        <w:rPr>
          <w:lang w:val="es-ES"/>
        </w:rPr>
      </w:pPr>
      <w:r w:rsidRPr="0000135A">
        <w:rPr>
          <w:lang w:val="es-ES"/>
        </w:rPr>
        <w:t xml:space="preserve">Adicionalmente, los docentes del nivel hicieron la retroalimentación a los productos desde la especificidad de cada asignatura. Con la información obtenida se realizaron mejoras a los productos y se construyeron los modelos o prototipos finales, que en el caso de la empresa de calzado </w:t>
      </w:r>
      <w:proofErr w:type="spellStart"/>
      <w:r w:rsidRPr="0000135A">
        <w:rPr>
          <w:lang w:val="es-ES"/>
        </w:rPr>
        <w:t>Ushuta</w:t>
      </w:r>
      <w:proofErr w:type="spellEnd"/>
      <w:r w:rsidRPr="0000135A">
        <w:rPr>
          <w:lang w:val="es-ES"/>
        </w:rPr>
        <w:t xml:space="preserve"> Ecuador, fueron realizados por los emprendedores con los materiales y técnicas</w:t>
      </w:r>
      <w:r w:rsidR="1E2FCCFD" w:rsidRPr="0000135A">
        <w:rPr>
          <w:lang w:val="es-ES"/>
        </w:rPr>
        <w:t xml:space="preserve"> propias</w:t>
      </w:r>
      <w:r w:rsidRPr="0000135A">
        <w:rPr>
          <w:lang w:val="es-ES"/>
        </w:rPr>
        <w:t>.</w:t>
      </w:r>
    </w:p>
    <w:p w14:paraId="0D16E7AC" w14:textId="4C91B67E" w:rsidR="78037E95" w:rsidRPr="0000135A" w:rsidRDefault="78037E95" w:rsidP="78037E95">
      <w:pPr>
        <w:spacing w:line="360" w:lineRule="auto"/>
        <w:rPr>
          <w:lang w:val="es-ES"/>
        </w:rPr>
      </w:pPr>
    </w:p>
    <w:p w14:paraId="0299D2B9" w14:textId="4248E6D9" w:rsidR="6DDB6EBD" w:rsidRPr="0000135A" w:rsidRDefault="2B044329" w:rsidP="78037E95">
      <w:pPr>
        <w:spacing w:line="360" w:lineRule="auto"/>
        <w:jc w:val="center"/>
        <w:rPr>
          <w:lang w:val="es-ES"/>
        </w:rPr>
      </w:pPr>
      <w:r w:rsidRPr="0000135A">
        <w:rPr>
          <w:noProof/>
          <w:lang w:val="es-ES"/>
        </w:rPr>
        <w:lastRenderedPageBreak/>
        <w:drawing>
          <wp:inline distT="0" distB="0" distL="0" distR="0" wp14:anchorId="0B575D36" wp14:editId="4610FB37">
            <wp:extent cx="4572000" cy="4010025"/>
            <wp:effectExtent l="0" t="0" r="0" b="0"/>
            <wp:docPr id="1884931672" name="Imagen 1884931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884931672"/>
                    <pic:cNvPicPr/>
                  </pic:nvPicPr>
                  <pic:blipFill>
                    <a:blip r:embed="rId23">
                      <a:extLst>
                        <a:ext uri="{28A0092B-C50C-407E-A947-70E740481C1C}">
                          <a14:useLocalDpi xmlns:a14="http://schemas.microsoft.com/office/drawing/2010/main" val="0"/>
                        </a:ext>
                      </a:extLst>
                    </a:blip>
                    <a:stretch>
                      <a:fillRect/>
                    </a:stretch>
                  </pic:blipFill>
                  <pic:spPr>
                    <a:xfrm>
                      <a:off x="0" y="0"/>
                      <a:ext cx="4572000" cy="4010025"/>
                    </a:xfrm>
                    <a:prstGeom prst="rect">
                      <a:avLst/>
                    </a:prstGeom>
                  </pic:spPr>
                </pic:pic>
              </a:graphicData>
            </a:graphic>
          </wp:inline>
        </w:drawing>
      </w:r>
    </w:p>
    <w:p w14:paraId="52630FC1" w14:textId="48AFEF0B" w:rsidR="5A13D04A" w:rsidRPr="0000135A" w:rsidRDefault="6FEFA935" w:rsidP="2470CA99">
      <w:pPr>
        <w:spacing w:line="360" w:lineRule="auto"/>
        <w:ind w:left="360" w:right="57"/>
        <w:jc w:val="center"/>
        <w:rPr>
          <w:i/>
          <w:iCs/>
          <w:color w:val="000000" w:themeColor="text1"/>
          <w:sz w:val="18"/>
          <w:szCs w:val="18"/>
          <w:lang w:val="es-ES"/>
        </w:rPr>
      </w:pPr>
      <w:r w:rsidRPr="0000135A">
        <w:rPr>
          <w:i/>
          <w:iCs/>
          <w:color w:val="000000" w:themeColor="text1"/>
          <w:sz w:val="18"/>
          <w:szCs w:val="18"/>
          <w:lang w:val="es-ES"/>
        </w:rPr>
        <w:t>Imagen 12. Banderas, P</w:t>
      </w:r>
      <w:r w:rsidR="774AAD2B" w:rsidRPr="0000135A">
        <w:rPr>
          <w:i/>
          <w:iCs/>
          <w:color w:val="000000" w:themeColor="text1"/>
          <w:sz w:val="18"/>
          <w:szCs w:val="18"/>
          <w:lang w:val="es-ES"/>
        </w:rPr>
        <w:t>. Guzmán J.</w:t>
      </w:r>
      <w:r w:rsidRPr="0000135A">
        <w:rPr>
          <w:i/>
          <w:iCs/>
          <w:color w:val="000000" w:themeColor="text1"/>
          <w:sz w:val="18"/>
          <w:szCs w:val="18"/>
          <w:lang w:val="es-ES"/>
        </w:rPr>
        <w:t xml:space="preserve"> (2020). Sandalia con empeines intercambiables,</w:t>
      </w:r>
      <w:r w:rsidR="71EEC3F1" w:rsidRPr="0000135A">
        <w:rPr>
          <w:i/>
          <w:iCs/>
          <w:color w:val="000000" w:themeColor="text1"/>
          <w:sz w:val="18"/>
          <w:szCs w:val="18"/>
          <w:lang w:val="es-ES"/>
        </w:rPr>
        <w:t xml:space="preserve"> el proceso de ideación, </w:t>
      </w:r>
      <w:proofErr w:type="spellStart"/>
      <w:r w:rsidR="71EEC3F1" w:rsidRPr="0000135A">
        <w:rPr>
          <w:i/>
          <w:iCs/>
          <w:color w:val="000000" w:themeColor="text1"/>
          <w:sz w:val="18"/>
          <w:szCs w:val="18"/>
          <w:lang w:val="es-ES"/>
        </w:rPr>
        <w:t>boce</w:t>
      </w:r>
      <w:r w:rsidR="006038D9" w:rsidRPr="0000135A">
        <w:rPr>
          <w:i/>
          <w:iCs/>
          <w:color w:val="000000" w:themeColor="text1"/>
          <w:sz w:val="18"/>
          <w:szCs w:val="18"/>
          <w:lang w:val="es-ES"/>
        </w:rPr>
        <w:t>taje</w:t>
      </w:r>
      <w:proofErr w:type="spellEnd"/>
      <w:r w:rsidR="71EEC3F1" w:rsidRPr="0000135A">
        <w:rPr>
          <w:i/>
          <w:iCs/>
          <w:color w:val="000000" w:themeColor="text1"/>
          <w:sz w:val="18"/>
          <w:szCs w:val="18"/>
          <w:lang w:val="es-ES"/>
        </w:rPr>
        <w:t xml:space="preserve">, modelado, </w:t>
      </w:r>
      <w:proofErr w:type="spellStart"/>
      <w:r w:rsidR="71EEC3F1" w:rsidRPr="0000135A">
        <w:rPr>
          <w:i/>
          <w:iCs/>
          <w:color w:val="000000" w:themeColor="text1"/>
          <w:sz w:val="18"/>
          <w:szCs w:val="18"/>
          <w:lang w:val="es-ES"/>
        </w:rPr>
        <w:t>prototipado</w:t>
      </w:r>
      <w:proofErr w:type="spellEnd"/>
      <w:r w:rsidR="71EEC3F1" w:rsidRPr="0000135A">
        <w:rPr>
          <w:i/>
          <w:iCs/>
          <w:color w:val="000000" w:themeColor="text1"/>
          <w:sz w:val="18"/>
          <w:szCs w:val="18"/>
          <w:lang w:val="es-ES"/>
        </w:rPr>
        <w:t xml:space="preserve"> y</w:t>
      </w:r>
      <w:r w:rsidR="5CF262CB" w:rsidRPr="0000135A">
        <w:rPr>
          <w:i/>
          <w:iCs/>
          <w:color w:val="000000" w:themeColor="text1"/>
          <w:sz w:val="18"/>
          <w:szCs w:val="18"/>
          <w:lang w:val="es-ES"/>
        </w:rPr>
        <w:t xml:space="preserve"> validación </w:t>
      </w:r>
      <w:r w:rsidR="61E0CA7A" w:rsidRPr="0000135A">
        <w:rPr>
          <w:i/>
          <w:iCs/>
          <w:color w:val="000000" w:themeColor="text1"/>
          <w:sz w:val="18"/>
          <w:szCs w:val="18"/>
          <w:lang w:val="es-ES"/>
        </w:rPr>
        <w:t>se realizó con medios virtuales y colaboración de todos los actores.</w:t>
      </w:r>
    </w:p>
    <w:p w14:paraId="2184903E" w14:textId="5201D57F" w:rsidR="5A13D04A" w:rsidRPr="0000135A" w:rsidRDefault="5A13D04A" w:rsidP="2470CA99">
      <w:pPr>
        <w:spacing w:line="360" w:lineRule="auto"/>
        <w:jc w:val="center"/>
        <w:rPr>
          <w:lang w:val="es-ES"/>
        </w:rPr>
      </w:pPr>
    </w:p>
    <w:p w14:paraId="4E2AF41A" w14:textId="54CCBC56" w:rsidR="1BEC7A4E" w:rsidRPr="0000135A" w:rsidRDefault="04E768BB" w:rsidP="44E75875">
      <w:pPr>
        <w:spacing w:line="360" w:lineRule="auto"/>
        <w:rPr>
          <w:lang w:val="es-ES"/>
        </w:rPr>
      </w:pPr>
      <w:r w:rsidRPr="0000135A">
        <w:rPr>
          <w:lang w:val="es-ES"/>
        </w:rPr>
        <w:t>L</w:t>
      </w:r>
      <w:r w:rsidR="785B30B6" w:rsidRPr="0000135A">
        <w:rPr>
          <w:lang w:val="es-ES"/>
        </w:rPr>
        <w:t>a</w:t>
      </w:r>
      <w:r w:rsidR="456A4D32" w:rsidRPr="0000135A">
        <w:rPr>
          <w:lang w:val="es-ES"/>
        </w:rPr>
        <w:t xml:space="preserve"> </w:t>
      </w:r>
      <w:r w:rsidR="4A3026B3" w:rsidRPr="0000135A">
        <w:rPr>
          <w:lang w:val="es-ES"/>
        </w:rPr>
        <w:t xml:space="preserve">socialización </w:t>
      </w:r>
      <w:r w:rsidR="1DD8E1E2" w:rsidRPr="0000135A">
        <w:rPr>
          <w:lang w:val="es-ES"/>
        </w:rPr>
        <w:t xml:space="preserve">final del proyecto se la realizó </w:t>
      </w:r>
      <w:r w:rsidR="4A3026B3" w:rsidRPr="0000135A">
        <w:rPr>
          <w:lang w:val="es-ES"/>
        </w:rPr>
        <w:t xml:space="preserve">mediante </w:t>
      </w:r>
      <w:proofErr w:type="spellStart"/>
      <w:r w:rsidR="4A3026B3" w:rsidRPr="0000135A">
        <w:rPr>
          <w:i/>
          <w:iCs/>
          <w:lang w:val="es-ES"/>
        </w:rPr>
        <w:t>streaming</w:t>
      </w:r>
      <w:proofErr w:type="spellEnd"/>
      <w:r w:rsidR="13A425F7" w:rsidRPr="0000135A">
        <w:rPr>
          <w:i/>
          <w:iCs/>
          <w:lang w:val="es-ES"/>
        </w:rPr>
        <w:t xml:space="preserve"> (Imagen 1</w:t>
      </w:r>
      <w:r w:rsidR="437B24F4" w:rsidRPr="0000135A">
        <w:rPr>
          <w:i/>
          <w:iCs/>
          <w:lang w:val="es-ES"/>
        </w:rPr>
        <w:t>2</w:t>
      </w:r>
      <w:r w:rsidR="13A425F7" w:rsidRPr="0000135A">
        <w:rPr>
          <w:i/>
          <w:iCs/>
          <w:lang w:val="es-ES"/>
        </w:rPr>
        <w:t>)</w:t>
      </w:r>
      <w:r w:rsidR="6F94EE58" w:rsidRPr="0000135A">
        <w:rPr>
          <w:lang w:val="es-ES"/>
        </w:rPr>
        <w:t xml:space="preserve"> a través de la página de</w:t>
      </w:r>
      <w:r w:rsidR="29F9C57B" w:rsidRPr="0000135A">
        <w:rPr>
          <w:lang w:val="es-ES"/>
        </w:rPr>
        <w:t xml:space="preserve"> Facebook de</w:t>
      </w:r>
      <w:r w:rsidR="6F94EE58" w:rsidRPr="0000135A">
        <w:rPr>
          <w:lang w:val="es-ES"/>
        </w:rPr>
        <w:t xml:space="preserve"> Taller de Diseño Estratégico</w:t>
      </w:r>
      <w:r w:rsidR="006B0B28" w:rsidRPr="0000135A">
        <w:rPr>
          <w:lang w:val="es-ES"/>
        </w:rPr>
        <w:t>.</w:t>
      </w:r>
    </w:p>
    <w:p w14:paraId="54AB250F" w14:textId="7B9CD5B5" w:rsidR="6DDB6EBD" w:rsidRPr="0000135A" w:rsidRDefault="6DDB6EBD" w:rsidP="6DDB6EBD">
      <w:pPr>
        <w:spacing w:line="360" w:lineRule="auto"/>
        <w:rPr>
          <w:lang w:val="es-ES"/>
        </w:rPr>
      </w:pPr>
    </w:p>
    <w:p w14:paraId="566AD4C0" w14:textId="4FF80C28" w:rsidR="1569008E" w:rsidRPr="0000135A" w:rsidRDefault="1A01AFC7" w:rsidP="00B827E9">
      <w:pPr>
        <w:spacing w:line="360" w:lineRule="auto"/>
        <w:jc w:val="center"/>
        <w:rPr>
          <w:color w:val="FF0000"/>
          <w:lang w:val="es-ES"/>
        </w:rPr>
      </w:pPr>
      <w:r w:rsidRPr="0000135A">
        <w:rPr>
          <w:noProof/>
          <w:lang w:val="es-ES"/>
        </w:rPr>
        <w:drawing>
          <wp:inline distT="0" distB="0" distL="0" distR="0" wp14:anchorId="3FE8583B" wp14:editId="062B7477">
            <wp:extent cx="5397502" cy="3022600"/>
            <wp:effectExtent l="0" t="0" r="0" b="0"/>
            <wp:docPr id="8" name="Imagen 8" descr="Captura de pantalla de un celular en la ma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pic:nvPicPr>
                  <pic:blipFill>
                    <a:blip r:embed="rId24">
                      <a:extLst>
                        <a:ext uri="{28A0092B-C50C-407E-A947-70E740481C1C}">
                          <a14:useLocalDpi xmlns:a14="http://schemas.microsoft.com/office/drawing/2010/main" val="0"/>
                        </a:ext>
                      </a:extLst>
                    </a:blip>
                    <a:stretch>
                      <a:fillRect/>
                    </a:stretch>
                  </pic:blipFill>
                  <pic:spPr>
                    <a:xfrm>
                      <a:off x="0" y="0"/>
                      <a:ext cx="5397502" cy="3022600"/>
                    </a:xfrm>
                    <a:prstGeom prst="rect">
                      <a:avLst/>
                    </a:prstGeom>
                  </pic:spPr>
                </pic:pic>
              </a:graphicData>
            </a:graphic>
          </wp:inline>
        </w:drawing>
      </w:r>
    </w:p>
    <w:p w14:paraId="5DAFFEE4" w14:textId="151381BC" w:rsidR="00B827E9" w:rsidRPr="0000135A" w:rsidRDefault="13A425F7" w:rsidP="2470CA99">
      <w:pPr>
        <w:spacing w:line="360" w:lineRule="auto"/>
        <w:ind w:left="360" w:right="57"/>
        <w:jc w:val="center"/>
        <w:rPr>
          <w:i/>
          <w:iCs/>
          <w:color w:val="000000" w:themeColor="text1"/>
          <w:sz w:val="18"/>
          <w:szCs w:val="18"/>
          <w:lang w:val="es-ES"/>
        </w:rPr>
      </w:pPr>
      <w:r w:rsidRPr="0000135A">
        <w:rPr>
          <w:i/>
          <w:iCs/>
          <w:color w:val="000000" w:themeColor="text1"/>
          <w:sz w:val="18"/>
          <w:szCs w:val="18"/>
          <w:lang w:val="es-ES"/>
        </w:rPr>
        <w:lastRenderedPageBreak/>
        <w:t>Imagen 1</w:t>
      </w:r>
      <w:r w:rsidR="2D13B04B" w:rsidRPr="0000135A">
        <w:rPr>
          <w:i/>
          <w:iCs/>
          <w:color w:val="000000" w:themeColor="text1"/>
          <w:sz w:val="18"/>
          <w:szCs w:val="18"/>
          <w:lang w:val="es-ES"/>
        </w:rPr>
        <w:t>2</w:t>
      </w:r>
      <w:r w:rsidRPr="0000135A">
        <w:rPr>
          <w:i/>
          <w:iCs/>
          <w:color w:val="000000" w:themeColor="text1"/>
          <w:sz w:val="18"/>
          <w:szCs w:val="18"/>
          <w:lang w:val="es-ES"/>
        </w:rPr>
        <w:t xml:space="preserve">. Captura de pantalla. Sesión </w:t>
      </w:r>
      <w:r w:rsidR="425F34F3" w:rsidRPr="0000135A">
        <w:rPr>
          <w:i/>
          <w:iCs/>
          <w:color w:val="000000" w:themeColor="text1"/>
          <w:sz w:val="18"/>
          <w:szCs w:val="18"/>
          <w:lang w:val="es-ES"/>
        </w:rPr>
        <w:t xml:space="preserve">de Facebook </w:t>
      </w:r>
      <w:proofErr w:type="spellStart"/>
      <w:r w:rsidR="425F34F3" w:rsidRPr="0000135A">
        <w:rPr>
          <w:i/>
          <w:iCs/>
          <w:color w:val="000000" w:themeColor="text1"/>
          <w:sz w:val="18"/>
          <w:szCs w:val="18"/>
          <w:lang w:val="es-ES"/>
        </w:rPr>
        <w:t>live</w:t>
      </w:r>
      <w:proofErr w:type="spellEnd"/>
      <w:r w:rsidR="5025B46A" w:rsidRPr="0000135A">
        <w:rPr>
          <w:i/>
          <w:iCs/>
          <w:color w:val="000000" w:themeColor="text1"/>
          <w:sz w:val="18"/>
          <w:szCs w:val="18"/>
          <w:lang w:val="es-ES"/>
        </w:rPr>
        <w:t xml:space="preserve"> mediante OBS</w:t>
      </w:r>
      <w:r w:rsidR="425F34F3" w:rsidRPr="0000135A">
        <w:rPr>
          <w:i/>
          <w:iCs/>
          <w:color w:val="000000" w:themeColor="text1"/>
          <w:sz w:val="18"/>
          <w:szCs w:val="18"/>
          <w:lang w:val="es-ES"/>
        </w:rPr>
        <w:t xml:space="preserve">. Al realizar la presentación de los proyectos por el canal de </w:t>
      </w:r>
      <w:proofErr w:type="spellStart"/>
      <w:r w:rsidR="425F34F3" w:rsidRPr="0000135A">
        <w:rPr>
          <w:i/>
          <w:iCs/>
          <w:color w:val="000000" w:themeColor="text1"/>
          <w:sz w:val="18"/>
          <w:szCs w:val="18"/>
          <w:lang w:val="es-ES"/>
        </w:rPr>
        <w:t>streaming</w:t>
      </w:r>
      <w:proofErr w:type="spellEnd"/>
      <w:r w:rsidR="425F34F3" w:rsidRPr="0000135A">
        <w:rPr>
          <w:i/>
          <w:iCs/>
          <w:color w:val="000000" w:themeColor="text1"/>
          <w:sz w:val="18"/>
          <w:szCs w:val="18"/>
          <w:lang w:val="es-ES"/>
        </w:rPr>
        <w:t>, permitió mostrar públicamente los resultados del taller, no limitado al espacio universitario. Siguieron las sesiones</w:t>
      </w:r>
      <w:r w:rsidR="6EAB9DB7" w:rsidRPr="0000135A">
        <w:rPr>
          <w:i/>
          <w:iCs/>
          <w:color w:val="000000" w:themeColor="text1"/>
          <w:sz w:val="18"/>
          <w:szCs w:val="18"/>
          <w:lang w:val="es-ES"/>
        </w:rPr>
        <w:t xml:space="preserve"> en vivo hasta 90 personas simultáneamente, </w:t>
      </w:r>
      <w:r w:rsidR="5FC9D1D9" w:rsidRPr="0000135A">
        <w:rPr>
          <w:i/>
          <w:iCs/>
          <w:color w:val="000000" w:themeColor="text1"/>
          <w:sz w:val="18"/>
          <w:szCs w:val="18"/>
          <w:lang w:val="es-ES"/>
        </w:rPr>
        <w:t>participando mediante preguntas a los expositores.</w:t>
      </w:r>
      <w:r w:rsidR="006B0B28" w:rsidRPr="0000135A">
        <w:rPr>
          <w:lang w:val="es-ES"/>
        </w:rPr>
        <w:t xml:space="preserve"> </w:t>
      </w:r>
      <w:r w:rsidR="006B0B28" w:rsidRPr="0000135A">
        <w:rPr>
          <w:i/>
          <w:iCs/>
          <w:color w:val="000000" w:themeColor="text1"/>
          <w:sz w:val="18"/>
          <w:szCs w:val="18"/>
          <w:lang w:val="es-ES"/>
        </w:rPr>
        <w:t>(Acceso: https://bit.ly/3cnWjiw).</w:t>
      </w:r>
    </w:p>
    <w:p w14:paraId="26C46BDE" w14:textId="4C3A1F92" w:rsidR="6DDB6EBD" w:rsidRPr="0000135A" w:rsidRDefault="6DDB6EBD" w:rsidP="6DDB6EBD">
      <w:pPr>
        <w:spacing w:line="360" w:lineRule="auto"/>
        <w:jc w:val="center"/>
        <w:rPr>
          <w:sz w:val="14"/>
          <w:szCs w:val="14"/>
          <w:lang w:val="es-ES"/>
        </w:rPr>
      </w:pPr>
    </w:p>
    <w:p w14:paraId="22EE986D" w14:textId="6ED3FC5F" w:rsidR="2470CA99" w:rsidRPr="0000135A" w:rsidRDefault="2470CA99" w:rsidP="2470CA99">
      <w:pPr>
        <w:spacing w:line="360" w:lineRule="auto"/>
        <w:rPr>
          <w:b/>
          <w:bCs/>
          <w:i/>
          <w:iCs/>
          <w:sz w:val="22"/>
          <w:szCs w:val="22"/>
          <w:lang w:val="es-ES"/>
        </w:rPr>
      </w:pPr>
    </w:p>
    <w:p w14:paraId="73355D6E" w14:textId="00BE815A" w:rsidR="2470CA99" w:rsidRPr="0000135A" w:rsidRDefault="37882002" w:rsidP="00691B61">
      <w:pPr>
        <w:spacing w:after="240" w:line="360" w:lineRule="auto"/>
        <w:rPr>
          <w:b/>
          <w:bCs/>
          <w:i/>
          <w:iCs/>
          <w:sz w:val="22"/>
          <w:szCs w:val="22"/>
          <w:lang w:val="es-ES"/>
        </w:rPr>
      </w:pPr>
      <w:r w:rsidRPr="0000135A">
        <w:rPr>
          <w:b/>
          <w:bCs/>
          <w:i/>
          <w:iCs/>
          <w:sz w:val="22"/>
          <w:szCs w:val="22"/>
          <w:lang w:val="es-ES"/>
        </w:rPr>
        <w:t>Resultados de aprendizaje a la vista</w:t>
      </w:r>
    </w:p>
    <w:p w14:paraId="39422031" w14:textId="68B7FCC8" w:rsidR="20066891" w:rsidRPr="0000135A" w:rsidRDefault="5D41F06A" w:rsidP="2470CA99">
      <w:pPr>
        <w:spacing w:line="360" w:lineRule="auto"/>
        <w:rPr>
          <w:lang w:val="es-ES"/>
        </w:rPr>
      </w:pPr>
      <w:r w:rsidRPr="0000135A">
        <w:rPr>
          <w:lang w:val="es-ES"/>
        </w:rPr>
        <w:t>El cumplimiento de los resultados de aprendizaje se m</w:t>
      </w:r>
      <w:r w:rsidR="5306FF36" w:rsidRPr="0000135A">
        <w:rPr>
          <w:lang w:val="es-ES"/>
        </w:rPr>
        <w:t>idió</w:t>
      </w:r>
      <w:r w:rsidRPr="0000135A">
        <w:rPr>
          <w:lang w:val="es-ES"/>
        </w:rPr>
        <w:t xml:space="preserve"> desde varias perspectivas. </w:t>
      </w:r>
      <w:r w:rsidR="0CF38F07" w:rsidRPr="0000135A">
        <w:rPr>
          <w:lang w:val="es-ES"/>
        </w:rPr>
        <w:t>El criterio de los estudiantes se visualizó</w:t>
      </w:r>
      <w:r w:rsidRPr="0000135A">
        <w:rPr>
          <w:lang w:val="es-ES"/>
        </w:rPr>
        <w:t xml:space="preserve"> a través de una encuesta </w:t>
      </w:r>
      <w:r w:rsidR="794110A3" w:rsidRPr="0000135A">
        <w:rPr>
          <w:lang w:val="es-ES"/>
        </w:rPr>
        <w:t xml:space="preserve">en línea </w:t>
      </w:r>
      <w:r w:rsidR="3EDB6241" w:rsidRPr="0000135A">
        <w:rPr>
          <w:lang w:val="es-ES"/>
        </w:rPr>
        <w:t xml:space="preserve">donde </w:t>
      </w:r>
      <w:r w:rsidRPr="0000135A">
        <w:rPr>
          <w:lang w:val="es-ES"/>
        </w:rPr>
        <w:t xml:space="preserve">se </w:t>
      </w:r>
      <w:r w:rsidR="4B8C1D42" w:rsidRPr="0000135A">
        <w:rPr>
          <w:lang w:val="es-ES"/>
        </w:rPr>
        <w:t xml:space="preserve">preguntó acerca del </w:t>
      </w:r>
      <w:r w:rsidR="04EB61C6" w:rsidRPr="0000135A">
        <w:rPr>
          <w:lang w:val="es-ES"/>
        </w:rPr>
        <w:t>conocimiento adquirido</w:t>
      </w:r>
      <w:r w:rsidRPr="0000135A">
        <w:rPr>
          <w:lang w:val="es-ES"/>
        </w:rPr>
        <w:t xml:space="preserve"> </w:t>
      </w:r>
      <w:r w:rsidR="29660E1B" w:rsidRPr="0000135A">
        <w:rPr>
          <w:lang w:val="es-ES"/>
        </w:rPr>
        <w:t xml:space="preserve">en </w:t>
      </w:r>
      <w:r w:rsidRPr="0000135A">
        <w:rPr>
          <w:lang w:val="es-ES"/>
        </w:rPr>
        <w:t>las etapas del Taller</w:t>
      </w:r>
      <w:r w:rsidR="520C3A08" w:rsidRPr="0000135A">
        <w:rPr>
          <w:lang w:val="es-ES"/>
        </w:rPr>
        <w:t xml:space="preserve"> y el nivel alcanzado de los </w:t>
      </w:r>
      <w:proofErr w:type="spellStart"/>
      <w:r w:rsidR="520C3A08" w:rsidRPr="0000135A">
        <w:rPr>
          <w:lang w:val="es-ES"/>
        </w:rPr>
        <w:t>RdA</w:t>
      </w:r>
      <w:proofErr w:type="spellEnd"/>
      <w:r w:rsidR="520C3A08" w:rsidRPr="0000135A">
        <w:rPr>
          <w:lang w:val="es-ES"/>
        </w:rPr>
        <w:t xml:space="preserve"> (Imagen 1</w:t>
      </w:r>
      <w:r w:rsidR="754AA1D9" w:rsidRPr="0000135A">
        <w:rPr>
          <w:lang w:val="es-ES"/>
        </w:rPr>
        <w:t>4</w:t>
      </w:r>
      <w:r w:rsidR="520C3A08" w:rsidRPr="0000135A">
        <w:rPr>
          <w:lang w:val="es-ES"/>
        </w:rPr>
        <w:t>).</w:t>
      </w:r>
    </w:p>
    <w:p w14:paraId="56DBC728" w14:textId="25D78DCF" w:rsidR="224E8BE7" w:rsidRPr="0000135A" w:rsidRDefault="5D41F06A" w:rsidP="6DDB6EBD">
      <w:pPr>
        <w:spacing w:line="360" w:lineRule="auto"/>
        <w:rPr>
          <w:lang w:val="es-ES"/>
        </w:rPr>
      </w:pPr>
      <w:r w:rsidRPr="0000135A">
        <w:rPr>
          <w:noProof/>
          <w:lang w:val="es-ES"/>
        </w:rPr>
        <w:drawing>
          <wp:inline distT="0" distB="0" distL="0" distR="0" wp14:anchorId="50E418E0" wp14:editId="5C988C0E">
            <wp:extent cx="6419852" cy="1984936"/>
            <wp:effectExtent l="0" t="0" r="0" b="0"/>
            <wp:docPr id="1783770236" name="Picture 1783770236" descr="/var/folders/47/4zrbbghd75d95fsj9hff_n380000gn/T/com.microsoft.Word/Content.MSO/73137C3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3770236"/>
                    <pic:cNvPicPr/>
                  </pic:nvPicPr>
                  <pic:blipFill>
                    <a:blip r:embed="rId25">
                      <a:extLst>
                        <a:ext uri="{28A0092B-C50C-407E-A947-70E740481C1C}">
                          <a14:useLocalDpi xmlns:a14="http://schemas.microsoft.com/office/drawing/2010/main" val="0"/>
                        </a:ext>
                      </a:extLst>
                    </a:blip>
                    <a:stretch>
                      <a:fillRect/>
                    </a:stretch>
                  </pic:blipFill>
                  <pic:spPr>
                    <a:xfrm>
                      <a:off x="0" y="0"/>
                      <a:ext cx="6419852" cy="1984936"/>
                    </a:xfrm>
                    <a:prstGeom prst="rect">
                      <a:avLst/>
                    </a:prstGeom>
                  </pic:spPr>
                </pic:pic>
              </a:graphicData>
            </a:graphic>
          </wp:inline>
        </w:drawing>
      </w:r>
    </w:p>
    <w:p w14:paraId="605365BF" w14:textId="58151E0A" w:rsidR="14A2F1D0" w:rsidRPr="0000135A" w:rsidRDefault="522D1815" w:rsidP="2470CA99">
      <w:pPr>
        <w:spacing w:line="360" w:lineRule="auto"/>
        <w:jc w:val="center"/>
        <w:rPr>
          <w:i/>
          <w:iCs/>
          <w:lang w:val="es-ES"/>
        </w:rPr>
      </w:pPr>
      <w:r w:rsidRPr="0000135A">
        <w:rPr>
          <w:i/>
          <w:iCs/>
          <w:lang w:val="es-ES"/>
        </w:rPr>
        <w:t xml:space="preserve">Imagen </w:t>
      </w:r>
      <w:r w:rsidR="6FEC3B6E" w:rsidRPr="0000135A">
        <w:rPr>
          <w:i/>
          <w:iCs/>
          <w:lang w:val="es-ES"/>
        </w:rPr>
        <w:t>1</w:t>
      </w:r>
      <w:r w:rsidR="62444074" w:rsidRPr="0000135A">
        <w:rPr>
          <w:i/>
          <w:iCs/>
          <w:lang w:val="es-ES"/>
        </w:rPr>
        <w:t>4</w:t>
      </w:r>
      <w:r w:rsidR="6FEC3B6E" w:rsidRPr="0000135A">
        <w:rPr>
          <w:i/>
          <w:iCs/>
          <w:lang w:val="es-ES"/>
        </w:rPr>
        <w:t>.</w:t>
      </w:r>
      <w:r w:rsidRPr="0000135A">
        <w:rPr>
          <w:i/>
          <w:iCs/>
          <w:lang w:val="es-ES"/>
        </w:rPr>
        <w:t xml:space="preserve"> </w:t>
      </w:r>
      <w:r w:rsidR="36A5594E" w:rsidRPr="0000135A">
        <w:rPr>
          <w:i/>
          <w:iCs/>
          <w:lang w:val="es-ES"/>
        </w:rPr>
        <w:t>U</w:t>
      </w:r>
      <w:r w:rsidRPr="0000135A">
        <w:rPr>
          <w:i/>
          <w:iCs/>
          <w:lang w:val="es-ES"/>
        </w:rPr>
        <w:t>na de las preguntas del formulario de autoevaluación realizado en junio 2020</w:t>
      </w:r>
      <w:r w:rsidR="3397034B" w:rsidRPr="0000135A">
        <w:rPr>
          <w:i/>
          <w:iCs/>
          <w:lang w:val="es-ES"/>
        </w:rPr>
        <w:t xml:space="preserve"> buscaba determinar el nivel de aprendizaje en las distintas etapas del taller.</w:t>
      </w:r>
    </w:p>
    <w:p w14:paraId="46D80CB9" w14:textId="62A4665B" w:rsidR="20066891" w:rsidRPr="0000135A" w:rsidRDefault="20066891" w:rsidP="6DDB6EBD">
      <w:pPr>
        <w:spacing w:line="360" w:lineRule="auto"/>
        <w:jc w:val="center"/>
        <w:rPr>
          <w:i/>
          <w:iCs/>
          <w:lang w:val="es-ES"/>
        </w:rPr>
      </w:pPr>
    </w:p>
    <w:p w14:paraId="0FEA7AB7" w14:textId="43EFDEA1" w:rsidR="224E8BE7" w:rsidRPr="0000135A" w:rsidRDefault="6B3151C8" w:rsidP="6DDB6EBD">
      <w:pPr>
        <w:spacing w:line="360" w:lineRule="auto"/>
        <w:rPr>
          <w:lang w:val="es-ES"/>
        </w:rPr>
      </w:pPr>
      <w:r w:rsidRPr="0000135A">
        <w:rPr>
          <w:lang w:val="es-ES"/>
        </w:rPr>
        <w:t>L</w:t>
      </w:r>
      <w:r w:rsidR="58F087FE" w:rsidRPr="0000135A">
        <w:rPr>
          <w:lang w:val="es-ES"/>
        </w:rPr>
        <w:t xml:space="preserve">os empresarios expresaron su interés en </w:t>
      </w:r>
      <w:r w:rsidR="5F889B12" w:rsidRPr="0000135A">
        <w:rPr>
          <w:lang w:val="es-ES"/>
        </w:rPr>
        <w:t xml:space="preserve">ejecutar </w:t>
      </w:r>
      <w:r w:rsidR="58F087FE" w:rsidRPr="0000135A">
        <w:rPr>
          <w:lang w:val="es-ES"/>
        </w:rPr>
        <w:t>los proyectos generados</w:t>
      </w:r>
      <w:r w:rsidR="40825C04" w:rsidRPr="0000135A">
        <w:rPr>
          <w:lang w:val="es-ES"/>
        </w:rPr>
        <w:t>,</w:t>
      </w:r>
      <w:r w:rsidR="58F087FE" w:rsidRPr="0000135A">
        <w:rPr>
          <w:lang w:val="es-ES"/>
        </w:rPr>
        <w:t xml:space="preserve"> l</w:t>
      </w:r>
      <w:r w:rsidR="5D41F06A" w:rsidRPr="0000135A">
        <w:rPr>
          <w:lang w:val="es-ES"/>
        </w:rPr>
        <w:t xml:space="preserve">a empresa </w:t>
      </w:r>
      <w:proofErr w:type="spellStart"/>
      <w:r w:rsidR="4D200815" w:rsidRPr="0000135A">
        <w:rPr>
          <w:lang w:val="es-ES"/>
        </w:rPr>
        <w:t>Ushuta</w:t>
      </w:r>
      <w:proofErr w:type="spellEnd"/>
      <w:r w:rsidR="4D200815" w:rsidRPr="0000135A">
        <w:rPr>
          <w:lang w:val="es-ES"/>
        </w:rPr>
        <w:t xml:space="preserve"> Ecuado</w:t>
      </w:r>
      <w:r w:rsidR="764F79DA" w:rsidRPr="0000135A">
        <w:rPr>
          <w:lang w:val="es-ES"/>
        </w:rPr>
        <w:t>r</w:t>
      </w:r>
      <w:r w:rsidR="4D200815" w:rsidRPr="0000135A">
        <w:rPr>
          <w:lang w:val="es-ES"/>
        </w:rPr>
        <w:t xml:space="preserve"> </w:t>
      </w:r>
      <w:r w:rsidR="07AEAB05" w:rsidRPr="0000135A">
        <w:rPr>
          <w:lang w:val="es-ES"/>
        </w:rPr>
        <w:t xml:space="preserve">implementó </w:t>
      </w:r>
      <w:r w:rsidR="207650A6" w:rsidRPr="0000135A">
        <w:rPr>
          <w:lang w:val="es-ES"/>
        </w:rPr>
        <w:t xml:space="preserve">a partir de junio 2020 </w:t>
      </w:r>
      <w:r w:rsidR="0BE6FDB5" w:rsidRPr="0000135A">
        <w:rPr>
          <w:lang w:val="es-ES"/>
        </w:rPr>
        <w:t xml:space="preserve">la </w:t>
      </w:r>
      <w:r w:rsidR="5D41F06A" w:rsidRPr="0000135A">
        <w:rPr>
          <w:lang w:val="es-ES"/>
        </w:rPr>
        <w:t xml:space="preserve">marca, </w:t>
      </w:r>
      <w:r w:rsidR="05055F88" w:rsidRPr="0000135A">
        <w:rPr>
          <w:lang w:val="es-ES"/>
        </w:rPr>
        <w:t xml:space="preserve">material </w:t>
      </w:r>
      <w:r w:rsidR="15EA6BE8" w:rsidRPr="0000135A">
        <w:rPr>
          <w:lang w:val="es-ES"/>
        </w:rPr>
        <w:t>promocional</w:t>
      </w:r>
      <w:r w:rsidR="05055F88" w:rsidRPr="0000135A">
        <w:rPr>
          <w:lang w:val="es-ES"/>
        </w:rPr>
        <w:t xml:space="preserve"> para redes, </w:t>
      </w:r>
      <w:r w:rsidR="5D41F06A" w:rsidRPr="0000135A">
        <w:rPr>
          <w:lang w:val="es-ES"/>
        </w:rPr>
        <w:t xml:space="preserve">diseño de calzado y </w:t>
      </w:r>
      <w:r w:rsidR="07301E99" w:rsidRPr="0000135A">
        <w:rPr>
          <w:lang w:val="es-ES"/>
        </w:rPr>
        <w:t>el</w:t>
      </w:r>
      <w:r w:rsidR="5D41F06A" w:rsidRPr="0000135A">
        <w:rPr>
          <w:lang w:val="es-ES"/>
        </w:rPr>
        <w:t xml:space="preserve"> empaque multifunción</w:t>
      </w:r>
      <w:r w:rsidR="5F2F67F1" w:rsidRPr="0000135A">
        <w:rPr>
          <w:lang w:val="es-ES"/>
        </w:rPr>
        <w:t xml:space="preserve">, el representante del proyecto </w:t>
      </w:r>
      <w:proofErr w:type="spellStart"/>
      <w:r w:rsidR="5F2F67F1" w:rsidRPr="0000135A">
        <w:rPr>
          <w:lang w:val="es-ES"/>
        </w:rPr>
        <w:t>Galapamigos</w:t>
      </w:r>
      <w:proofErr w:type="spellEnd"/>
      <w:r w:rsidR="5F2F67F1" w:rsidRPr="0000135A">
        <w:rPr>
          <w:lang w:val="es-ES"/>
        </w:rPr>
        <w:t xml:space="preserve"> continuó su proyecto mediante alianza con la PUCE y así promover el cuidado ambiental.</w:t>
      </w:r>
    </w:p>
    <w:p w14:paraId="4675EF63" w14:textId="4AB0BCB9" w:rsidR="224E8BE7" w:rsidRPr="0000135A" w:rsidRDefault="5D41F06A" w:rsidP="6DDB6EBD">
      <w:pPr>
        <w:spacing w:line="360" w:lineRule="auto"/>
        <w:rPr>
          <w:lang w:val="es-ES"/>
        </w:rPr>
      </w:pPr>
      <w:r w:rsidRPr="0000135A">
        <w:rPr>
          <w:lang w:val="es-ES"/>
        </w:rPr>
        <w:t xml:space="preserve">Adicionalmente, la Ingeniera </w:t>
      </w:r>
      <w:proofErr w:type="spellStart"/>
      <w:r w:rsidRPr="0000135A">
        <w:rPr>
          <w:lang w:val="es-ES"/>
        </w:rPr>
        <w:t>Lucciola</w:t>
      </w:r>
      <w:proofErr w:type="spellEnd"/>
      <w:r w:rsidRPr="0000135A">
        <w:rPr>
          <w:lang w:val="es-ES"/>
        </w:rPr>
        <w:t xml:space="preserve"> </w:t>
      </w:r>
      <w:proofErr w:type="spellStart"/>
      <w:r w:rsidRPr="0000135A">
        <w:rPr>
          <w:lang w:val="es-ES"/>
        </w:rPr>
        <w:t>Muentes</w:t>
      </w:r>
      <w:proofErr w:type="spellEnd"/>
      <w:r w:rsidRPr="0000135A">
        <w:rPr>
          <w:lang w:val="es-ES"/>
        </w:rPr>
        <w:t xml:space="preserve">, Subsecretaria de </w:t>
      </w:r>
      <w:proofErr w:type="spellStart"/>
      <w:r w:rsidRPr="0000135A">
        <w:rPr>
          <w:lang w:val="es-ES"/>
        </w:rPr>
        <w:t>M</w:t>
      </w:r>
      <w:r w:rsidR="57783F5C" w:rsidRPr="0000135A">
        <w:rPr>
          <w:lang w:val="es-ES"/>
        </w:rPr>
        <w:t>iPymes</w:t>
      </w:r>
      <w:proofErr w:type="spellEnd"/>
      <w:r w:rsidRPr="0000135A">
        <w:rPr>
          <w:lang w:val="es-ES"/>
        </w:rPr>
        <w:t xml:space="preserve"> y Artesanías de MPCEIP, </w:t>
      </w:r>
      <w:r w:rsidR="49462B42" w:rsidRPr="0000135A">
        <w:rPr>
          <w:lang w:val="es-ES"/>
        </w:rPr>
        <w:t>dirigió unas palabras en el cierre del evento de transferencia reconociendo los aspectos positivos</w:t>
      </w:r>
      <w:r w:rsidRPr="0000135A">
        <w:rPr>
          <w:lang w:val="es-ES"/>
        </w:rPr>
        <w:t xml:space="preserve"> </w:t>
      </w:r>
      <w:r w:rsidR="27354A0E" w:rsidRPr="0000135A">
        <w:rPr>
          <w:lang w:val="es-ES"/>
        </w:rPr>
        <w:t>d</w:t>
      </w:r>
      <w:r w:rsidRPr="0000135A">
        <w:rPr>
          <w:lang w:val="es-ES"/>
        </w:rPr>
        <w:t xml:space="preserve">el trabajo conjunto </w:t>
      </w:r>
      <w:r w:rsidR="7275FACB" w:rsidRPr="0000135A">
        <w:rPr>
          <w:lang w:val="es-ES"/>
        </w:rPr>
        <w:t>PUCE-MPCEIP</w:t>
      </w:r>
      <w:r w:rsidR="643F2738" w:rsidRPr="0000135A">
        <w:rPr>
          <w:lang w:val="es-ES"/>
        </w:rPr>
        <w:t>,</w:t>
      </w:r>
      <w:r w:rsidRPr="0000135A">
        <w:rPr>
          <w:lang w:val="es-ES"/>
        </w:rPr>
        <w:t xml:space="preserve"> ratificando el acuerdo de colaboración entre </w:t>
      </w:r>
      <w:r w:rsidR="75CCA44D" w:rsidRPr="0000135A">
        <w:rPr>
          <w:lang w:val="es-ES"/>
        </w:rPr>
        <w:t>partes. “</w:t>
      </w:r>
      <w:r w:rsidR="75CCA44D" w:rsidRPr="0000135A">
        <w:rPr>
          <w:i/>
          <w:lang w:val="es-ES"/>
        </w:rPr>
        <w:t>felicito</w:t>
      </w:r>
      <w:r w:rsidR="7B774AB7" w:rsidRPr="0000135A">
        <w:rPr>
          <w:i/>
          <w:iCs/>
          <w:lang w:val="es-ES"/>
        </w:rPr>
        <w:t xml:space="preserve"> a la academia</w:t>
      </w:r>
      <w:r w:rsidR="12E0BD16" w:rsidRPr="0000135A">
        <w:rPr>
          <w:i/>
          <w:iCs/>
          <w:lang w:val="es-ES"/>
        </w:rPr>
        <w:t xml:space="preserve"> y a los estudiantes de diseño de productos y diseño gráfico</w:t>
      </w:r>
      <w:r w:rsidR="7B774AB7" w:rsidRPr="0000135A">
        <w:rPr>
          <w:i/>
          <w:iCs/>
          <w:lang w:val="es-ES"/>
        </w:rPr>
        <w:t xml:space="preserve">, estamos </w:t>
      </w:r>
      <w:r w:rsidR="3F47AA97" w:rsidRPr="0000135A">
        <w:rPr>
          <w:i/>
          <w:iCs/>
          <w:lang w:val="es-ES"/>
        </w:rPr>
        <w:t xml:space="preserve">conformando </w:t>
      </w:r>
      <w:r w:rsidR="7B774AB7" w:rsidRPr="0000135A">
        <w:rPr>
          <w:i/>
          <w:iCs/>
          <w:lang w:val="es-ES"/>
        </w:rPr>
        <w:t>una cadena productiva con bueno</w:t>
      </w:r>
      <w:r w:rsidR="7DDC6F6A" w:rsidRPr="0000135A">
        <w:rPr>
          <w:i/>
          <w:iCs/>
          <w:lang w:val="es-ES"/>
        </w:rPr>
        <w:t xml:space="preserve">s resultados. Vivimos momentos difíciles, sin </w:t>
      </w:r>
      <w:r w:rsidR="39CF5F0C" w:rsidRPr="0000135A">
        <w:rPr>
          <w:i/>
          <w:iCs/>
          <w:lang w:val="es-ES"/>
        </w:rPr>
        <w:t>embargo,</w:t>
      </w:r>
      <w:r w:rsidR="7DDC6F6A" w:rsidRPr="0000135A">
        <w:rPr>
          <w:i/>
          <w:iCs/>
          <w:lang w:val="es-ES"/>
        </w:rPr>
        <w:t xml:space="preserve"> la juventud tiene mucho que da</w:t>
      </w:r>
      <w:r w:rsidR="4BB769BD" w:rsidRPr="0000135A">
        <w:rPr>
          <w:i/>
          <w:iCs/>
          <w:lang w:val="es-ES"/>
        </w:rPr>
        <w:t>r a nuestro país</w:t>
      </w:r>
      <w:r w:rsidR="7DDC6F6A" w:rsidRPr="0000135A">
        <w:rPr>
          <w:i/>
          <w:iCs/>
          <w:lang w:val="es-ES"/>
        </w:rPr>
        <w:t>”</w:t>
      </w:r>
      <w:r w:rsidR="3A74FB43" w:rsidRPr="0000135A">
        <w:rPr>
          <w:lang w:val="es-ES"/>
        </w:rPr>
        <w:t>.</w:t>
      </w:r>
    </w:p>
    <w:p w14:paraId="4A617AE5" w14:textId="33D1309E" w:rsidR="007E56BD" w:rsidRPr="0000135A" w:rsidRDefault="10531AA3" w:rsidP="2470CA99">
      <w:pPr>
        <w:spacing w:line="360" w:lineRule="auto"/>
        <w:rPr>
          <w:lang w:val="es-ES"/>
        </w:rPr>
      </w:pPr>
      <w:r w:rsidRPr="0000135A">
        <w:rPr>
          <w:lang w:val="es-ES"/>
        </w:rPr>
        <w:t>Finalizado el proyecto,</w:t>
      </w:r>
      <w:r w:rsidR="5D41F06A" w:rsidRPr="0000135A">
        <w:rPr>
          <w:lang w:val="es-ES"/>
        </w:rPr>
        <w:t xml:space="preserve"> se realizó un formulario de retroalimentación, en el cual </w:t>
      </w:r>
      <w:r w:rsidR="27542D6A" w:rsidRPr="0000135A">
        <w:rPr>
          <w:lang w:val="es-ES"/>
        </w:rPr>
        <w:t>los discentes</w:t>
      </w:r>
      <w:r w:rsidR="5D41F06A" w:rsidRPr="0000135A">
        <w:rPr>
          <w:lang w:val="es-ES"/>
        </w:rPr>
        <w:t xml:space="preserve"> tomaron el </w:t>
      </w:r>
      <w:r w:rsidR="0D769ADA" w:rsidRPr="0000135A">
        <w:rPr>
          <w:lang w:val="es-ES"/>
        </w:rPr>
        <w:t>papel</w:t>
      </w:r>
      <w:r w:rsidR="5D41F06A" w:rsidRPr="0000135A">
        <w:rPr>
          <w:lang w:val="es-ES"/>
        </w:rPr>
        <w:t xml:space="preserve"> de evaluadores del proyecto para motivar la reflexión y argumentación. Fue un proceso que permitió un cambio de rol importante para adquirir habilidades de observación</w:t>
      </w:r>
      <w:r w:rsidR="19ADA6D2" w:rsidRPr="0000135A">
        <w:rPr>
          <w:lang w:val="es-ES"/>
        </w:rPr>
        <w:t xml:space="preserve">. </w:t>
      </w:r>
      <w:r w:rsidR="2A0037CB" w:rsidRPr="0000135A">
        <w:rPr>
          <w:lang w:val="es-ES"/>
        </w:rPr>
        <w:t xml:space="preserve">Al concluir las clases, los estudiantes recibieron un </w:t>
      </w:r>
      <w:r w:rsidR="032F6471" w:rsidRPr="0000135A">
        <w:rPr>
          <w:lang w:val="es-ES"/>
        </w:rPr>
        <w:t>documento</w:t>
      </w:r>
      <w:r w:rsidR="2A0037CB" w:rsidRPr="0000135A">
        <w:rPr>
          <w:lang w:val="es-ES"/>
        </w:rPr>
        <w:t xml:space="preserve"> </w:t>
      </w:r>
      <w:r w:rsidR="032F6471" w:rsidRPr="0000135A">
        <w:rPr>
          <w:lang w:val="es-ES"/>
        </w:rPr>
        <w:t xml:space="preserve">sobre las expectativas de la cátedra que llenaron el primer día de clases y </w:t>
      </w:r>
      <w:r w:rsidR="44E82F7E" w:rsidRPr="0000135A">
        <w:rPr>
          <w:lang w:val="es-ES"/>
        </w:rPr>
        <w:t>de esta manera</w:t>
      </w:r>
      <w:r w:rsidR="6A725C06" w:rsidRPr="0000135A">
        <w:rPr>
          <w:lang w:val="es-ES"/>
        </w:rPr>
        <w:t xml:space="preserve"> realizar</w:t>
      </w:r>
      <w:r w:rsidR="7ED0CF05" w:rsidRPr="0000135A">
        <w:rPr>
          <w:lang w:val="es-ES"/>
        </w:rPr>
        <w:t>on</w:t>
      </w:r>
      <w:r w:rsidR="6A725C06" w:rsidRPr="0000135A">
        <w:rPr>
          <w:lang w:val="es-ES"/>
        </w:rPr>
        <w:t xml:space="preserve"> una retrospección de</w:t>
      </w:r>
      <w:r w:rsidR="4F2C4DD5" w:rsidRPr="0000135A">
        <w:rPr>
          <w:lang w:val="es-ES"/>
        </w:rPr>
        <w:t>l proceso de enseñanza-aprendizaje como ejercicio personal.</w:t>
      </w:r>
    </w:p>
    <w:p w14:paraId="0326C837" w14:textId="242B7259" w:rsidR="2470CA99" w:rsidRPr="0000135A" w:rsidRDefault="2470CA99" w:rsidP="2470CA99">
      <w:pPr>
        <w:spacing w:line="360" w:lineRule="auto"/>
        <w:rPr>
          <w:lang w:val="es-ES"/>
        </w:rPr>
      </w:pPr>
    </w:p>
    <w:p w14:paraId="3BF5863D" w14:textId="534027E7" w:rsidR="006B0B28" w:rsidRPr="0000135A" w:rsidRDefault="527179AF" w:rsidP="00691B61">
      <w:pPr>
        <w:spacing w:after="240" w:line="360" w:lineRule="auto"/>
        <w:rPr>
          <w:color w:val="7030A0"/>
          <w:lang w:val="es-ES"/>
        </w:rPr>
      </w:pPr>
      <w:r w:rsidRPr="0000135A">
        <w:rPr>
          <w:b/>
          <w:bCs/>
          <w:lang w:val="es-ES"/>
        </w:rPr>
        <w:t xml:space="preserve">10 </w:t>
      </w:r>
      <w:r w:rsidR="04AE523C" w:rsidRPr="0000135A">
        <w:rPr>
          <w:b/>
          <w:bCs/>
          <w:lang w:val="es-ES"/>
        </w:rPr>
        <w:t>estrategias</w:t>
      </w:r>
      <w:r w:rsidR="1E507AA8" w:rsidRPr="0000135A">
        <w:rPr>
          <w:b/>
          <w:bCs/>
          <w:lang w:val="es-ES"/>
        </w:rPr>
        <w:t xml:space="preserve"> de </w:t>
      </w:r>
      <w:r w:rsidR="11B7C0DC" w:rsidRPr="0000135A">
        <w:rPr>
          <w:b/>
          <w:bCs/>
          <w:lang w:val="es-ES"/>
        </w:rPr>
        <w:t xml:space="preserve">la </w:t>
      </w:r>
      <w:r w:rsidR="765C7A33" w:rsidRPr="0000135A">
        <w:rPr>
          <w:b/>
          <w:bCs/>
          <w:lang w:val="es-ES"/>
        </w:rPr>
        <w:t xml:space="preserve">cátedra </w:t>
      </w:r>
      <w:r w:rsidR="1E507AA8" w:rsidRPr="0000135A">
        <w:rPr>
          <w:b/>
          <w:bCs/>
          <w:lang w:val="es-ES"/>
        </w:rPr>
        <w:t>hacia la modalidad virtual</w:t>
      </w:r>
      <w:r w:rsidR="1E507AA8" w:rsidRPr="0000135A">
        <w:rPr>
          <w:color w:val="7030A0"/>
          <w:lang w:val="es-ES"/>
        </w:rPr>
        <w:t xml:space="preserve"> </w:t>
      </w:r>
    </w:p>
    <w:p w14:paraId="15FD134F" w14:textId="56F3DA12" w:rsidR="1BEC7A4E" w:rsidRPr="0000135A" w:rsidRDefault="1E507AA8" w:rsidP="6DDB6EBD">
      <w:pPr>
        <w:spacing w:line="360" w:lineRule="auto"/>
        <w:rPr>
          <w:lang w:val="es-ES"/>
        </w:rPr>
      </w:pPr>
      <w:r w:rsidRPr="0000135A">
        <w:rPr>
          <w:lang w:val="es-ES"/>
        </w:rPr>
        <w:t xml:space="preserve">Al hablar de la educación en modalidad virtual no podemos dejar de lado la </w:t>
      </w:r>
      <w:r w:rsidR="2E94F534" w:rsidRPr="0000135A">
        <w:rPr>
          <w:lang w:val="es-ES"/>
        </w:rPr>
        <w:t>incidencia</w:t>
      </w:r>
      <w:r w:rsidRPr="0000135A">
        <w:rPr>
          <w:lang w:val="es-ES"/>
        </w:rPr>
        <w:t xml:space="preserve"> de las tecnologías de la información y comunicación </w:t>
      </w:r>
      <w:r w:rsidR="5247A40D" w:rsidRPr="0000135A">
        <w:rPr>
          <w:lang w:val="es-ES"/>
        </w:rPr>
        <w:t>(</w:t>
      </w:r>
      <w:r w:rsidRPr="0000135A">
        <w:rPr>
          <w:lang w:val="es-ES"/>
        </w:rPr>
        <w:t>TIC</w:t>
      </w:r>
      <w:r w:rsidR="463B15B3" w:rsidRPr="0000135A">
        <w:rPr>
          <w:lang w:val="es-ES"/>
        </w:rPr>
        <w:t>)</w:t>
      </w:r>
      <w:r w:rsidRPr="0000135A">
        <w:rPr>
          <w:lang w:val="es-ES"/>
        </w:rPr>
        <w:t>, que</w:t>
      </w:r>
      <w:r w:rsidR="0459E6FE" w:rsidRPr="0000135A">
        <w:rPr>
          <w:lang w:val="es-ES"/>
        </w:rPr>
        <w:t>,</w:t>
      </w:r>
      <w:r w:rsidRPr="0000135A">
        <w:rPr>
          <w:lang w:val="es-ES"/>
        </w:rPr>
        <w:t xml:space="preserve"> por ser un medio de bajo costo</w:t>
      </w:r>
      <w:r w:rsidR="60428253" w:rsidRPr="0000135A">
        <w:rPr>
          <w:lang w:val="es-ES"/>
        </w:rPr>
        <w:t>,</w:t>
      </w:r>
      <w:r w:rsidRPr="0000135A">
        <w:rPr>
          <w:lang w:val="es-ES"/>
        </w:rPr>
        <w:t xml:space="preserve"> accesib</w:t>
      </w:r>
      <w:r w:rsidR="0FF1E6B5" w:rsidRPr="0000135A">
        <w:rPr>
          <w:lang w:val="es-ES"/>
        </w:rPr>
        <w:t>le</w:t>
      </w:r>
      <w:r w:rsidRPr="0000135A">
        <w:rPr>
          <w:lang w:val="es-ES"/>
        </w:rPr>
        <w:t xml:space="preserve"> </w:t>
      </w:r>
      <w:r w:rsidR="39D2A823" w:rsidRPr="0000135A">
        <w:rPr>
          <w:lang w:val="es-ES"/>
        </w:rPr>
        <w:t xml:space="preserve">y </w:t>
      </w:r>
      <w:r w:rsidR="20D92F89" w:rsidRPr="0000135A">
        <w:rPr>
          <w:lang w:val="es-ES"/>
        </w:rPr>
        <w:t xml:space="preserve">con </w:t>
      </w:r>
      <w:r w:rsidR="39D2A823" w:rsidRPr="0000135A">
        <w:rPr>
          <w:lang w:val="es-ES"/>
        </w:rPr>
        <w:t>facilidad de intercambio de la información</w:t>
      </w:r>
      <w:r w:rsidR="0CFDCA1A" w:rsidRPr="0000135A">
        <w:rPr>
          <w:lang w:val="es-ES"/>
        </w:rPr>
        <w:t>,</w:t>
      </w:r>
      <w:r w:rsidR="39D2A823" w:rsidRPr="0000135A">
        <w:rPr>
          <w:lang w:val="es-ES"/>
        </w:rPr>
        <w:t xml:space="preserve"> </w:t>
      </w:r>
      <w:r w:rsidRPr="0000135A">
        <w:rPr>
          <w:lang w:val="es-ES"/>
        </w:rPr>
        <w:t>ha ganado un espacio importante en el enriquecimiento del proceso de enseñanza</w:t>
      </w:r>
      <w:r w:rsidR="282133CC" w:rsidRPr="0000135A">
        <w:rPr>
          <w:lang w:val="es-ES"/>
        </w:rPr>
        <w:t>-</w:t>
      </w:r>
      <w:r w:rsidRPr="0000135A">
        <w:rPr>
          <w:lang w:val="es-ES"/>
        </w:rPr>
        <w:t>aprendizaje</w:t>
      </w:r>
      <w:r w:rsidR="3A06142F" w:rsidRPr="0000135A">
        <w:rPr>
          <w:lang w:val="es-ES"/>
        </w:rPr>
        <w:t>.</w:t>
      </w:r>
      <w:r w:rsidR="3CE439AE" w:rsidRPr="0000135A">
        <w:rPr>
          <w:lang w:val="es-ES"/>
        </w:rPr>
        <w:t xml:space="preserve"> </w:t>
      </w:r>
      <w:r w:rsidR="63DD06B6" w:rsidRPr="0000135A">
        <w:rPr>
          <w:lang w:val="es-ES"/>
        </w:rPr>
        <w:t>A ello se suman importantes características</w:t>
      </w:r>
      <w:r w:rsidR="3CE439AE" w:rsidRPr="0000135A">
        <w:rPr>
          <w:lang w:val="es-ES"/>
        </w:rPr>
        <w:t xml:space="preserve"> </w:t>
      </w:r>
      <w:r w:rsidR="05769017" w:rsidRPr="0000135A">
        <w:rPr>
          <w:lang w:val="es-ES"/>
        </w:rPr>
        <w:t xml:space="preserve">como la adaptabilidad </w:t>
      </w:r>
      <w:r w:rsidRPr="0000135A">
        <w:rPr>
          <w:lang w:val="es-ES"/>
        </w:rPr>
        <w:t xml:space="preserve">de </w:t>
      </w:r>
      <w:r w:rsidR="05769017" w:rsidRPr="0000135A">
        <w:rPr>
          <w:lang w:val="es-ES"/>
        </w:rPr>
        <w:t xml:space="preserve">entornos, </w:t>
      </w:r>
      <w:r w:rsidR="17D6C460" w:rsidRPr="0000135A">
        <w:rPr>
          <w:lang w:val="es-ES"/>
        </w:rPr>
        <w:t>flexibilidad</w:t>
      </w:r>
      <w:r w:rsidRPr="0000135A">
        <w:rPr>
          <w:lang w:val="es-ES"/>
        </w:rPr>
        <w:t xml:space="preserve"> de </w:t>
      </w:r>
      <w:r w:rsidR="6C40E7D6" w:rsidRPr="0000135A">
        <w:rPr>
          <w:lang w:val="es-ES"/>
        </w:rPr>
        <w:t xml:space="preserve">horarios y </w:t>
      </w:r>
      <w:r w:rsidRPr="0000135A">
        <w:rPr>
          <w:lang w:val="es-ES"/>
        </w:rPr>
        <w:t xml:space="preserve">un </w:t>
      </w:r>
      <w:r w:rsidR="5D91349F" w:rsidRPr="0000135A">
        <w:rPr>
          <w:lang w:val="es-ES"/>
        </w:rPr>
        <w:t xml:space="preserve">medio </w:t>
      </w:r>
      <w:r w:rsidR="2A6F1145" w:rsidRPr="0000135A">
        <w:rPr>
          <w:lang w:val="es-ES"/>
        </w:rPr>
        <w:t>sincrónico y</w:t>
      </w:r>
      <w:r w:rsidR="2749C55F" w:rsidRPr="0000135A">
        <w:rPr>
          <w:lang w:val="es-ES"/>
        </w:rPr>
        <w:t>/o</w:t>
      </w:r>
      <w:r w:rsidR="2A6F1145" w:rsidRPr="0000135A">
        <w:rPr>
          <w:lang w:val="es-ES"/>
        </w:rPr>
        <w:t xml:space="preserve"> asincrónico que</w:t>
      </w:r>
      <w:r w:rsidR="17D6C460" w:rsidRPr="0000135A">
        <w:rPr>
          <w:lang w:val="es-ES"/>
        </w:rPr>
        <w:t xml:space="preserve"> encaja </w:t>
      </w:r>
      <w:r w:rsidR="56F4D8E0" w:rsidRPr="0000135A">
        <w:rPr>
          <w:lang w:val="es-ES"/>
        </w:rPr>
        <w:t xml:space="preserve">bastante bien con la tendencia </w:t>
      </w:r>
      <w:r w:rsidR="17D6C460" w:rsidRPr="0000135A">
        <w:rPr>
          <w:lang w:val="es-ES"/>
        </w:rPr>
        <w:t>mundial de</w:t>
      </w:r>
      <w:r w:rsidR="6E001DF5" w:rsidRPr="0000135A">
        <w:rPr>
          <w:lang w:val="es-ES"/>
        </w:rPr>
        <w:t xml:space="preserve"> la búsqueda de</w:t>
      </w:r>
      <w:r w:rsidR="17D6C460" w:rsidRPr="0000135A">
        <w:rPr>
          <w:lang w:val="es-ES"/>
        </w:rPr>
        <w:t xml:space="preserve"> eficiencia</w:t>
      </w:r>
      <w:r w:rsidRPr="0000135A">
        <w:rPr>
          <w:lang w:val="es-ES"/>
        </w:rPr>
        <w:t xml:space="preserve"> en el ámbito de la </w:t>
      </w:r>
      <w:r w:rsidR="4A98F427" w:rsidRPr="0000135A">
        <w:rPr>
          <w:lang w:val="es-ES"/>
        </w:rPr>
        <w:t xml:space="preserve">educación. </w:t>
      </w:r>
    </w:p>
    <w:p w14:paraId="3BAF59D8" w14:textId="7E4C4D0E" w:rsidR="4295E655" w:rsidRPr="0000135A" w:rsidRDefault="4BA70225" w:rsidP="6DDB6EBD">
      <w:pPr>
        <w:spacing w:line="360" w:lineRule="auto"/>
        <w:rPr>
          <w:color w:val="00B050"/>
          <w:lang w:val="es-ES"/>
        </w:rPr>
      </w:pPr>
      <w:r w:rsidRPr="0000135A">
        <w:rPr>
          <w:lang w:val="es-ES"/>
        </w:rPr>
        <w:t xml:space="preserve">Si bien el entorno virtual procura algunas ventajas para el discente, se debe tener en consideración aspectos que </w:t>
      </w:r>
      <w:r w:rsidR="60D397BE" w:rsidRPr="0000135A">
        <w:rPr>
          <w:lang w:val="es-ES"/>
        </w:rPr>
        <w:t xml:space="preserve">promuevan la </w:t>
      </w:r>
      <w:r w:rsidRPr="0000135A">
        <w:rPr>
          <w:lang w:val="es-ES"/>
        </w:rPr>
        <w:t xml:space="preserve">construcción de conocimiento </w:t>
      </w:r>
      <w:r w:rsidR="0C3DA00A" w:rsidRPr="0000135A">
        <w:rPr>
          <w:lang w:val="es-ES"/>
        </w:rPr>
        <w:t xml:space="preserve">individual y colectivo </w:t>
      </w:r>
      <w:r w:rsidRPr="0000135A">
        <w:rPr>
          <w:lang w:val="es-ES"/>
        </w:rPr>
        <w:t>desde la auto</w:t>
      </w:r>
      <w:r w:rsidR="66660A8B" w:rsidRPr="0000135A">
        <w:rPr>
          <w:lang w:val="es-ES"/>
        </w:rPr>
        <w:t xml:space="preserve"> </w:t>
      </w:r>
      <w:r w:rsidRPr="0000135A">
        <w:rPr>
          <w:lang w:val="es-ES"/>
        </w:rPr>
        <w:t>regulación</w:t>
      </w:r>
      <w:r w:rsidR="46E96A74" w:rsidRPr="0000135A">
        <w:rPr>
          <w:lang w:val="es-ES"/>
        </w:rPr>
        <w:t xml:space="preserve"> y</w:t>
      </w:r>
      <w:r w:rsidRPr="0000135A">
        <w:rPr>
          <w:lang w:val="es-ES"/>
        </w:rPr>
        <w:t xml:space="preserve"> </w:t>
      </w:r>
      <w:r w:rsidR="23D518FF" w:rsidRPr="0000135A">
        <w:rPr>
          <w:lang w:val="es-ES"/>
        </w:rPr>
        <w:t xml:space="preserve">el </w:t>
      </w:r>
      <w:r w:rsidRPr="0000135A">
        <w:rPr>
          <w:lang w:val="es-ES"/>
        </w:rPr>
        <w:t>compromiso</w:t>
      </w:r>
      <w:r w:rsidR="6B2D5E30" w:rsidRPr="0000135A">
        <w:rPr>
          <w:lang w:val="es-ES"/>
        </w:rPr>
        <w:t xml:space="preserve"> de los actores</w:t>
      </w:r>
      <w:r w:rsidR="463998B8" w:rsidRPr="0000135A">
        <w:rPr>
          <w:lang w:val="es-ES"/>
        </w:rPr>
        <w:t xml:space="preserve">, </w:t>
      </w:r>
      <w:r w:rsidR="44CCE753" w:rsidRPr="0000135A">
        <w:rPr>
          <w:lang w:val="es-ES"/>
        </w:rPr>
        <w:t>como factores fundamentales para que el proceso de enseñanza</w:t>
      </w:r>
      <w:r w:rsidR="5210A289" w:rsidRPr="0000135A">
        <w:rPr>
          <w:lang w:val="es-ES"/>
        </w:rPr>
        <w:t>-</w:t>
      </w:r>
      <w:r w:rsidR="44CCE753" w:rsidRPr="0000135A">
        <w:rPr>
          <w:lang w:val="es-ES"/>
        </w:rPr>
        <w:t xml:space="preserve">aprendizaje se lleve con éxito. </w:t>
      </w:r>
      <w:r w:rsidR="2A907177" w:rsidRPr="0000135A">
        <w:rPr>
          <w:lang w:val="es-ES"/>
        </w:rPr>
        <w:t xml:space="preserve">Como señala la Comisión Europea (2014) citado en </w:t>
      </w:r>
      <w:proofErr w:type="spellStart"/>
      <w:r w:rsidR="2A907177" w:rsidRPr="0000135A">
        <w:rPr>
          <w:lang w:val="es-ES"/>
        </w:rPr>
        <w:t>Area</w:t>
      </w:r>
      <w:proofErr w:type="spellEnd"/>
      <w:r w:rsidR="2A907177" w:rsidRPr="0000135A">
        <w:rPr>
          <w:lang w:val="es-ES"/>
        </w:rPr>
        <w:t>, San Nicolás y Sanabria (2018)</w:t>
      </w:r>
      <w:r w:rsidR="006B0B28" w:rsidRPr="0000135A">
        <w:rPr>
          <w:lang w:val="es-ES"/>
        </w:rPr>
        <w:t xml:space="preserve"> </w:t>
      </w:r>
      <w:r w:rsidR="00AB7D90" w:rsidRPr="0000135A">
        <w:rPr>
          <w:lang w:val="es-ES"/>
        </w:rPr>
        <w:t>“</w:t>
      </w:r>
      <w:r w:rsidR="2A907177" w:rsidRPr="0000135A">
        <w:rPr>
          <w:lang w:val="es-ES"/>
        </w:rPr>
        <w:t>La integración de las tecnologías digitales y las pedagogías debería ser un elemento integral de las estrategias de las instituciones educativas para la enseñanza y el aprendizaje</w:t>
      </w:r>
      <w:r w:rsidR="006B0B28" w:rsidRPr="0000135A">
        <w:rPr>
          <w:lang w:val="es-ES"/>
        </w:rPr>
        <w:t>”</w:t>
      </w:r>
      <w:r w:rsidR="2A907177" w:rsidRPr="0000135A">
        <w:rPr>
          <w:lang w:val="es-ES"/>
        </w:rPr>
        <w:t xml:space="preserve"> (p. 182)</w:t>
      </w:r>
      <w:r w:rsidR="00F72D04" w:rsidRPr="0000135A">
        <w:rPr>
          <w:lang w:val="es-ES"/>
        </w:rPr>
        <w:t>. E</w:t>
      </w:r>
      <w:r w:rsidR="29E0CD33" w:rsidRPr="0000135A">
        <w:rPr>
          <w:lang w:val="es-ES"/>
        </w:rPr>
        <w:t xml:space="preserve">s así </w:t>
      </w:r>
      <w:r w:rsidR="00962206" w:rsidRPr="0000135A">
        <w:rPr>
          <w:lang w:val="es-ES"/>
        </w:rPr>
        <w:t>como</w:t>
      </w:r>
      <w:r w:rsidR="29E0CD33" w:rsidRPr="0000135A">
        <w:rPr>
          <w:lang w:val="es-ES"/>
        </w:rPr>
        <w:t xml:space="preserve"> l</w:t>
      </w:r>
      <w:r w:rsidR="7B93AF96" w:rsidRPr="0000135A">
        <w:rPr>
          <w:lang w:val="es-ES"/>
        </w:rPr>
        <w:t>a educación virtual</w:t>
      </w:r>
      <w:r w:rsidR="00F72D04" w:rsidRPr="0000135A">
        <w:rPr>
          <w:lang w:val="es-ES"/>
        </w:rPr>
        <w:t>,</w:t>
      </w:r>
      <w:r w:rsidR="7B93AF96" w:rsidRPr="0000135A">
        <w:rPr>
          <w:lang w:val="es-ES"/>
        </w:rPr>
        <w:t xml:space="preserve"> </w:t>
      </w:r>
      <w:r w:rsidR="1E507AA8" w:rsidRPr="0000135A">
        <w:rPr>
          <w:lang w:val="es-ES"/>
        </w:rPr>
        <w:t xml:space="preserve">se perfila como </w:t>
      </w:r>
      <w:r w:rsidR="366BF02F" w:rsidRPr="0000135A">
        <w:rPr>
          <w:lang w:val="es-ES"/>
        </w:rPr>
        <w:t>una de las</w:t>
      </w:r>
      <w:r w:rsidR="1E507AA8" w:rsidRPr="0000135A">
        <w:rPr>
          <w:lang w:val="es-ES"/>
        </w:rPr>
        <w:t xml:space="preserve"> más viable</w:t>
      </w:r>
      <w:r w:rsidR="69085C3E" w:rsidRPr="0000135A">
        <w:rPr>
          <w:lang w:val="es-ES"/>
        </w:rPr>
        <w:t>s</w:t>
      </w:r>
      <w:r w:rsidR="1E507AA8" w:rsidRPr="0000135A">
        <w:rPr>
          <w:lang w:val="es-ES"/>
        </w:rPr>
        <w:t xml:space="preserve"> </w:t>
      </w:r>
      <w:r w:rsidR="21994FB4" w:rsidRPr="0000135A">
        <w:rPr>
          <w:lang w:val="es-ES"/>
        </w:rPr>
        <w:t>para</w:t>
      </w:r>
      <w:r w:rsidR="1E507AA8" w:rsidRPr="0000135A">
        <w:rPr>
          <w:lang w:val="es-ES"/>
        </w:rPr>
        <w:t xml:space="preserve"> todos los niveles </w:t>
      </w:r>
      <w:r w:rsidR="2BF753B0" w:rsidRPr="0000135A">
        <w:rPr>
          <w:lang w:val="es-ES"/>
        </w:rPr>
        <w:t>socioculturales</w:t>
      </w:r>
      <w:r w:rsidR="1E507AA8" w:rsidRPr="0000135A">
        <w:rPr>
          <w:lang w:val="es-ES"/>
        </w:rPr>
        <w:t xml:space="preserve"> y económicos</w:t>
      </w:r>
      <w:r w:rsidR="657721BD" w:rsidRPr="0000135A">
        <w:rPr>
          <w:lang w:val="es-ES"/>
        </w:rPr>
        <w:t xml:space="preserve"> </w:t>
      </w:r>
      <w:r w:rsidR="71F7A708" w:rsidRPr="0000135A">
        <w:rPr>
          <w:lang w:val="es-ES"/>
        </w:rPr>
        <w:t>no solamente por</w:t>
      </w:r>
      <w:r w:rsidR="21994FB4" w:rsidRPr="0000135A">
        <w:rPr>
          <w:lang w:val="es-ES"/>
        </w:rPr>
        <w:t xml:space="preserve"> la situación actual de </w:t>
      </w:r>
      <w:r w:rsidR="6766B573" w:rsidRPr="0000135A">
        <w:rPr>
          <w:lang w:val="es-ES"/>
        </w:rPr>
        <w:t xml:space="preserve">emergencia </w:t>
      </w:r>
      <w:r w:rsidR="21994FB4" w:rsidRPr="0000135A">
        <w:rPr>
          <w:lang w:val="es-ES"/>
        </w:rPr>
        <w:t>sanitaria</w:t>
      </w:r>
      <w:r w:rsidR="50648A73" w:rsidRPr="0000135A">
        <w:rPr>
          <w:lang w:val="es-ES"/>
        </w:rPr>
        <w:t>,</w:t>
      </w:r>
      <w:r w:rsidR="2B9CAB0D" w:rsidRPr="0000135A">
        <w:rPr>
          <w:lang w:val="es-ES"/>
        </w:rPr>
        <w:t xml:space="preserve"> si no también, porque</w:t>
      </w:r>
      <w:r w:rsidR="7749AD5A" w:rsidRPr="0000135A">
        <w:rPr>
          <w:lang w:val="es-ES"/>
        </w:rPr>
        <w:t xml:space="preserve"> aporta a la eficiencia </w:t>
      </w:r>
      <w:r w:rsidR="31D15BA4" w:rsidRPr="0000135A">
        <w:rPr>
          <w:lang w:val="es-ES"/>
        </w:rPr>
        <w:t>dentro</w:t>
      </w:r>
      <w:r w:rsidR="7749AD5A" w:rsidRPr="0000135A">
        <w:rPr>
          <w:lang w:val="es-ES"/>
        </w:rPr>
        <w:t xml:space="preserve"> </w:t>
      </w:r>
      <w:r w:rsidR="0F50E454" w:rsidRPr="0000135A">
        <w:rPr>
          <w:lang w:val="es-ES"/>
        </w:rPr>
        <w:t>d</w:t>
      </w:r>
      <w:r w:rsidR="5D90C69A" w:rsidRPr="0000135A">
        <w:rPr>
          <w:lang w:val="es-ES"/>
        </w:rPr>
        <w:t>el</w:t>
      </w:r>
      <w:r w:rsidR="16347FF3" w:rsidRPr="0000135A">
        <w:rPr>
          <w:lang w:val="es-ES"/>
        </w:rPr>
        <w:t xml:space="preserve"> </w:t>
      </w:r>
      <w:r w:rsidR="5D90C69A" w:rsidRPr="0000135A">
        <w:rPr>
          <w:lang w:val="es-ES"/>
        </w:rPr>
        <w:t xml:space="preserve">estilo de vida </w:t>
      </w:r>
      <w:r w:rsidR="2505030D" w:rsidRPr="0000135A">
        <w:rPr>
          <w:lang w:val="es-ES"/>
        </w:rPr>
        <w:t xml:space="preserve">actual </w:t>
      </w:r>
      <w:r w:rsidR="5D90C69A" w:rsidRPr="0000135A">
        <w:rPr>
          <w:lang w:val="es-ES"/>
        </w:rPr>
        <w:t>que implica moverse grandes distancias, inversión de tiempo</w:t>
      </w:r>
      <w:r w:rsidR="1DAF3196" w:rsidRPr="0000135A">
        <w:rPr>
          <w:lang w:val="es-ES"/>
        </w:rPr>
        <w:t xml:space="preserve">, </w:t>
      </w:r>
      <w:r w:rsidR="4C37707F" w:rsidRPr="0000135A">
        <w:rPr>
          <w:lang w:val="es-ES"/>
        </w:rPr>
        <w:t>recursos</w:t>
      </w:r>
      <w:r w:rsidR="6797356A" w:rsidRPr="0000135A">
        <w:rPr>
          <w:lang w:val="es-ES"/>
        </w:rPr>
        <w:t>, seguridad</w:t>
      </w:r>
      <w:r w:rsidR="5B8D0E9B" w:rsidRPr="0000135A">
        <w:rPr>
          <w:lang w:val="es-ES"/>
        </w:rPr>
        <w:t>,</w:t>
      </w:r>
      <w:r w:rsidR="4C37707F" w:rsidRPr="0000135A">
        <w:rPr>
          <w:lang w:val="es-ES"/>
        </w:rPr>
        <w:t xml:space="preserve"> </w:t>
      </w:r>
      <w:r w:rsidR="1DAF3196" w:rsidRPr="0000135A">
        <w:rPr>
          <w:lang w:val="es-ES"/>
        </w:rPr>
        <w:t>entre otros.</w:t>
      </w:r>
    </w:p>
    <w:p w14:paraId="146ACCDB" w14:textId="0E100594" w:rsidR="1569008E" w:rsidRPr="0000135A" w:rsidRDefault="3CF08FF8" w:rsidP="2470CA99">
      <w:pPr>
        <w:spacing w:line="360" w:lineRule="auto"/>
        <w:rPr>
          <w:lang w:val="es-ES"/>
        </w:rPr>
      </w:pPr>
      <w:r w:rsidRPr="0000135A">
        <w:rPr>
          <w:lang w:val="es-ES"/>
        </w:rPr>
        <w:t>Desde la tendencia global en educación y con la experiencia recorrida en la cons</w:t>
      </w:r>
      <w:r w:rsidR="5A57CB2D" w:rsidRPr="0000135A">
        <w:rPr>
          <w:lang w:val="es-ES"/>
        </w:rPr>
        <w:t xml:space="preserve">trucción de vías hacia la </w:t>
      </w:r>
      <w:r w:rsidR="178441E2" w:rsidRPr="0000135A">
        <w:rPr>
          <w:lang w:val="es-ES"/>
        </w:rPr>
        <w:t xml:space="preserve">virtualidad, </w:t>
      </w:r>
      <w:r w:rsidR="02C3A4D3" w:rsidRPr="0000135A">
        <w:rPr>
          <w:lang w:val="es-ES"/>
        </w:rPr>
        <w:t xml:space="preserve">sin soslayar que </w:t>
      </w:r>
      <w:r w:rsidR="178441E2" w:rsidRPr="0000135A">
        <w:rPr>
          <w:lang w:val="es-ES"/>
        </w:rPr>
        <w:t>e</w:t>
      </w:r>
      <w:r w:rsidR="6C08EE55" w:rsidRPr="0000135A">
        <w:rPr>
          <w:lang w:val="es-ES"/>
        </w:rPr>
        <w:t>n el</w:t>
      </w:r>
      <w:r w:rsidR="178441E2" w:rsidRPr="0000135A">
        <w:rPr>
          <w:lang w:val="es-ES"/>
        </w:rPr>
        <w:t xml:space="preserve"> desarrollo de las asignaturas teórico</w:t>
      </w:r>
      <w:r w:rsidR="32796F46" w:rsidRPr="0000135A">
        <w:rPr>
          <w:lang w:val="es-ES"/>
        </w:rPr>
        <w:t>-</w:t>
      </w:r>
      <w:r w:rsidR="178441E2" w:rsidRPr="0000135A">
        <w:rPr>
          <w:lang w:val="es-ES"/>
        </w:rPr>
        <w:t>prácticas</w:t>
      </w:r>
      <w:r w:rsidR="03A15FFD" w:rsidRPr="0000135A">
        <w:rPr>
          <w:lang w:val="es-ES"/>
        </w:rPr>
        <w:t xml:space="preserve"> la creatividad</w:t>
      </w:r>
      <w:r w:rsidR="44D2AFE4" w:rsidRPr="0000135A">
        <w:rPr>
          <w:lang w:val="es-ES"/>
        </w:rPr>
        <w:t>, la conexión con la realidad</w:t>
      </w:r>
      <w:r w:rsidR="4344C0B3" w:rsidRPr="0000135A">
        <w:rPr>
          <w:lang w:val="es-ES"/>
        </w:rPr>
        <w:t>, el aprender haciendo y el relacionarse interdisciplinariamente</w:t>
      </w:r>
      <w:r w:rsidR="2C17E483" w:rsidRPr="0000135A">
        <w:rPr>
          <w:lang w:val="es-ES"/>
        </w:rPr>
        <w:t xml:space="preserve"> con los participantes del proyecto</w:t>
      </w:r>
      <w:r w:rsidR="53C9E20A" w:rsidRPr="0000135A">
        <w:rPr>
          <w:lang w:val="es-ES"/>
        </w:rPr>
        <w:t xml:space="preserve">, </w:t>
      </w:r>
      <w:r w:rsidR="4344C0B3" w:rsidRPr="0000135A">
        <w:rPr>
          <w:lang w:val="es-ES"/>
        </w:rPr>
        <w:t>son</w:t>
      </w:r>
      <w:r w:rsidR="03A15FFD" w:rsidRPr="0000135A">
        <w:rPr>
          <w:lang w:val="es-ES"/>
        </w:rPr>
        <w:t xml:space="preserve"> de vital importancia </w:t>
      </w:r>
      <w:r w:rsidR="465E4C9D" w:rsidRPr="0000135A">
        <w:rPr>
          <w:lang w:val="es-ES"/>
        </w:rPr>
        <w:t>para un aprendizaje holístico</w:t>
      </w:r>
      <w:r w:rsidR="4513260E" w:rsidRPr="0000135A">
        <w:rPr>
          <w:lang w:val="es-ES"/>
        </w:rPr>
        <w:t>;</w:t>
      </w:r>
      <w:r w:rsidR="67575508" w:rsidRPr="0000135A">
        <w:rPr>
          <w:lang w:val="es-ES"/>
        </w:rPr>
        <w:t xml:space="preserve"> se plantean a manera de conclusión, puntos a considerar</w:t>
      </w:r>
      <w:r w:rsidR="573B6429" w:rsidRPr="0000135A">
        <w:rPr>
          <w:lang w:val="es-ES"/>
        </w:rPr>
        <w:t xml:space="preserve"> para conllevar </w:t>
      </w:r>
      <w:r w:rsidR="67575508" w:rsidRPr="0000135A">
        <w:rPr>
          <w:lang w:val="es-ES"/>
        </w:rPr>
        <w:t>la educación en la virtualidad:</w:t>
      </w:r>
    </w:p>
    <w:p w14:paraId="61230C2F" w14:textId="2BB262F7" w:rsidR="1569008E" w:rsidRPr="0000135A" w:rsidRDefault="1569008E" w:rsidP="2470CA99">
      <w:pPr>
        <w:spacing w:line="360" w:lineRule="auto"/>
        <w:rPr>
          <w:lang w:val="es-ES"/>
        </w:rPr>
      </w:pPr>
    </w:p>
    <w:p w14:paraId="7E779584" w14:textId="55F0135A" w:rsidR="1569008E" w:rsidRPr="0000135A" w:rsidRDefault="4A90147C" w:rsidP="2470CA99">
      <w:pPr>
        <w:pStyle w:val="Prrafodelista"/>
        <w:numPr>
          <w:ilvl w:val="0"/>
          <w:numId w:val="12"/>
        </w:numPr>
        <w:spacing w:line="360" w:lineRule="auto"/>
        <w:rPr>
          <w:rFonts w:ascii="Times New Roman" w:eastAsia="Times New Roman" w:hAnsi="Times New Roman" w:cs="Times New Roman"/>
          <w:b/>
          <w:bCs/>
          <w:lang w:val="es-ES"/>
        </w:rPr>
      </w:pPr>
      <w:r w:rsidRPr="0000135A">
        <w:rPr>
          <w:rFonts w:ascii="Times New Roman" w:eastAsia="Times New Roman" w:hAnsi="Times New Roman" w:cs="Times New Roman"/>
          <w:b/>
          <w:bCs/>
          <w:lang w:val="es-ES"/>
        </w:rPr>
        <w:t>El proceso de enseñanza-aprendizaje debe ser entendido como una relación horizontal</w:t>
      </w:r>
      <w:r w:rsidRPr="0000135A">
        <w:rPr>
          <w:rFonts w:ascii="Times New Roman" w:eastAsia="Times New Roman" w:hAnsi="Times New Roman" w:cs="Times New Roman"/>
          <w:lang w:val="es-ES"/>
        </w:rPr>
        <w:t xml:space="preserve"> de respeto y construcción del conocimiento entre iguales.</w:t>
      </w:r>
      <w:r w:rsidR="4A63AE07" w:rsidRPr="0000135A">
        <w:rPr>
          <w:rFonts w:ascii="Times New Roman" w:eastAsia="Times New Roman" w:hAnsi="Times New Roman" w:cs="Times New Roman"/>
          <w:lang w:val="es-ES"/>
        </w:rPr>
        <w:t xml:space="preserve"> </w:t>
      </w:r>
      <w:r w:rsidR="786D0473" w:rsidRPr="0000135A">
        <w:rPr>
          <w:rFonts w:ascii="Times New Roman" w:eastAsia="Times New Roman" w:hAnsi="Times New Roman" w:cs="Times New Roman"/>
          <w:lang w:val="es-ES"/>
        </w:rPr>
        <w:t>Es de vital importancia</w:t>
      </w:r>
      <w:r w:rsidR="4F76365E" w:rsidRPr="0000135A">
        <w:rPr>
          <w:rFonts w:ascii="Times New Roman" w:eastAsia="Times New Roman" w:hAnsi="Times New Roman" w:cs="Times New Roman"/>
          <w:lang w:val="es-ES"/>
        </w:rPr>
        <w:t xml:space="preserve"> p</w:t>
      </w:r>
      <w:r w:rsidR="4A63AE07" w:rsidRPr="0000135A">
        <w:rPr>
          <w:rFonts w:ascii="Times New Roman" w:eastAsia="Times New Roman" w:hAnsi="Times New Roman" w:cs="Times New Roman"/>
          <w:lang w:val="es-ES"/>
        </w:rPr>
        <w:t xml:space="preserve">artir con la idea que se </w:t>
      </w:r>
      <w:r w:rsidR="3F04CFF4" w:rsidRPr="0000135A">
        <w:rPr>
          <w:rFonts w:ascii="Times New Roman" w:eastAsia="Times New Roman" w:hAnsi="Times New Roman" w:cs="Times New Roman"/>
          <w:lang w:val="es-ES"/>
        </w:rPr>
        <w:t>ilustra</w:t>
      </w:r>
      <w:r w:rsidR="72D0385F" w:rsidRPr="0000135A">
        <w:rPr>
          <w:rFonts w:ascii="Times New Roman" w:eastAsia="Times New Roman" w:hAnsi="Times New Roman" w:cs="Times New Roman"/>
          <w:lang w:val="es-ES"/>
        </w:rPr>
        <w:t xml:space="preserve"> </w:t>
      </w:r>
      <w:r w:rsidR="5EDB4E14" w:rsidRPr="0000135A">
        <w:rPr>
          <w:rFonts w:ascii="Times New Roman" w:eastAsia="Times New Roman" w:hAnsi="Times New Roman" w:cs="Times New Roman"/>
          <w:lang w:val="es-ES"/>
        </w:rPr>
        <w:t>mediante</w:t>
      </w:r>
      <w:r w:rsidR="4A63AE07" w:rsidRPr="0000135A">
        <w:rPr>
          <w:rFonts w:ascii="Times New Roman" w:eastAsia="Times New Roman" w:hAnsi="Times New Roman" w:cs="Times New Roman"/>
          <w:lang w:val="es-ES"/>
        </w:rPr>
        <w:t xml:space="preserve"> la interacción </w:t>
      </w:r>
      <w:r w:rsidR="2D583617" w:rsidRPr="0000135A">
        <w:rPr>
          <w:rFonts w:ascii="Times New Roman" w:eastAsia="Times New Roman" w:hAnsi="Times New Roman" w:cs="Times New Roman"/>
          <w:lang w:val="es-ES"/>
        </w:rPr>
        <w:t>entre personas</w:t>
      </w:r>
      <w:r w:rsidR="4A63AE07" w:rsidRPr="0000135A">
        <w:rPr>
          <w:rFonts w:ascii="Times New Roman" w:eastAsia="Times New Roman" w:hAnsi="Times New Roman" w:cs="Times New Roman"/>
          <w:lang w:val="es-ES"/>
        </w:rPr>
        <w:t xml:space="preserve"> </w:t>
      </w:r>
      <w:r w:rsidR="47C7B193" w:rsidRPr="0000135A">
        <w:rPr>
          <w:rFonts w:ascii="Times New Roman" w:eastAsia="Times New Roman" w:hAnsi="Times New Roman" w:cs="Times New Roman"/>
          <w:lang w:val="es-ES"/>
        </w:rPr>
        <w:t>con di</w:t>
      </w:r>
      <w:r w:rsidR="50280BD6" w:rsidRPr="0000135A">
        <w:rPr>
          <w:rFonts w:ascii="Times New Roman" w:eastAsia="Times New Roman" w:hAnsi="Times New Roman" w:cs="Times New Roman"/>
          <w:lang w:val="es-ES"/>
        </w:rPr>
        <w:t>ferentes</w:t>
      </w:r>
      <w:r w:rsidR="47C7B193" w:rsidRPr="0000135A">
        <w:rPr>
          <w:rFonts w:ascii="Times New Roman" w:eastAsia="Times New Roman" w:hAnsi="Times New Roman" w:cs="Times New Roman"/>
          <w:lang w:val="es-ES"/>
        </w:rPr>
        <w:t xml:space="preserve"> ide</w:t>
      </w:r>
      <w:r w:rsidR="7311DB56" w:rsidRPr="0000135A">
        <w:rPr>
          <w:rFonts w:ascii="Times New Roman" w:eastAsia="Times New Roman" w:hAnsi="Times New Roman" w:cs="Times New Roman"/>
          <w:lang w:val="es-ES"/>
        </w:rPr>
        <w:t>ologías</w:t>
      </w:r>
      <w:r w:rsidR="47C7B193" w:rsidRPr="0000135A">
        <w:rPr>
          <w:rFonts w:ascii="Times New Roman" w:eastAsia="Times New Roman" w:hAnsi="Times New Roman" w:cs="Times New Roman"/>
          <w:lang w:val="es-ES"/>
        </w:rPr>
        <w:t xml:space="preserve">, </w:t>
      </w:r>
      <w:r w:rsidR="67BA70E2" w:rsidRPr="0000135A">
        <w:rPr>
          <w:rFonts w:ascii="Times New Roman" w:eastAsia="Times New Roman" w:hAnsi="Times New Roman" w:cs="Times New Roman"/>
          <w:lang w:val="es-ES"/>
        </w:rPr>
        <w:t>experiencias</w:t>
      </w:r>
      <w:r w:rsidR="4C64398D" w:rsidRPr="0000135A">
        <w:rPr>
          <w:rFonts w:ascii="Times New Roman" w:eastAsia="Times New Roman" w:hAnsi="Times New Roman" w:cs="Times New Roman"/>
          <w:lang w:val="es-ES"/>
        </w:rPr>
        <w:t xml:space="preserve"> </w:t>
      </w:r>
      <w:r w:rsidR="47C7B193" w:rsidRPr="0000135A">
        <w:rPr>
          <w:rFonts w:ascii="Times New Roman" w:eastAsia="Times New Roman" w:hAnsi="Times New Roman" w:cs="Times New Roman"/>
          <w:lang w:val="es-ES"/>
        </w:rPr>
        <w:t xml:space="preserve">y costumbres, más aún si en </w:t>
      </w:r>
      <w:r w:rsidR="0A2E81B1" w:rsidRPr="0000135A">
        <w:rPr>
          <w:rFonts w:ascii="Times New Roman" w:eastAsia="Times New Roman" w:hAnsi="Times New Roman" w:cs="Times New Roman"/>
          <w:lang w:val="es-ES"/>
        </w:rPr>
        <w:t>el debate dentro</w:t>
      </w:r>
      <w:r w:rsidR="47C7B193" w:rsidRPr="0000135A">
        <w:rPr>
          <w:rFonts w:ascii="Times New Roman" w:eastAsia="Times New Roman" w:hAnsi="Times New Roman" w:cs="Times New Roman"/>
          <w:lang w:val="es-ES"/>
        </w:rPr>
        <w:t xml:space="preserve"> del aula </w:t>
      </w:r>
      <w:r w:rsidR="0495FE8A" w:rsidRPr="0000135A">
        <w:rPr>
          <w:rFonts w:ascii="Times New Roman" w:eastAsia="Times New Roman" w:hAnsi="Times New Roman" w:cs="Times New Roman"/>
          <w:lang w:val="es-ES"/>
        </w:rPr>
        <w:t xml:space="preserve">permite </w:t>
      </w:r>
      <w:r w:rsidR="5E9C6935" w:rsidRPr="0000135A">
        <w:rPr>
          <w:rFonts w:ascii="Times New Roman" w:eastAsia="Times New Roman" w:hAnsi="Times New Roman" w:cs="Times New Roman"/>
          <w:lang w:val="es-ES"/>
        </w:rPr>
        <w:t>crea</w:t>
      </w:r>
      <w:r w:rsidR="5D84EBFE" w:rsidRPr="0000135A">
        <w:rPr>
          <w:rFonts w:ascii="Times New Roman" w:eastAsia="Times New Roman" w:hAnsi="Times New Roman" w:cs="Times New Roman"/>
          <w:lang w:val="es-ES"/>
        </w:rPr>
        <w:t>r,</w:t>
      </w:r>
      <w:r w:rsidR="33207426" w:rsidRPr="0000135A">
        <w:rPr>
          <w:rFonts w:ascii="Times New Roman" w:eastAsia="Times New Roman" w:hAnsi="Times New Roman" w:cs="Times New Roman"/>
          <w:lang w:val="es-ES"/>
        </w:rPr>
        <w:t xml:space="preserve"> en base al diálogo y la reflexión</w:t>
      </w:r>
      <w:r w:rsidR="5217F623" w:rsidRPr="0000135A">
        <w:rPr>
          <w:rFonts w:ascii="Times New Roman" w:eastAsia="Times New Roman" w:hAnsi="Times New Roman" w:cs="Times New Roman"/>
          <w:lang w:val="es-ES"/>
        </w:rPr>
        <w:t xml:space="preserve">, </w:t>
      </w:r>
      <w:r w:rsidR="6D4A52C1" w:rsidRPr="0000135A">
        <w:rPr>
          <w:rFonts w:ascii="Times New Roman" w:eastAsia="Times New Roman" w:hAnsi="Times New Roman" w:cs="Times New Roman"/>
          <w:lang w:val="es-ES"/>
        </w:rPr>
        <w:t xml:space="preserve">un conocimiento grupal donde se </w:t>
      </w:r>
      <w:r w:rsidR="32909D6E" w:rsidRPr="0000135A">
        <w:rPr>
          <w:rFonts w:ascii="Times New Roman" w:eastAsia="Times New Roman" w:hAnsi="Times New Roman" w:cs="Times New Roman"/>
          <w:lang w:val="es-ES"/>
        </w:rPr>
        <w:t xml:space="preserve">aprende </w:t>
      </w:r>
      <w:r w:rsidR="6D4A52C1" w:rsidRPr="0000135A">
        <w:rPr>
          <w:rFonts w:ascii="Times New Roman" w:eastAsia="Times New Roman" w:hAnsi="Times New Roman" w:cs="Times New Roman"/>
          <w:lang w:val="es-ES"/>
        </w:rPr>
        <w:t>el proceso y se re</w:t>
      </w:r>
      <w:r w:rsidR="67D19CEF" w:rsidRPr="0000135A">
        <w:rPr>
          <w:rFonts w:ascii="Times New Roman" w:eastAsia="Times New Roman" w:hAnsi="Times New Roman" w:cs="Times New Roman"/>
          <w:lang w:val="es-ES"/>
        </w:rPr>
        <w:t>fuerza</w:t>
      </w:r>
      <w:r w:rsidR="5217F623" w:rsidRPr="0000135A">
        <w:rPr>
          <w:rFonts w:ascii="Times New Roman" w:eastAsia="Times New Roman" w:hAnsi="Times New Roman" w:cs="Times New Roman"/>
          <w:lang w:val="es-ES"/>
        </w:rPr>
        <w:t xml:space="preserve"> a </w:t>
      </w:r>
      <w:r w:rsidR="67D19CEF" w:rsidRPr="0000135A">
        <w:rPr>
          <w:rFonts w:ascii="Times New Roman" w:eastAsia="Times New Roman" w:hAnsi="Times New Roman" w:cs="Times New Roman"/>
          <w:lang w:val="es-ES"/>
        </w:rPr>
        <w:t xml:space="preserve">través del </w:t>
      </w:r>
      <w:r w:rsidR="6D4A52C1" w:rsidRPr="0000135A">
        <w:rPr>
          <w:rFonts w:ascii="Times New Roman" w:eastAsia="Times New Roman" w:hAnsi="Times New Roman" w:cs="Times New Roman"/>
          <w:lang w:val="es-ES"/>
        </w:rPr>
        <w:t>resultado</w:t>
      </w:r>
      <w:r w:rsidR="00691B61" w:rsidRPr="0000135A">
        <w:rPr>
          <w:rFonts w:ascii="Times New Roman" w:eastAsia="Times New Roman" w:hAnsi="Times New Roman" w:cs="Times New Roman"/>
          <w:lang w:val="es-ES"/>
        </w:rPr>
        <w:t>.</w:t>
      </w:r>
    </w:p>
    <w:p w14:paraId="6C4224B0" w14:textId="41041D97" w:rsidR="58989BFE" w:rsidRPr="0000135A" w:rsidRDefault="58989BFE" w:rsidP="00691B61">
      <w:pPr>
        <w:pStyle w:val="Prrafodelista"/>
        <w:numPr>
          <w:ilvl w:val="0"/>
          <w:numId w:val="12"/>
        </w:numPr>
        <w:spacing w:line="360" w:lineRule="auto"/>
        <w:rPr>
          <w:rFonts w:ascii="Times New Roman" w:eastAsia="Times New Roman" w:hAnsi="Times New Roman" w:cs="Times New Roman"/>
          <w:b/>
          <w:bCs/>
          <w:lang w:val="es-ES"/>
        </w:rPr>
      </w:pPr>
      <w:r w:rsidRPr="0000135A">
        <w:rPr>
          <w:rFonts w:ascii="Times New Roman" w:hAnsi="Times New Roman" w:cs="Times New Roman"/>
          <w:b/>
          <w:bCs/>
          <w:lang w:val="es-ES"/>
        </w:rPr>
        <w:t>El plan de trabajo deber ser organizado y socializado.</w:t>
      </w:r>
      <w:r w:rsidRPr="0000135A">
        <w:rPr>
          <w:rFonts w:ascii="Times New Roman" w:hAnsi="Times New Roman" w:cs="Times New Roman"/>
          <w:lang w:val="es-ES"/>
        </w:rPr>
        <w:t xml:space="preserve"> Construido por los docentes que son el </w:t>
      </w:r>
      <w:r w:rsidR="51D8E5AD" w:rsidRPr="0000135A">
        <w:rPr>
          <w:rFonts w:ascii="Times New Roman" w:hAnsi="Times New Roman" w:cs="Times New Roman"/>
          <w:lang w:val="es-ES"/>
        </w:rPr>
        <w:t>nexo,</w:t>
      </w:r>
      <w:r w:rsidRPr="0000135A">
        <w:rPr>
          <w:rFonts w:ascii="Times New Roman" w:hAnsi="Times New Roman" w:cs="Times New Roman"/>
          <w:lang w:val="es-ES"/>
        </w:rPr>
        <w:t xml:space="preserve"> pero siempre abiertos a las ide</w:t>
      </w:r>
      <w:r w:rsidR="168AFB2C" w:rsidRPr="0000135A">
        <w:rPr>
          <w:rFonts w:ascii="Times New Roman" w:hAnsi="Times New Roman" w:cs="Times New Roman"/>
          <w:lang w:val="es-ES"/>
        </w:rPr>
        <w:t xml:space="preserve">as promoviendo un trabajo en equipo que genere acuerdos relacionados a </w:t>
      </w:r>
      <w:r w:rsidR="72A9DF0B" w:rsidRPr="0000135A">
        <w:rPr>
          <w:rFonts w:ascii="Times New Roman" w:hAnsi="Times New Roman" w:cs="Times New Roman"/>
          <w:lang w:val="es-ES"/>
        </w:rPr>
        <w:t xml:space="preserve">roles, </w:t>
      </w:r>
      <w:r w:rsidR="168AFB2C" w:rsidRPr="0000135A">
        <w:rPr>
          <w:rFonts w:ascii="Times New Roman" w:hAnsi="Times New Roman" w:cs="Times New Roman"/>
          <w:lang w:val="es-ES"/>
        </w:rPr>
        <w:t>responsabilidades, cronogramas</w:t>
      </w:r>
      <w:r w:rsidR="78450BC8" w:rsidRPr="0000135A">
        <w:rPr>
          <w:rFonts w:ascii="Times New Roman" w:hAnsi="Times New Roman" w:cs="Times New Roman"/>
          <w:lang w:val="es-ES"/>
        </w:rPr>
        <w:t xml:space="preserve"> y entregas. </w:t>
      </w:r>
      <w:r w:rsidR="22960798" w:rsidRPr="0000135A">
        <w:rPr>
          <w:rFonts w:ascii="Times New Roman" w:hAnsi="Times New Roman" w:cs="Times New Roman"/>
          <w:lang w:val="es-ES"/>
        </w:rPr>
        <w:t xml:space="preserve">Es fundamental crear una estructura que guíe al estudiante a través de los temas a tratar, que plantee la construcción de conocimiento </w:t>
      </w:r>
      <w:r w:rsidR="22960798" w:rsidRPr="0000135A">
        <w:rPr>
          <w:rFonts w:ascii="Times New Roman" w:hAnsi="Times New Roman" w:cs="Times New Roman"/>
          <w:lang w:val="es-ES"/>
        </w:rPr>
        <w:lastRenderedPageBreak/>
        <w:t>tanto individual como colaborativo y que permita una interacción sincrónica y asincrónica.</w:t>
      </w:r>
      <w:r w:rsidR="78450BC8" w:rsidRPr="0000135A">
        <w:rPr>
          <w:rFonts w:ascii="Times New Roman" w:hAnsi="Times New Roman" w:cs="Times New Roman"/>
          <w:lang w:val="es-ES"/>
        </w:rPr>
        <w:t xml:space="preserve"> </w:t>
      </w:r>
      <w:r w:rsidR="4C96A9FC" w:rsidRPr="0000135A">
        <w:rPr>
          <w:rFonts w:ascii="Times New Roman" w:hAnsi="Times New Roman" w:cs="Times New Roman"/>
          <w:lang w:val="es-ES"/>
        </w:rPr>
        <w:t>En este sentido</w:t>
      </w:r>
      <w:r w:rsidR="404CEC22" w:rsidRPr="0000135A">
        <w:rPr>
          <w:rFonts w:ascii="Times New Roman" w:hAnsi="Times New Roman" w:cs="Times New Roman"/>
          <w:lang w:val="es-ES"/>
        </w:rPr>
        <w:t xml:space="preserve"> Cardona (2008) citado en Ángel (2012) dice:</w:t>
      </w:r>
    </w:p>
    <w:p w14:paraId="18063F3D" w14:textId="43F95558" w:rsidR="1BEC7A4E" w:rsidRPr="0000135A" w:rsidRDefault="4C96A9FC" w:rsidP="00F72D04">
      <w:pPr>
        <w:spacing w:before="240" w:after="240" w:line="259" w:lineRule="auto"/>
        <w:ind w:left="1531"/>
        <w:jc w:val="both"/>
        <w:rPr>
          <w:sz w:val="20"/>
          <w:szCs w:val="20"/>
          <w:lang w:val="es-ES"/>
        </w:rPr>
      </w:pPr>
      <w:r w:rsidRPr="0000135A">
        <w:rPr>
          <w:sz w:val="20"/>
          <w:szCs w:val="20"/>
          <w:lang w:val="es-ES"/>
        </w:rPr>
        <w:t xml:space="preserve">Estos espacios educativos virtuales, cuando son adecuadamente organizados, se constituyen en comunidades de participación, deliberación y debate. La participación de los actores educativos en la virtualidad mediante chats, correos electrónicos, foros, etc. va construyendo un tejido comunicativo que adquiere dimensiones significativas y cercanas a lo que se denomina una verdadera participación democrática; pues el espacio virtual no tiene esas limitaciones ni de tiempo, ni de espacio que podemos encontrar en la educación presencial. </w:t>
      </w:r>
      <w:r w:rsidR="2925BFA9" w:rsidRPr="0000135A">
        <w:rPr>
          <w:sz w:val="20"/>
          <w:szCs w:val="20"/>
          <w:lang w:val="es-ES"/>
        </w:rPr>
        <w:t>(</w:t>
      </w:r>
      <w:r w:rsidR="006400E2" w:rsidRPr="0000135A">
        <w:rPr>
          <w:sz w:val="20"/>
          <w:szCs w:val="20"/>
          <w:lang w:val="es-ES"/>
        </w:rPr>
        <w:t>pp. 42-43</w:t>
      </w:r>
      <w:r w:rsidR="2925BFA9" w:rsidRPr="0000135A">
        <w:rPr>
          <w:sz w:val="20"/>
          <w:szCs w:val="20"/>
          <w:lang w:val="es-ES"/>
        </w:rPr>
        <w:t>)</w:t>
      </w:r>
    </w:p>
    <w:p w14:paraId="5E0514C8" w14:textId="08B763A7" w:rsidR="1BEC7A4E" w:rsidRPr="0000135A" w:rsidRDefault="58459E42" w:rsidP="6DDB6EBD">
      <w:pPr>
        <w:spacing w:line="360" w:lineRule="auto"/>
        <w:ind w:left="709"/>
        <w:rPr>
          <w:lang w:val="es-ES"/>
        </w:rPr>
      </w:pPr>
      <w:r w:rsidRPr="0000135A">
        <w:rPr>
          <w:lang w:val="es-ES"/>
        </w:rPr>
        <w:t>La socialización</w:t>
      </w:r>
      <w:r w:rsidR="70F3A1CF" w:rsidRPr="0000135A">
        <w:rPr>
          <w:lang w:val="es-ES"/>
        </w:rPr>
        <w:t xml:space="preserve"> de esta planificación</w:t>
      </w:r>
      <w:r w:rsidRPr="0000135A">
        <w:rPr>
          <w:lang w:val="es-ES"/>
        </w:rPr>
        <w:t>,</w:t>
      </w:r>
      <w:r w:rsidR="4BC98862" w:rsidRPr="0000135A">
        <w:rPr>
          <w:lang w:val="es-ES"/>
        </w:rPr>
        <w:t xml:space="preserve"> </w:t>
      </w:r>
      <w:r w:rsidR="0D21E3D2" w:rsidRPr="0000135A">
        <w:rPr>
          <w:lang w:val="es-ES"/>
        </w:rPr>
        <w:t>la</w:t>
      </w:r>
      <w:r w:rsidRPr="0000135A">
        <w:rPr>
          <w:lang w:val="es-ES"/>
        </w:rPr>
        <w:t xml:space="preserve"> retroalimentación </w:t>
      </w:r>
      <w:r w:rsidR="28634165" w:rsidRPr="0000135A">
        <w:rPr>
          <w:lang w:val="es-ES"/>
        </w:rPr>
        <w:t xml:space="preserve">de cada </w:t>
      </w:r>
      <w:r w:rsidR="7769EE28" w:rsidRPr="0000135A">
        <w:rPr>
          <w:lang w:val="es-ES"/>
        </w:rPr>
        <w:t xml:space="preserve">participante </w:t>
      </w:r>
      <w:r w:rsidRPr="0000135A">
        <w:rPr>
          <w:lang w:val="es-ES"/>
        </w:rPr>
        <w:t xml:space="preserve">y </w:t>
      </w:r>
      <w:r w:rsidR="4AA3ECDD" w:rsidRPr="0000135A">
        <w:rPr>
          <w:lang w:val="es-ES"/>
        </w:rPr>
        <w:t xml:space="preserve">su </w:t>
      </w:r>
      <w:r w:rsidRPr="0000135A">
        <w:rPr>
          <w:lang w:val="es-ES"/>
        </w:rPr>
        <w:t xml:space="preserve">aceptación son pasos fundamentales para generar </w:t>
      </w:r>
      <w:r w:rsidR="6D686D4B" w:rsidRPr="0000135A">
        <w:rPr>
          <w:lang w:val="es-ES"/>
        </w:rPr>
        <w:t>el</w:t>
      </w:r>
      <w:r w:rsidRPr="0000135A">
        <w:rPr>
          <w:lang w:val="es-ES"/>
        </w:rPr>
        <w:t xml:space="preserve"> compromiso</w:t>
      </w:r>
      <w:r w:rsidR="54291A45" w:rsidRPr="0000135A">
        <w:rPr>
          <w:lang w:val="es-ES"/>
        </w:rPr>
        <w:t xml:space="preserve"> necesario para su implementación</w:t>
      </w:r>
      <w:r w:rsidR="5D63C916" w:rsidRPr="0000135A">
        <w:rPr>
          <w:lang w:val="es-ES"/>
        </w:rPr>
        <w:t xml:space="preserve">. </w:t>
      </w:r>
      <w:r w:rsidR="0FF73D1B" w:rsidRPr="0000135A">
        <w:rPr>
          <w:lang w:val="es-ES"/>
        </w:rPr>
        <w:t>La planificación</w:t>
      </w:r>
      <w:r w:rsidR="5D63C916" w:rsidRPr="0000135A">
        <w:rPr>
          <w:lang w:val="es-ES"/>
        </w:rPr>
        <w:t xml:space="preserve"> </w:t>
      </w:r>
      <w:r w:rsidR="1B59A25D" w:rsidRPr="0000135A">
        <w:rPr>
          <w:lang w:val="es-ES"/>
        </w:rPr>
        <w:t xml:space="preserve">oportuna </w:t>
      </w:r>
      <w:r w:rsidR="5D63C916" w:rsidRPr="0000135A">
        <w:rPr>
          <w:lang w:val="es-ES"/>
        </w:rPr>
        <w:t xml:space="preserve">del taller señala el camino </w:t>
      </w:r>
      <w:r w:rsidR="1292A686" w:rsidRPr="0000135A">
        <w:rPr>
          <w:lang w:val="es-ES"/>
        </w:rPr>
        <w:t>y</w:t>
      </w:r>
      <w:r w:rsidR="5D63C916" w:rsidRPr="0000135A">
        <w:rPr>
          <w:lang w:val="es-ES"/>
        </w:rPr>
        <w:t xml:space="preserve"> </w:t>
      </w:r>
      <w:r w:rsidR="1292A686" w:rsidRPr="0000135A">
        <w:rPr>
          <w:lang w:val="es-ES"/>
        </w:rPr>
        <w:t>objetivos a alcanzar</w:t>
      </w:r>
      <w:r w:rsidR="664C5CD6" w:rsidRPr="0000135A">
        <w:rPr>
          <w:lang w:val="es-ES"/>
        </w:rPr>
        <w:t xml:space="preserve"> que se plasma</w:t>
      </w:r>
      <w:r w:rsidR="644805B6" w:rsidRPr="0000135A">
        <w:rPr>
          <w:lang w:val="es-ES"/>
        </w:rPr>
        <w:t>n</w:t>
      </w:r>
      <w:r w:rsidR="1292A686" w:rsidRPr="0000135A">
        <w:rPr>
          <w:lang w:val="es-ES"/>
        </w:rPr>
        <w:t xml:space="preserve"> e</w:t>
      </w:r>
      <w:r w:rsidR="4E77160B" w:rsidRPr="0000135A">
        <w:rPr>
          <w:lang w:val="es-ES"/>
        </w:rPr>
        <w:t>n</w:t>
      </w:r>
      <w:r w:rsidR="1292A686" w:rsidRPr="0000135A">
        <w:rPr>
          <w:lang w:val="es-ES"/>
        </w:rPr>
        <w:t xml:space="preserve"> </w:t>
      </w:r>
      <w:r w:rsidR="4E77160B" w:rsidRPr="0000135A">
        <w:rPr>
          <w:lang w:val="es-ES"/>
        </w:rPr>
        <w:t xml:space="preserve">el </w:t>
      </w:r>
      <w:r w:rsidR="1E392027" w:rsidRPr="0000135A">
        <w:rPr>
          <w:lang w:val="es-ES"/>
        </w:rPr>
        <w:t>sílabo</w:t>
      </w:r>
      <w:r w:rsidR="4FA4D9C1" w:rsidRPr="0000135A">
        <w:rPr>
          <w:lang w:val="es-ES"/>
        </w:rPr>
        <w:t xml:space="preserve">, el cual </w:t>
      </w:r>
      <w:r w:rsidR="1292A686" w:rsidRPr="0000135A">
        <w:rPr>
          <w:lang w:val="es-ES"/>
        </w:rPr>
        <w:t xml:space="preserve">se vuelve una </w:t>
      </w:r>
      <w:r w:rsidR="5D63C916" w:rsidRPr="0000135A">
        <w:rPr>
          <w:lang w:val="es-ES"/>
        </w:rPr>
        <w:t xml:space="preserve">herramienta </w:t>
      </w:r>
      <w:r w:rsidR="46EC3481" w:rsidRPr="0000135A">
        <w:rPr>
          <w:lang w:val="es-ES"/>
        </w:rPr>
        <w:t>dinámica</w:t>
      </w:r>
      <w:r w:rsidR="5D63C916" w:rsidRPr="0000135A">
        <w:rPr>
          <w:lang w:val="es-ES"/>
        </w:rPr>
        <w:t xml:space="preserve"> para </w:t>
      </w:r>
      <w:r w:rsidR="22349A3F" w:rsidRPr="0000135A">
        <w:rPr>
          <w:lang w:val="es-ES"/>
        </w:rPr>
        <w:t>diseñar</w:t>
      </w:r>
      <w:r w:rsidR="5D63C916" w:rsidRPr="0000135A">
        <w:rPr>
          <w:lang w:val="es-ES"/>
        </w:rPr>
        <w:t xml:space="preserve"> </w:t>
      </w:r>
      <w:r w:rsidR="4B109086" w:rsidRPr="0000135A">
        <w:rPr>
          <w:lang w:val="es-ES"/>
        </w:rPr>
        <w:t>y</w:t>
      </w:r>
      <w:r w:rsidR="5D63C916" w:rsidRPr="0000135A">
        <w:rPr>
          <w:lang w:val="es-ES"/>
        </w:rPr>
        <w:t xml:space="preserve"> ejecutar </w:t>
      </w:r>
      <w:r w:rsidR="1546429E" w:rsidRPr="0000135A">
        <w:rPr>
          <w:lang w:val="es-ES"/>
        </w:rPr>
        <w:t>el</w:t>
      </w:r>
      <w:r w:rsidR="5D63C916" w:rsidRPr="0000135A">
        <w:rPr>
          <w:lang w:val="es-ES"/>
        </w:rPr>
        <w:t xml:space="preserve"> proyecto </w:t>
      </w:r>
      <w:r w:rsidR="7BD21707" w:rsidRPr="0000135A">
        <w:rPr>
          <w:lang w:val="es-ES"/>
        </w:rPr>
        <w:t xml:space="preserve">académico </w:t>
      </w:r>
      <w:r w:rsidR="5D63C916" w:rsidRPr="0000135A">
        <w:rPr>
          <w:lang w:val="es-ES"/>
        </w:rPr>
        <w:t xml:space="preserve">y no </w:t>
      </w:r>
      <w:r w:rsidR="7DBD002D" w:rsidRPr="0000135A">
        <w:rPr>
          <w:lang w:val="es-ES"/>
        </w:rPr>
        <w:t>se queda como</w:t>
      </w:r>
      <w:r w:rsidR="5D63C916" w:rsidRPr="0000135A">
        <w:rPr>
          <w:lang w:val="es-ES"/>
        </w:rPr>
        <w:t xml:space="preserve"> un instrumento </w:t>
      </w:r>
      <w:r w:rsidR="0EB460A7" w:rsidRPr="0000135A">
        <w:rPr>
          <w:lang w:val="es-ES"/>
        </w:rPr>
        <w:t xml:space="preserve">o requisito </w:t>
      </w:r>
      <w:r w:rsidR="408A66A8" w:rsidRPr="0000135A">
        <w:rPr>
          <w:lang w:val="es-ES"/>
        </w:rPr>
        <w:t>académico para el arranque de la asignatura (Guzmán, 2016).</w:t>
      </w:r>
      <w:r w:rsidR="39E7CC7E" w:rsidRPr="0000135A">
        <w:rPr>
          <w:lang w:val="es-ES"/>
        </w:rPr>
        <w:t xml:space="preserve"> </w:t>
      </w:r>
    </w:p>
    <w:p w14:paraId="76917E2B" w14:textId="0E786CE5" w:rsidR="1BEC7A4E" w:rsidRPr="0000135A" w:rsidRDefault="0501327E" w:rsidP="2470CA99">
      <w:pPr>
        <w:pStyle w:val="Prrafodelista"/>
        <w:numPr>
          <w:ilvl w:val="0"/>
          <w:numId w:val="12"/>
        </w:numPr>
        <w:spacing w:line="360" w:lineRule="auto"/>
        <w:rPr>
          <w:rFonts w:ascii="Times New Roman" w:eastAsia="Times New Roman" w:hAnsi="Times New Roman" w:cs="Times New Roman"/>
          <w:b/>
          <w:bCs/>
          <w:lang w:val="es-ES"/>
        </w:rPr>
      </w:pPr>
      <w:r w:rsidRPr="0000135A">
        <w:rPr>
          <w:rFonts w:ascii="Times New Roman" w:eastAsia="Times New Roman" w:hAnsi="Times New Roman" w:cs="Times New Roman"/>
          <w:b/>
          <w:bCs/>
          <w:lang w:val="es-ES"/>
        </w:rPr>
        <w:t>El acompañamiento del tutor</w:t>
      </w:r>
      <w:r w:rsidRPr="0000135A">
        <w:rPr>
          <w:rFonts w:ascii="Times New Roman" w:eastAsia="Times New Roman" w:hAnsi="Times New Roman" w:cs="Times New Roman"/>
          <w:lang w:val="es-ES"/>
        </w:rPr>
        <w:t xml:space="preserve"> debe ser permanente</w:t>
      </w:r>
      <w:r w:rsidR="00F72D04" w:rsidRPr="0000135A">
        <w:rPr>
          <w:rFonts w:ascii="Times New Roman" w:eastAsia="Times New Roman" w:hAnsi="Times New Roman" w:cs="Times New Roman"/>
          <w:lang w:val="es-ES"/>
        </w:rPr>
        <w:t xml:space="preserve"> y empático</w:t>
      </w:r>
      <w:r w:rsidRPr="0000135A">
        <w:rPr>
          <w:rFonts w:ascii="Times New Roman" w:eastAsia="Times New Roman" w:hAnsi="Times New Roman" w:cs="Times New Roman"/>
          <w:lang w:val="es-ES"/>
        </w:rPr>
        <w:t xml:space="preserve">, </w:t>
      </w:r>
      <w:r w:rsidR="44478582" w:rsidRPr="0000135A">
        <w:rPr>
          <w:rFonts w:ascii="Times New Roman" w:eastAsia="Times New Roman" w:hAnsi="Times New Roman" w:cs="Times New Roman"/>
          <w:lang w:val="es-ES"/>
        </w:rPr>
        <w:t>dando</w:t>
      </w:r>
      <w:r w:rsidR="49DDADE2" w:rsidRPr="0000135A">
        <w:rPr>
          <w:rFonts w:ascii="Times New Roman" w:eastAsia="Times New Roman" w:hAnsi="Times New Roman" w:cs="Times New Roman"/>
          <w:lang w:val="es-ES"/>
        </w:rPr>
        <w:t xml:space="preserve"> </w:t>
      </w:r>
      <w:r w:rsidR="428F6CDA" w:rsidRPr="0000135A">
        <w:rPr>
          <w:rFonts w:ascii="Times New Roman" w:eastAsia="Times New Roman" w:hAnsi="Times New Roman" w:cs="Times New Roman"/>
          <w:lang w:val="es-ES"/>
        </w:rPr>
        <w:t>a</w:t>
      </w:r>
      <w:r w:rsidR="49DDADE2" w:rsidRPr="0000135A">
        <w:rPr>
          <w:rFonts w:ascii="Times New Roman" w:eastAsia="Times New Roman" w:hAnsi="Times New Roman" w:cs="Times New Roman"/>
          <w:lang w:val="es-ES"/>
        </w:rPr>
        <w:t>l</w:t>
      </w:r>
      <w:r w:rsidRPr="0000135A">
        <w:rPr>
          <w:rFonts w:ascii="Times New Roman" w:eastAsia="Times New Roman" w:hAnsi="Times New Roman" w:cs="Times New Roman"/>
          <w:lang w:val="es-ES"/>
        </w:rPr>
        <w:t xml:space="preserve"> alumno apoyo durante todo su proceso educativo. Es imperante que el profesor </w:t>
      </w:r>
      <w:r w:rsidR="03A500E3" w:rsidRPr="0000135A">
        <w:rPr>
          <w:rFonts w:ascii="Times New Roman" w:eastAsia="Times New Roman" w:hAnsi="Times New Roman" w:cs="Times New Roman"/>
          <w:lang w:val="es-ES"/>
        </w:rPr>
        <w:t>esté en capacidad de manejar las emociones</w:t>
      </w:r>
      <w:r w:rsidR="00F72D04" w:rsidRPr="0000135A">
        <w:rPr>
          <w:rFonts w:ascii="Times New Roman" w:eastAsia="Times New Roman" w:hAnsi="Times New Roman" w:cs="Times New Roman"/>
          <w:color w:val="92D050"/>
          <w:lang w:val="es-ES"/>
        </w:rPr>
        <w:t xml:space="preserve">, </w:t>
      </w:r>
      <w:r w:rsidRPr="0000135A">
        <w:rPr>
          <w:rFonts w:ascii="Times New Roman" w:eastAsia="Times New Roman" w:hAnsi="Times New Roman" w:cs="Times New Roman"/>
          <w:lang w:val="es-ES"/>
        </w:rPr>
        <w:t>prom</w:t>
      </w:r>
      <w:r w:rsidR="0E7CD218" w:rsidRPr="0000135A">
        <w:rPr>
          <w:rFonts w:ascii="Times New Roman" w:eastAsia="Times New Roman" w:hAnsi="Times New Roman" w:cs="Times New Roman"/>
          <w:lang w:val="es-ES"/>
        </w:rPr>
        <w:t>o</w:t>
      </w:r>
      <w:r w:rsidRPr="0000135A">
        <w:rPr>
          <w:rFonts w:ascii="Times New Roman" w:eastAsia="Times New Roman" w:hAnsi="Times New Roman" w:cs="Times New Roman"/>
          <w:lang w:val="es-ES"/>
        </w:rPr>
        <w:t>v</w:t>
      </w:r>
      <w:r w:rsidR="00F72D04" w:rsidRPr="0000135A">
        <w:rPr>
          <w:rFonts w:ascii="Times New Roman" w:eastAsia="Times New Roman" w:hAnsi="Times New Roman" w:cs="Times New Roman"/>
          <w:lang w:val="es-ES"/>
        </w:rPr>
        <w:t xml:space="preserve">iendo </w:t>
      </w:r>
      <w:r w:rsidRPr="0000135A">
        <w:rPr>
          <w:rFonts w:ascii="Times New Roman" w:eastAsia="Times New Roman" w:hAnsi="Times New Roman" w:cs="Times New Roman"/>
          <w:lang w:val="es-ES"/>
        </w:rPr>
        <w:t>una actitud abierta y receptiva</w:t>
      </w:r>
      <w:r w:rsidR="00D25EE0" w:rsidRPr="0000135A">
        <w:rPr>
          <w:rFonts w:ascii="Times New Roman" w:eastAsia="Times New Roman" w:hAnsi="Times New Roman" w:cs="Times New Roman"/>
          <w:lang w:val="es-ES"/>
        </w:rPr>
        <w:t xml:space="preserve">, </w:t>
      </w:r>
      <w:r w:rsidR="49DDADE2" w:rsidRPr="0000135A">
        <w:rPr>
          <w:rFonts w:ascii="Times New Roman" w:eastAsia="Times New Roman" w:hAnsi="Times New Roman" w:cs="Times New Roman"/>
          <w:lang w:val="es-ES"/>
        </w:rPr>
        <w:t>genera</w:t>
      </w:r>
      <w:r w:rsidR="49AFD4A5" w:rsidRPr="0000135A">
        <w:rPr>
          <w:rFonts w:ascii="Times New Roman" w:eastAsia="Times New Roman" w:hAnsi="Times New Roman" w:cs="Times New Roman"/>
          <w:lang w:val="es-ES"/>
        </w:rPr>
        <w:t>ndo</w:t>
      </w:r>
      <w:r w:rsidR="49DDADE2" w:rsidRPr="0000135A">
        <w:rPr>
          <w:rFonts w:ascii="Times New Roman" w:eastAsia="Times New Roman" w:hAnsi="Times New Roman" w:cs="Times New Roman"/>
          <w:lang w:val="es-ES"/>
        </w:rPr>
        <w:t xml:space="preserve"> </w:t>
      </w:r>
      <w:r w:rsidRPr="0000135A">
        <w:rPr>
          <w:rFonts w:ascii="Times New Roman" w:eastAsia="Times New Roman" w:hAnsi="Times New Roman" w:cs="Times New Roman"/>
          <w:lang w:val="es-ES"/>
        </w:rPr>
        <w:t xml:space="preserve">un ambiente apto </w:t>
      </w:r>
      <w:r w:rsidR="34787320" w:rsidRPr="0000135A">
        <w:rPr>
          <w:rFonts w:ascii="Times New Roman" w:eastAsia="Times New Roman" w:hAnsi="Times New Roman" w:cs="Times New Roman"/>
          <w:lang w:val="es-ES"/>
        </w:rPr>
        <w:t>para el</w:t>
      </w:r>
      <w:r w:rsidRPr="0000135A">
        <w:rPr>
          <w:rFonts w:ascii="Times New Roman" w:eastAsia="Times New Roman" w:hAnsi="Times New Roman" w:cs="Times New Roman"/>
          <w:lang w:val="es-ES"/>
        </w:rPr>
        <w:t xml:space="preserve"> trabajo colaborativo, participativo</w:t>
      </w:r>
      <w:r w:rsidR="66C8E8FB" w:rsidRPr="0000135A">
        <w:rPr>
          <w:rFonts w:ascii="Times New Roman" w:eastAsia="Times New Roman" w:hAnsi="Times New Roman" w:cs="Times New Roman"/>
          <w:lang w:val="es-ES"/>
        </w:rPr>
        <w:t xml:space="preserve"> y</w:t>
      </w:r>
      <w:r w:rsidRPr="0000135A">
        <w:rPr>
          <w:rFonts w:ascii="Times New Roman" w:eastAsia="Times New Roman" w:hAnsi="Times New Roman" w:cs="Times New Roman"/>
          <w:lang w:val="es-ES"/>
        </w:rPr>
        <w:t xml:space="preserve"> vinculante</w:t>
      </w:r>
      <w:r w:rsidR="3AE29BA5" w:rsidRPr="0000135A">
        <w:rPr>
          <w:rFonts w:ascii="Times New Roman" w:eastAsia="Times New Roman" w:hAnsi="Times New Roman" w:cs="Times New Roman"/>
          <w:lang w:val="es-ES"/>
        </w:rPr>
        <w:t>.</w:t>
      </w:r>
      <w:r w:rsidR="00D25EE0" w:rsidRPr="0000135A">
        <w:rPr>
          <w:rFonts w:ascii="Times New Roman" w:eastAsia="Times New Roman" w:hAnsi="Times New Roman" w:cs="Times New Roman"/>
          <w:lang w:val="es-ES"/>
        </w:rPr>
        <w:t xml:space="preserve"> La respuesta oportuna, la retroalimentación precisa y la evaluación formativa crean un ambiente apto para el intercambio de conocimientos.</w:t>
      </w:r>
    </w:p>
    <w:p w14:paraId="2C3228CE" w14:textId="7E76C020" w:rsidR="1BEC7A4E" w:rsidRPr="0000135A" w:rsidRDefault="5AC26BD4" w:rsidP="2470CA99">
      <w:pPr>
        <w:pStyle w:val="Prrafodelista"/>
        <w:numPr>
          <w:ilvl w:val="0"/>
          <w:numId w:val="12"/>
        </w:numPr>
        <w:spacing w:line="360" w:lineRule="auto"/>
        <w:rPr>
          <w:b/>
          <w:bCs/>
          <w:lang w:val="es-ES"/>
        </w:rPr>
      </w:pPr>
      <w:r w:rsidRPr="0000135A">
        <w:rPr>
          <w:rFonts w:ascii="Times New Roman" w:eastAsia="Times New Roman" w:hAnsi="Times New Roman" w:cs="Times New Roman"/>
          <w:b/>
          <w:bCs/>
          <w:lang w:val="es-ES"/>
        </w:rPr>
        <w:t xml:space="preserve">La comunicación fluida </w:t>
      </w:r>
      <w:r w:rsidR="3142E813" w:rsidRPr="0000135A">
        <w:rPr>
          <w:rFonts w:ascii="Times New Roman" w:eastAsia="Times New Roman" w:hAnsi="Times New Roman" w:cs="Times New Roman"/>
          <w:lang w:val="es-ES"/>
        </w:rPr>
        <w:t xml:space="preserve">debe ser considerada </w:t>
      </w:r>
      <w:r w:rsidR="7E242C54" w:rsidRPr="0000135A">
        <w:rPr>
          <w:rFonts w:ascii="Times New Roman" w:eastAsia="Times New Roman" w:hAnsi="Times New Roman" w:cs="Times New Roman"/>
          <w:lang w:val="es-ES"/>
        </w:rPr>
        <w:t>en</w:t>
      </w:r>
      <w:r w:rsidRPr="0000135A">
        <w:rPr>
          <w:rFonts w:ascii="Times New Roman" w:eastAsia="Times New Roman" w:hAnsi="Times New Roman" w:cs="Times New Roman"/>
          <w:lang w:val="es-ES"/>
        </w:rPr>
        <w:t xml:space="preserve"> </w:t>
      </w:r>
      <w:r w:rsidR="594D16A8" w:rsidRPr="0000135A">
        <w:rPr>
          <w:rFonts w:ascii="Times New Roman" w:eastAsia="Times New Roman" w:hAnsi="Times New Roman" w:cs="Times New Roman"/>
          <w:lang w:val="es-ES"/>
        </w:rPr>
        <w:t xml:space="preserve">todos los </w:t>
      </w:r>
      <w:r w:rsidR="7174914C" w:rsidRPr="0000135A">
        <w:rPr>
          <w:rFonts w:ascii="Times New Roman" w:eastAsia="Times New Roman" w:hAnsi="Times New Roman" w:cs="Times New Roman"/>
          <w:lang w:val="es-ES"/>
        </w:rPr>
        <w:t>ámbitos</w:t>
      </w:r>
      <w:r w:rsidR="594D16A8" w:rsidRPr="0000135A">
        <w:rPr>
          <w:rFonts w:ascii="Times New Roman" w:eastAsia="Times New Roman" w:hAnsi="Times New Roman" w:cs="Times New Roman"/>
          <w:lang w:val="es-ES"/>
        </w:rPr>
        <w:t xml:space="preserve"> que </w:t>
      </w:r>
      <w:r w:rsidR="6849E463" w:rsidRPr="0000135A">
        <w:rPr>
          <w:rFonts w:ascii="Times New Roman" w:eastAsia="Times New Roman" w:hAnsi="Times New Roman" w:cs="Times New Roman"/>
          <w:lang w:val="es-ES"/>
        </w:rPr>
        <w:t>existe</w:t>
      </w:r>
      <w:r w:rsidR="4ACF8075" w:rsidRPr="0000135A">
        <w:rPr>
          <w:rFonts w:ascii="Times New Roman" w:eastAsia="Times New Roman" w:hAnsi="Times New Roman" w:cs="Times New Roman"/>
          <w:lang w:val="es-ES"/>
        </w:rPr>
        <w:t xml:space="preserve"> co</w:t>
      </w:r>
      <w:r w:rsidR="4A19A695" w:rsidRPr="0000135A">
        <w:rPr>
          <w:rFonts w:ascii="Times New Roman" w:eastAsia="Times New Roman" w:hAnsi="Times New Roman" w:cs="Times New Roman"/>
          <w:lang w:val="es-ES"/>
        </w:rPr>
        <w:t>nexión</w:t>
      </w:r>
      <w:r w:rsidR="594D16A8" w:rsidRPr="0000135A">
        <w:rPr>
          <w:rFonts w:ascii="Times New Roman" w:eastAsia="Times New Roman" w:hAnsi="Times New Roman" w:cs="Times New Roman"/>
          <w:lang w:val="es-ES"/>
        </w:rPr>
        <w:t xml:space="preserve"> entre actores</w:t>
      </w:r>
      <w:r w:rsidR="50EF89B7" w:rsidRPr="0000135A">
        <w:rPr>
          <w:rFonts w:ascii="Times New Roman" w:eastAsia="Times New Roman" w:hAnsi="Times New Roman" w:cs="Times New Roman"/>
          <w:lang w:val="es-ES"/>
        </w:rPr>
        <w:t>. E</w:t>
      </w:r>
      <w:r w:rsidR="442510AE" w:rsidRPr="0000135A">
        <w:rPr>
          <w:rFonts w:ascii="Times New Roman" w:eastAsia="Times New Roman" w:hAnsi="Times New Roman" w:cs="Times New Roman"/>
          <w:lang w:val="es-ES"/>
        </w:rPr>
        <w:t>n</w:t>
      </w:r>
      <w:r w:rsidR="337A12E1" w:rsidRPr="0000135A">
        <w:rPr>
          <w:rFonts w:ascii="Times New Roman" w:eastAsia="Times New Roman" w:hAnsi="Times New Roman" w:cs="Times New Roman"/>
          <w:lang w:val="es-ES"/>
        </w:rPr>
        <w:t xml:space="preserve"> la virtualidad se llevan a través del contacto con el docente (videoconferencia) y la plataforma de</w:t>
      </w:r>
      <w:r w:rsidR="218FDC41" w:rsidRPr="0000135A">
        <w:rPr>
          <w:rFonts w:ascii="Times New Roman" w:eastAsia="Times New Roman" w:hAnsi="Times New Roman" w:cs="Times New Roman"/>
          <w:lang w:val="es-ES"/>
        </w:rPr>
        <w:t>l</w:t>
      </w:r>
      <w:r w:rsidR="337A12E1" w:rsidRPr="0000135A">
        <w:rPr>
          <w:rFonts w:ascii="Times New Roman" w:eastAsia="Times New Roman" w:hAnsi="Times New Roman" w:cs="Times New Roman"/>
          <w:lang w:val="es-ES"/>
        </w:rPr>
        <w:t xml:space="preserve"> EVA</w:t>
      </w:r>
      <w:r w:rsidR="594D16A8" w:rsidRPr="0000135A">
        <w:rPr>
          <w:rFonts w:ascii="Times New Roman" w:eastAsia="Times New Roman" w:hAnsi="Times New Roman" w:cs="Times New Roman"/>
          <w:lang w:val="es-ES"/>
        </w:rPr>
        <w:t xml:space="preserve">. </w:t>
      </w:r>
    </w:p>
    <w:p w14:paraId="75F2C9F5" w14:textId="464CFCC8" w:rsidR="1BEC7A4E" w:rsidRPr="0000135A" w:rsidRDefault="4BF1BA08" w:rsidP="00AB7D90">
      <w:pPr>
        <w:pStyle w:val="Prrafodelista"/>
        <w:numPr>
          <w:ilvl w:val="0"/>
          <w:numId w:val="12"/>
        </w:numPr>
        <w:spacing w:line="360" w:lineRule="auto"/>
        <w:rPr>
          <w:b/>
          <w:bCs/>
          <w:lang w:val="es-ES"/>
        </w:rPr>
      </w:pPr>
      <w:r w:rsidRPr="0000135A">
        <w:rPr>
          <w:rFonts w:ascii="Times New Roman" w:eastAsia="Times New Roman" w:hAnsi="Times New Roman" w:cs="Times New Roman"/>
          <w:b/>
          <w:bCs/>
          <w:lang w:val="es-ES"/>
        </w:rPr>
        <w:t>L</w:t>
      </w:r>
      <w:r w:rsidR="4F05B46E" w:rsidRPr="0000135A">
        <w:rPr>
          <w:rFonts w:ascii="Times New Roman" w:eastAsia="Times New Roman" w:hAnsi="Times New Roman" w:cs="Times New Roman"/>
          <w:b/>
          <w:bCs/>
          <w:lang w:val="es-ES"/>
        </w:rPr>
        <w:t xml:space="preserve">a relación </w:t>
      </w:r>
      <w:r w:rsidR="589F5C60" w:rsidRPr="0000135A">
        <w:rPr>
          <w:rFonts w:ascii="Times New Roman" w:eastAsia="Times New Roman" w:hAnsi="Times New Roman" w:cs="Times New Roman"/>
          <w:b/>
          <w:bCs/>
          <w:lang w:val="es-ES"/>
        </w:rPr>
        <w:t>interpersonal,</w:t>
      </w:r>
      <w:r w:rsidR="4F05B46E" w:rsidRPr="0000135A">
        <w:rPr>
          <w:rFonts w:ascii="Times New Roman" w:eastAsia="Times New Roman" w:hAnsi="Times New Roman" w:cs="Times New Roman"/>
          <w:lang w:val="es-ES"/>
        </w:rPr>
        <w:t xml:space="preserve"> </w:t>
      </w:r>
      <w:r w:rsidR="283CFE7A" w:rsidRPr="0000135A">
        <w:rPr>
          <w:rFonts w:ascii="Times New Roman" w:eastAsia="Times New Roman" w:hAnsi="Times New Roman" w:cs="Times New Roman"/>
          <w:lang w:val="es-ES"/>
        </w:rPr>
        <w:t xml:space="preserve">es una de las </w:t>
      </w:r>
      <w:r w:rsidR="14EBF7FE" w:rsidRPr="0000135A">
        <w:rPr>
          <w:rFonts w:ascii="Times New Roman" w:eastAsia="Times New Roman" w:hAnsi="Times New Roman" w:cs="Times New Roman"/>
          <w:lang w:val="es-ES"/>
        </w:rPr>
        <w:t xml:space="preserve">que </w:t>
      </w:r>
      <w:r w:rsidR="283CFE7A" w:rsidRPr="0000135A">
        <w:rPr>
          <w:rFonts w:ascii="Times New Roman" w:eastAsia="Times New Roman" w:hAnsi="Times New Roman" w:cs="Times New Roman"/>
          <w:lang w:val="es-ES"/>
        </w:rPr>
        <w:t xml:space="preserve">más </w:t>
      </w:r>
      <w:r w:rsidR="73FB3678" w:rsidRPr="0000135A">
        <w:rPr>
          <w:rFonts w:ascii="Times New Roman" w:eastAsia="Times New Roman" w:hAnsi="Times New Roman" w:cs="Times New Roman"/>
          <w:lang w:val="es-ES"/>
        </w:rPr>
        <w:t xml:space="preserve">incide en el intercambio por permitir características de la </w:t>
      </w:r>
      <w:proofErr w:type="spellStart"/>
      <w:r w:rsidR="73FB3678" w:rsidRPr="0000135A">
        <w:rPr>
          <w:rFonts w:ascii="Times New Roman" w:eastAsia="Times New Roman" w:hAnsi="Times New Roman" w:cs="Times New Roman"/>
          <w:lang w:val="es-ES"/>
        </w:rPr>
        <w:t>presencial</w:t>
      </w:r>
      <w:r w:rsidR="751EAC76" w:rsidRPr="0000135A">
        <w:rPr>
          <w:rFonts w:ascii="Times New Roman" w:eastAsia="Times New Roman" w:hAnsi="Times New Roman" w:cs="Times New Roman"/>
          <w:lang w:val="es-ES"/>
        </w:rPr>
        <w:t>idad</w:t>
      </w:r>
      <w:proofErr w:type="spellEnd"/>
      <w:r w:rsidR="751EAC76" w:rsidRPr="0000135A">
        <w:rPr>
          <w:rFonts w:ascii="Times New Roman" w:eastAsia="Times New Roman" w:hAnsi="Times New Roman" w:cs="Times New Roman"/>
          <w:lang w:val="es-ES"/>
        </w:rPr>
        <w:t xml:space="preserve"> como son la gestualidad, tono de voz, comunicación con </w:t>
      </w:r>
      <w:r w:rsidR="541653D2" w:rsidRPr="0000135A">
        <w:rPr>
          <w:rFonts w:ascii="Times New Roman" w:eastAsia="Times New Roman" w:hAnsi="Times New Roman" w:cs="Times New Roman"/>
          <w:lang w:val="es-ES"/>
        </w:rPr>
        <w:t xml:space="preserve">respuesta </w:t>
      </w:r>
      <w:r w:rsidR="751EAC76" w:rsidRPr="0000135A">
        <w:rPr>
          <w:rFonts w:ascii="Times New Roman" w:eastAsia="Times New Roman" w:hAnsi="Times New Roman" w:cs="Times New Roman"/>
          <w:lang w:val="es-ES"/>
        </w:rPr>
        <w:t>inmediat</w:t>
      </w:r>
      <w:r w:rsidR="658E9310" w:rsidRPr="0000135A">
        <w:rPr>
          <w:rFonts w:ascii="Times New Roman" w:eastAsia="Times New Roman" w:hAnsi="Times New Roman" w:cs="Times New Roman"/>
          <w:lang w:val="es-ES"/>
        </w:rPr>
        <w:t>a</w:t>
      </w:r>
      <w:r w:rsidR="751EAC76" w:rsidRPr="0000135A">
        <w:rPr>
          <w:rFonts w:ascii="Times New Roman" w:eastAsia="Times New Roman" w:hAnsi="Times New Roman" w:cs="Times New Roman"/>
          <w:lang w:val="es-ES"/>
        </w:rPr>
        <w:t>, entre otras.</w:t>
      </w:r>
      <w:r w:rsidR="2A5B1B7C" w:rsidRPr="0000135A">
        <w:rPr>
          <w:rFonts w:ascii="Times New Roman" w:eastAsia="Times New Roman" w:hAnsi="Times New Roman" w:cs="Times New Roman"/>
          <w:lang w:val="es-ES"/>
        </w:rPr>
        <w:t xml:space="preserve"> </w:t>
      </w:r>
      <w:r w:rsidR="1B9348DC" w:rsidRPr="0000135A">
        <w:rPr>
          <w:rFonts w:ascii="Times New Roman" w:eastAsia="Times New Roman" w:hAnsi="Times New Roman" w:cs="Times New Roman"/>
          <w:lang w:val="es-ES"/>
        </w:rPr>
        <w:t xml:space="preserve">Otro medio de contacto sumamente importante es la comunicación que </w:t>
      </w:r>
      <w:r w:rsidR="2F4C13C0" w:rsidRPr="0000135A">
        <w:rPr>
          <w:rFonts w:ascii="Times New Roman" w:eastAsia="Times New Roman" w:hAnsi="Times New Roman" w:cs="Times New Roman"/>
          <w:lang w:val="es-ES"/>
        </w:rPr>
        <w:t>resulta en el espacio virtual de aprendizaje</w:t>
      </w:r>
      <w:r w:rsidR="6A0CF185" w:rsidRPr="0000135A">
        <w:rPr>
          <w:rFonts w:ascii="Times New Roman" w:eastAsia="Times New Roman" w:hAnsi="Times New Roman" w:cs="Times New Roman"/>
          <w:lang w:val="es-ES"/>
        </w:rPr>
        <w:t>,</w:t>
      </w:r>
      <w:r w:rsidR="2F4C13C0" w:rsidRPr="0000135A">
        <w:rPr>
          <w:rFonts w:ascii="Times New Roman" w:eastAsia="Times New Roman" w:hAnsi="Times New Roman" w:cs="Times New Roman"/>
          <w:lang w:val="es-ES"/>
        </w:rPr>
        <w:t xml:space="preserve"> en el cual interactúan </w:t>
      </w:r>
      <w:r w:rsidR="1210D944" w:rsidRPr="0000135A">
        <w:rPr>
          <w:rFonts w:ascii="Times New Roman" w:eastAsia="Times New Roman" w:hAnsi="Times New Roman" w:cs="Times New Roman"/>
          <w:lang w:val="es-ES"/>
        </w:rPr>
        <w:t>docente</w:t>
      </w:r>
      <w:r w:rsidR="3CD2D915" w:rsidRPr="0000135A">
        <w:rPr>
          <w:rFonts w:ascii="Times New Roman" w:eastAsia="Times New Roman" w:hAnsi="Times New Roman" w:cs="Times New Roman"/>
          <w:lang w:val="es-ES"/>
        </w:rPr>
        <w:t>s</w:t>
      </w:r>
      <w:r w:rsidR="348E2EAA" w:rsidRPr="0000135A">
        <w:rPr>
          <w:rFonts w:ascii="Times New Roman" w:eastAsia="Times New Roman" w:hAnsi="Times New Roman" w:cs="Times New Roman"/>
          <w:lang w:val="es-ES"/>
        </w:rPr>
        <w:t>–</w:t>
      </w:r>
      <w:r w:rsidR="1210D944" w:rsidRPr="0000135A">
        <w:rPr>
          <w:rFonts w:ascii="Times New Roman" w:eastAsia="Times New Roman" w:hAnsi="Times New Roman" w:cs="Times New Roman"/>
          <w:lang w:val="es-ES"/>
        </w:rPr>
        <w:t xml:space="preserve">discentes, </w:t>
      </w:r>
      <w:r w:rsidR="68B9595F" w:rsidRPr="0000135A">
        <w:rPr>
          <w:rFonts w:ascii="Times New Roman" w:eastAsia="Times New Roman" w:hAnsi="Times New Roman" w:cs="Times New Roman"/>
          <w:lang w:val="es-ES"/>
        </w:rPr>
        <w:t>y entre</w:t>
      </w:r>
      <w:r w:rsidR="68B9595F" w:rsidRPr="0000135A">
        <w:rPr>
          <w:rFonts w:ascii="Times New Roman" w:eastAsia="Times New Roman" w:hAnsi="Times New Roman" w:cs="Times New Roman"/>
          <w:color w:val="FF0000"/>
          <w:lang w:val="es-ES"/>
        </w:rPr>
        <w:t xml:space="preserve"> </w:t>
      </w:r>
      <w:r w:rsidR="68B9595F" w:rsidRPr="0000135A">
        <w:rPr>
          <w:rFonts w:ascii="Times New Roman" w:eastAsia="Times New Roman" w:hAnsi="Times New Roman" w:cs="Times New Roman"/>
          <w:lang w:val="es-ES"/>
        </w:rPr>
        <w:t>estudiantes.</w:t>
      </w:r>
      <w:r w:rsidR="6F3D0E27" w:rsidRPr="0000135A">
        <w:rPr>
          <w:rFonts w:ascii="Times New Roman" w:eastAsia="Times New Roman" w:hAnsi="Times New Roman" w:cs="Times New Roman"/>
          <w:lang w:val="es-ES"/>
        </w:rPr>
        <w:t xml:space="preserve"> Aquí </w:t>
      </w:r>
      <w:r w:rsidR="0EE8C759" w:rsidRPr="0000135A">
        <w:rPr>
          <w:rFonts w:ascii="Times New Roman" w:eastAsia="Times New Roman" w:hAnsi="Times New Roman" w:cs="Times New Roman"/>
          <w:lang w:val="es-ES"/>
        </w:rPr>
        <w:t>resulta propicio aplicar</w:t>
      </w:r>
      <w:r w:rsidR="6F3D0E27" w:rsidRPr="0000135A">
        <w:rPr>
          <w:rFonts w:ascii="Times New Roman" w:eastAsia="Times New Roman" w:hAnsi="Times New Roman" w:cs="Times New Roman"/>
          <w:lang w:val="es-ES"/>
        </w:rPr>
        <w:t xml:space="preserve"> estrategias de aprendizaje convergente y divergente</w:t>
      </w:r>
      <w:r w:rsidR="1D60728D" w:rsidRPr="0000135A">
        <w:rPr>
          <w:rFonts w:ascii="Times New Roman" w:eastAsia="Times New Roman" w:hAnsi="Times New Roman" w:cs="Times New Roman"/>
          <w:lang w:val="es-ES"/>
        </w:rPr>
        <w:t xml:space="preserve">. </w:t>
      </w:r>
      <w:r w:rsidR="2FC21230" w:rsidRPr="0000135A">
        <w:rPr>
          <w:rFonts w:ascii="Times New Roman" w:eastAsia="Times New Roman" w:hAnsi="Times New Roman" w:cs="Times New Roman"/>
          <w:lang w:val="es-ES"/>
        </w:rPr>
        <w:t>Por e</w:t>
      </w:r>
      <w:r w:rsidR="37C74366" w:rsidRPr="0000135A">
        <w:rPr>
          <w:rFonts w:ascii="Times New Roman" w:eastAsia="Times New Roman" w:hAnsi="Times New Roman" w:cs="Times New Roman"/>
          <w:lang w:val="es-ES"/>
        </w:rPr>
        <w:t>jemplo</w:t>
      </w:r>
      <w:r w:rsidR="1D829FF4" w:rsidRPr="0000135A">
        <w:rPr>
          <w:rFonts w:ascii="Times New Roman" w:eastAsia="Times New Roman" w:hAnsi="Times New Roman" w:cs="Times New Roman"/>
          <w:lang w:val="es-ES"/>
        </w:rPr>
        <w:t xml:space="preserve">, durante reuniones </w:t>
      </w:r>
      <w:r w:rsidR="71531F84" w:rsidRPr="0000135A">
        <w:rPr>
          <w:rFonts w:ascii="Times New Roman" w:eastAsia="Times New Roman" w:hAnsi="Times New Roman" w:cs="Times New Roman"/>
          <w:lang w:val="es-ES"/>
        </w:rPr>
        <w:t>sincrónicas mediante la plataforma</w:t>
      </w:r>
      <w:r w:rsidR="37C74366" w:rsidRPr="0000135A">
        <w:rPr>
          <w:rFonts w:ascii="Times New Roman" w:eastAsia="Times New Roman" w:hAnsi="Times New Roman" w:cs="Times New Roman"/>
          <w:lang w:val="es-ES"/>
        </w:rPr>
        <w:t xml:space="preserve"> </w:t>
      </w:r>
      <w:proofErr w:type="gramStart"/>
      <w:r w:rsidR="00AB7D90" w:rsidRPr="0000135A">
        <w:rPr>
          <w:rFonts w:ascii="Times New Roman" w:eastAsia="Times New Roman" w:hAnsi="Times New Roman" w:cs="Times New Roman"/>
          <w:lang w:val="es-ES"/>
        </w:rPr>
        <w:t>Z</w:t>
      </w:r>
      <w:r w:rsidR="37C74366" w:rsidRPr="0000135A">
        <w:rPr>
          <w:rFonts w:ascii="Times New Roman" w:eastAsia="Times New Roman" w:hAnsi="Times New Roman" w:cs="Times New Roman"/>
          <w:lang w:val="es-ES"/>
        </w:rPr>
        <w:t>oom</w:t>
      </w:r>
      <w:proofErr w:type="gramEnd"/>
      <w:r w:rsidR="4228BFCD" w:rsidRPr="0000135A">
        <w:rPr>
          <w:rFonts w:ascii="Times New Roman" w:eastAsia="Times New Roman" w:hAnsi="Times New Roman" w:cs="Times New Roman"/>
          <w:lang w:val="es-ES"/>
        </w:rPr>
        <w:t xml:space="preserve"> </w:t>
      </w:r>
      <w:r w:rsidR="2611E6D1" w:rsidRPr="0000135A">
        <w:rPr>
          <w:rFonts w:ascii="Times New Roman" w:eastAsia="Times New Roman" w:hAnsi="Times New Roman" w:cs="Times New Roman"/>
          <w:lang w:val="es-ES"/>
        </w:rPr>
        <w:t>se</w:t>
      </w:r>
      <w:r w:rsidR="1CF6874D" w:rsidRPr="0000135A">
        <w:rPr>
          <w:rFonts w:ascii="Times New Roman" w:eastAsia="Times New Roman" w:hAnsi="Times New Roman" w:cs="Times New Roman"/>
          <w:lang w:val="es-ES"/>
        </w:rPr>
        <w:t xml:space="preserve"> divide la clase en grupos reducidos y se</w:t>
      </w:r>
      <w:r w:rsidR="2611E6D1" w:rsidRPr="0000135A">
        <w:rPr>
          <w:rFonts w:ascii="Times New Roman" w:eastAsia="Times New Roman" w:hAnsi="Times New Roman" w:cs="Times New Roman"/>
          <w:lang w:val="es-ES"/>
        </w:rPr>
        <w:t xml:space="preserve"> plantea un tema a debate donde los participantes intercambian ideas fundamentando su postura (diver</w:t>
      </w:r>
      <w:r w:rsidR="2451CCAA" w:rsidRPr="0000135A">
        <w:rPr>
          <w:rFonts w:ascii="Times New Roman" w:eastAsia="Times New Roman" w:hAnsi="Times New Roman" w:cs="Times New Roman"/>
          <w:lang w:val="es-ES"/>
        </w:rPr>
        <w:t>gencia)</w:t>
      </w:r>
      <w:r w:rsidR="3D9F0520" w:rsidRPr="0000135A">
        <w:rPr>
          <w:rFonts w:ascii="Times New Roman" w:eastAsia="Times New Roman" w:hAnsi="Times New Roman" w:cs="Times New Roman"/>
          <w:lang w:val="es-ES"/>
        </w:rPr>
        <w:t xml:space="preserve">, que más delante de manera </w:t>
      </w:r>
      <w:r w:rsidR="11C89190" w:rsidRPr="0000135A">
        <w:rPr>
          <w:rFonts w:ascii="Times New Roman" w:eastAsia="Times New Roman" w:hAnsi="Times New Roman" w:cs="Times New Roman"/>
          <w:lang w:val="es-ES"/>
        </w:rPr>
        <w:t>asincrónica</w:t>
      </w:r>
      <w:r w:rsidR="3D9F0520" w:rsidRPr="0000135A">
        <w:rPr>
          <w:rFonts w:ascii="Times New Roman" w:eastAsia="Times New Roman" w:hAnsi="Times New Roman" w:cs="Times New Roman"/>
          <w:lang w:val="es-ES"/>
        </w:rPr>
        <w:t xml:space="preserve"> plasmaran </w:t>
      </w:r>
      <w:r w:rsidR="3411A8C6" w:rsidRPr="0000135A">
        <w:rPr>
          <w:rFonts w:ascii="Times New Roman" w:eastAsia="Times New Roman" w:hAnsi="Times New Roman" w:cs="Times New Roman"/>
          <w:lang w:val="es-ES"/>
        </w:rPr>
        <w:t xml:space="preserve">en </w:t>
      </w:r>
      <w:r w:rsidR="002274D4" w:rsidRPr="0000135A">
        <w:rPr>
          <w:rFonts w:ascii="Times New Roman" w:eastAsia="Times New Roman" w:hAnsi="Times New Roman" w:cs="Times New Roman"/>
          <w:lang w:val="es-ES"/>
        </w:rPr>
        <w:t>un</w:t>
      </w:r>
      <w:r w:rsidR="16639B01" w:rsidRPr="0000135A">
        <w:rPr>
          <w:rFonts w:ascii="Times New Roman" w:eastAsia="Times New Roman" w:hAnsi="Times New Roman" w:cs="Times New Roman"/>
          <w:lang w:val="es-ES"/>
        </w:rPr>
        <w:t>a evidencia de aprendizaje (infografía, mapa mental, entre otros)</w:t>
      </w:r>
      <w:r w:rsidR="20FF9099" w:rsidRPr="0000135A">
        <w:rPr>
          <w:rFonts w:ascii="Times New Roman" w:eastAsia="Times New Roman" w:hAnsi="Times New Roman" w:cs="Times New Roman"/>
          <w:lang w:val="es-ES"/>
        </w:rPr>
        <w:t xml:space="preserve"> </w:t>
      </w:r>
      <w:r w:rsidR="37B346DA" w:rsidRPr="0000135A">
        <w:rPr>
          <w:rFonts w:ascii="Times New Roman" w:eastAsia="Times New Roman" w:hAnsi="Times New Roman" w:cs="Times New Roman"/>
          <w:lang w:val="es-ES"/>
        </w:rPr>
        <w:t>como</w:t>
      </w:r>
      <w:r w:rsidR="3D9F0520" w:rsidRPr="0000135A">
        <w:rPr>
          <w:rFonts w:ascii="Times New Roman" w:eastAsia="Times New Roman" w:hAnsi="Times New Roman" w:cs="Times New Roman"/>
          <w:lang w:val="es-ES"/>
        </w:rPr>
        <w:t xml:space="preserve"> resultado </w:t>
      </w:r>
      <w:r w:rsidR="3F771DA9" w:rsidRPr="0000135A">
        <w:rPr>
          <w:rFonts w:ascii="Times New Roman" w:eastAsia="Times New Roman" w:hAnsi="Times New Roman" w:cs="Times New Roman"/>
          <w:lang w:val="es-ES"/>
        </w:rPr>
        <w:t>de ejercicio (convergencia).</w:t>
      </w:r>
      <w:r w:rsidR="20549636" w:rsidRPr="0000135A">
        <w:rPr>
          <w:rFonts w:ascii="Times New Roman" w:eastAsia="Times New Roman" w:hAnsi="Times New Roman" w:cs="Times New Roman"/>
          <w:lang w:val="es-ES"/>
        </w:rPr>
        <w:t xml:space="preserve"> </w:t>
      </w:r>
    </w:p>
    <w:p w14:paraId="4775CCB2" w14:textId="03372AA4" w:rsidR="1BEC7A4E" w:rsidRPr="0000135A" w:rsidRDefault="33EBC5A0" w:rsidP="00AB7D90">
      <w:pPr>
        <w:pStyle w:val="Prrafodelista"/>
        <w:numPr>
          <w:ilvl w:val="0"/>
          <w:numId w:val="12"/>
        </w:numPr>
        <w:spacing w:line="360" w:lineRule="auto"/>
        <w:rPr>
          <w:b/>
          <w:bCs/>
          <w:lang w:val="es-ES"/>
        </w:rPr>
      </w:pPr>
      <w:r w:rsidRPr="0000135A">
        <w:rPr>
          <w:rFonts w:ascii="Times New Roman" w:eastAsia="Times New Roman" w:hAnsi="Times New Roman" w:cs="Times New Roman"/>
          <w:b/>
          <w:bCs/>
          <w:lang w:val="es-ES"/>
        </w:rPr>
        <w:t>El docente debe diseñar un espacio integral</w:t>
      </w:r>
      <w:r w:rsidRPr="0000135A">
        <w:rPr>
          <w:rFonts w:ascii="Times New Roman" w:eastAsia="Times New Roman" w:hAnsi="Times New Roman" w:cs="Times New Roman"/>
          <w:lang w:val="es-ES"/>
        </w:rPr>
        <w:t>, que no solamente considere el aspecto académico, también es importante considerar el aspecto social y cultural para un</w:t>
      </w:r>
      <w:r w:rsidR="79DCE82E" w:rsidRPr="0000135A">
        <w:rPr>
          <w:rFonts w:ascii="Times New Roman" w:eastAsia="Times New Roman" w:hAnsi="Times New Roman" w:cs="Times New Roman"/>
          <w:lang w:val="es-ES"/>
        </w:rPr>
        <w:t>a instrucción</w:t>
      </w:r>
      <w:r w:rsidRPr="0000135A">
        <w:rPr>
          <w:rFonts w:ascii="Times New Roman" w:eastAsia="Times New Roman" w:hAnsi="Times New Roman" w:cs="Times New Roman"/>
          <w:lang w:val="es-ES"/>
        </w:rPr>
        <w:t xml:space="preserve"> holístic</w:t>
      </w:r>
      <w:r w:rsidR="55B49E2C" w:rsidRPr="0000135A">
        <w:rPr>
          <w:rFonts w:ascii="Times New Roman" w:eastAsia="Times New Roman" w:hAnsi="Times New Roman" w:cs="Times New Roman"/>
          <w:lang w:val="es-ES"/>
        </w:rPr>
        <w:t>a</w:t>
      </w:r>
      <w:r w:rsidRPr="0000135A">
        <w:rPr>
          <w:rFonts w:ascii="Times New Roman" w:eastAsia="Times New Roman" w:hAnsi="Times New Roman" w:cs="Times New Roman"/>
          <w:lang w:val="es-ES"/>
        </w:rPr>
        <w:t xml:space="preserve">. </w:t>
      </w:r>
      <w:r w:rsidR="3F59C6A9" w:rsidRPr="0000135A">
        <w:rPr>
          <w:rFonts w:ascii="Times New Roman" w:eastAsia="Times New Roman" w:hAnsi="Times New Roman" w:cs="Times New Roman"/>
          <w:lang w:val="es-ES"/>
        </w:rPr>
        <w:t>El espacio virtual es un medio que permite la vinculación de actores que se forma a través de una comunidad de aprendizaje en la cual</w:t>
      </w:r>
      <w:r w:rsidR="12B29529" w:rsidRPr="0000135A">
        <w:rPr>
          <w:rFonts w:ascii="Times New Roman" w:eastAsia="Times New Roman" w:hAnsi="Times New Roman" w:cs="Times New Roman"/>
          <w:lang w:val="es-ES"/>
        </w:rPr>
        <w:t>, menciona</w:t>
      </w:r>
      <w:r w:rsidR="3F59C6A9" w:rsidRPr="0000135A">
        <w:rPr>
          <w:rFonts w:ascii="Times New Roman" w:eastAsia="Times New Roman" w:hAnsi="Times New Roman" w:cs="Times New Roman"/>
          <w:lang w:val="es-ES"/>
        </w:rPr>
        <w:t xml:space="preserve"> Cardona (2008)</w:t>
      </w:r>
      <w:r w:rsidR="006400E2" w:rsidRPr="0000135A">
        <w:rPr>
          <w:rFonts w:ascii="Times New Roman" w:eastAsia="Times New Roman" w:hAnsi="Times New Roman" w:cs="Times New Roman"/>
          <w:lang w:val="es-ES"/>
        </w:rPr>
        <w:t xml:space="preserve"> citado en Ángel (2012):</w:t>
      </w:r>
      <w:r w:rsidR="3F59C6A9" w:rsidRPr="0000135A">
        <w:rPr>
          <w:rFonts w:ascii="Times New Roman" w:eastAsia="Times New Roman" w:hAnsi="Times New Roman" w:cs="Times New Roman"/>
          <w:lang w:val="es-ES"/>
        </w:rPr>
        <w:t xml:space="preserve"> </w:t>
      </w:r>
    </w:p>
    <w:p w14:paraId="52E95B35" w14:textId="0265A8C0" w:rsidR="1BEC7A4E" w:rsidRPr="0000135A" w:rsidRDefault="006400E2" w:rsidP="006400E2">
      <w:pPr>
        <w:spacing w:before="240" w:after="240" w:line="360" w:lineRule="auto"/>
        <w:ind w:left="1287"/>
        <w:rPr>
          <w:b/>
          <w:bCs/>
          <w:sz w:val="20"/>
          <w:szCs w:val="20"/>
          <w:highlight w:val="cyan"/>
          <w:lang w:val="es-ES"/>
        </w:rPr>
      </w:pPr>
      <w:r w:rsidRPr="0000135A">
        <w:rPr>
          <w:sz w:val="20"/>
          <w:szCs w:val="20"/>
          <w:lang w:val="es-ES"/>
        </w:rPr>
        <w:t>En la virtualidad</w:t>
      </w:r>
      <w:r w:rsidR="3F59C6A9" w:rsidRPr="0000135A">
        <w:rPr>
          <w:sz w:val="20"/>
          <w:szCs w:val="20"/>
          <w:lang w:val="es-ES"/>
        </w:rPr>
        <w:t xml:space="preserve"> desaparecen aquellos inhibidores de la comunicación que son tan comunes y nefastos en la educación presencial, tales como: timidez, prejuicios, temor a hacer el ridículo.</w:t>
      </w:r>
      <w:r w:rsidR="0C0FDD1A" w:rsidRPr="0000135A">
        <w:rPr>
          <w:sz w:val="20"/>
          <w:szCs w:val="20"/>
          <w:lang w:val="es-ES"/>
        </w:rPr>
        <w:t xml:space="preserve"> </w:t>
      </w:r>
      <w:r w:rsidR="3F59C6A9" w:rsidRPr="0000135A">
        <w:rPr>
          <w:sz w:val="20"/>
          <w:szCs w:val="20"/>
          <w:lang w:val="es-ES"/>
        </w:rPr>
        <w:t xml:space="preserve">En los ambientes educativos </w:t>
      </w:r>
      <w:r w:rsidR="3F59C6A9" w:rsidRPr="0000135A">
        <w:rPr>
          <w:sz w:val="20"/>
          <w:szCs w:val="20"/>
          <w:lang w:val="es-ES"/>
        </w:rPr>
        <w:lastRenderedPageBreak/>
        <w:t>virtuales se estimula y potencia la participación</w:t>
      </w:r>
      <w:r w:rsidR="38D5F31D" w:rsidRPr="0000135A">
        <w:rPr>
          <w:sz w:val="20"/>
          <w:szCs w:val="20"/>
          <w:lang w:val="es-ES"/>
        </w:rPr>
        <w:t xml:space="preserve"> </w:t>
      </w:r>
      <w:r w:rsidR="3F59C6A9" w:rsidRPr="0000135A">
        <w:rPr>
          <w:sz w:val="20"/>
          <w:szCs w:val="20"/>
          <w:lang w:val="es-ES"/>
        </w:rPr>
        <w:t>y la comunicación, elementos sin los cuales es inconcebible la existencia de procesos</w:t>
      </w:r>
      <w:r w:rsidR="33243BA5" w:rsidRPr="0000135A">
        <w:rPr>
          <w:sz w:val="20"/>
          <w:szCs w:val="20"/>
          <w:lang w:val="es-ES"/>
        </w:rPr>
        <w:t xml:space="preserve"> </w:t>
      </w:r>
      <w:r w:rsidR="3F59C6A9" w:rsidRPr="0000135A">
        <w:rPr>
          <w:sz w:val="20"/>
          <w:szCs w:val="20"/>
          <w:lang w:val="es-ES"/>
        </w:rPr>
        <w:t>significativos de enseñanza y aprendizaje.</w:t>
      </w:r>
      <w:r w:rsidRPr="0000135A">
        <w:rPr>
          <w:sz w:val="20"/>
          <w:szCs w:val="20"/>
          <w:lang w:val="es-ES"/>
        </w:rPr>
        <w:t xml:space="preserve"> (p. 43)</w:t>
      </w:r>
    </w:p>
    <w:p w14:paraId="1D566033" w14:textId="1789C249" w:rsidR="1BEC7A4E" w:rsidRPr="0000135A" w:rsidRDefault="55540894" w:rsidP="2470CA99">
      <w:pPr>
        <w:pStyle w:val="Prrafodelista"/>
        <w:numPr>
          <w:ilvl w:val="0"/>
          <w:numId w:val="12"/>
        </w:numPr>
        <w:spacing w:line="360" w:lineRule="auto"/>
        <w:rPr>
          <w:rFonts w:ascii="Times New Roman" w:eastAsia="Times New Roman" w:hAnsi="Times New Roman" w:cs="Times New Roman"/>
          <w:b/>
          <w:bCs/>
          <w:lang w:val="es-ES"/>
        </w:rPr>
      </w:pPr>
      <w:r w:rsidRPr="0000135A">
        <w:rPr>
          <w:rFonts w:ascii="Times New Roman" w:eastAsia="Times New Roman" w:hAnsi="Times New Roman" w:cs="Times New Roman"/>
          <w:b/>
          <w:bCs/>
          <w:lang w:val="es-ES"/>
        </w:rPr>
        <w:t>Utilizar recursos innovadores</w:t>
      </w:r>
      <w:r w:rsidRPr="0000135A">
        <w:rPr>
          <w:rFonts w:ascii="Times New Roman" w:eastAsia="Times New Roman" w:hAnsi="Times New Roman" w:cs="Times New Roman"/>
          <w:lang w:val="es-ES"/>
        </w:rPr>
        <w:t>. Es fundamental conocer e ir creando en el camino innovadoras formas de enseñanza, aplicar estrategias creativas y didácticas que atraigan la atención del estudiante para promover su participación, reflexión e involucramiento, enfocadas en las nuevas formas de aprender que van surgiendo con los cambios generacionales.</w:t>
      </w:r>
      <w:r w:rsidR="30675058" w:rsidRPr="0000135A">
        <w:rPr>
          <w:rFonts w:ascii="Times New Roman" w:eastAsia="Times New Roman" w:hAnsi="Times New Roman" w:cs="Times New Roman"/>
          <w:lang w:val="es-ES"/>
        </w:rPr>
        <w:t xml:space="preserve"> </w:t>
      </w:r>
    </w:p>
    <w:p w14:paraId="178DDA4A" w14:textId="6BE51E13" w:rsidR="60E2C3CF" w:rsidRPr="0000135A" w:rsidRDefault="15AF9F37" w:rsidP="00AB7D90">
      <w:pPr>
        <w:pStyle w:val="Prrafodelista"/>
        <w:numPr>
          <w:ilvl w:val="0"/>
          <w:numId w:val="12"/>
        </w:numPr>
        <w:spacing w:line="360" w:lineRule="auto"/>
        <w:rPr>
          <w:rFonts w:ascii="Times New Roman" w:eastAsia="Times New Roman" w:hAnsi="Times New Roman" w:cs="Times New Roman"/>
          <w:b/>
          <w:bCs/>
          <w:lang w:val="es-ES"/>
        </w:rPr>
      </w:pPr>
      <w:r w:rsidRPr="0000135A">
        <w:rPr>
          <w:rFonts w:ascii="Times New Roman" w:eastAsia="Times New Roman" w:hAnsi="Times New Roman" w:cs="Times New Roman"/>
          <w:b/>
          <w:bCs/>
          <w:lang w:val="es-ES"/>
        </w:rPr>
        <w:t>Aplicar e</w:t>
      </w:r>
      <w:r w:rsidR="4ED81894" w:rsidRPr="0000135A">
        <w:rPr>
          <w:rFonts w:ascii="Times New Roman" w:eastAsia="Times New Roman" w:hAnsi="Times New Roman" w:cs="Times New Roman"/>
          <w:b/>
          <w:bCs/>
          <w:lang w:val="es-ES"/>
        </w:rPr>
        <w:t xml:space="preserve">valuaciones </w:t>
      </w:r>
      <w:r w:rsidR="6F402522" w:rsidRPr="0000135A">
        <w:rPr>
          <w:rFonts w:ascii="Times New Roman" w:eastAsia="Times New Roman" w:hAnsi="Times New Roman" w:cs="Times New Roman"/>
          <w:b/>
          <w:bCs/>
          <w:lang w:val="es-ES"/>
        </w:rPr>
        <w:t>Diagnóstica, Formativa</w:t>
      </w:r>
      <w:r w:rsidR="5F63B808" w:rsidRPr="0000135A">
        <w:rPr>
          <w:rFonts w:ascii="Times New Roman" w:eastAsia="Times New Roman" w:hAnsi="Times New Roman" w:cs="Times New Roman"/>
          <w:b/>
          <w:bCs/>
          <w:lang w:val="es-ES"/>
        </w:rPr>
        <w:t>,</w:t>
      </w:r>
      <w:r w:rsidR="6F402522" w:rsidRPr="0000135A">
        <w:rPr>
          <w:rFonts w:ascii="Times New Roman" w:eastAsia="Times New Roman" w:hAnsi="Times New Roman" w:cs="Times New Roman"/>
          <w:b/>
          <w:bCs/>
          <w:lang w:val="es-ES"/>
        </w:rPr>
        <w:t xml:space="preserve"> </w:t>
      </w:r>
      <w:proofErr w:type="spellStart"/>
      <w:r w:rsidR="6F402522" w:rsidRPr="0000135A">
        <w:rPr>
          <w:rFonts w:ascii="Times New Roman" w:eastAsia="Times New Roman" w:hAnsi="Times New Roman" w:cs="Times New Roman"/>
          <w:b/>
          <w:bCs/>
          <w:lang w:val="es-ES"/>
        </w:rPr>
        <w:t>Sumativa</w:t>
      </w:r>
      <w:proofErr w:type="spellEnd"/>
      <w:r w:rsidR="6F402522" w:rsidRPr="0000135A">
        <w:rPr>
          <w:rFonts w:ascii="Times New Roman" w:eastAsia="Times New Roman" w:hAnsi="Times New Roman" w:cs="Times New Roman"/>
          <w:b/>
          <w:bCs/>
          <w:lang w:val="es-ES"/>
        </w:rPr>
        <w:t xml:space="preserve"> </w:t>
      </w:r>
      <w:r w:rsidR="2B770B4E" w:rsidRPr="0000135A">
        <w:rPr>
          <w:rFonts w:ascii="Times New Roman" w:eastAsia="Times New Roman" w:hAnsi="Times New Roman" w:cs="Times New Roman"/>
          <w:b/>
          <w:bCs/>
          <w:lang w:val="es-ES"/>
        </w:rPr>
        <w:t>y Autoevaluaciones</w:t>
      </w:r>
      <w:r w:rsidR="00DC3BBF" w:rsidRPr="0000135A">
        <w:rPr>
          <w:rFonts w:ascii="Times New Roman" w:eastAsia="Times New Roman" w:hAnsi="Times New Roman" w:cs="Times New Roman"/>
          <w:b/>
          <w:bCs/>
          <w:lang w:val="es-ES"/>
        </w:rPr>
        <w:t xml:space="preserve"> </w:t>
      </w:r>
      <w:r w:rsidR="6F402522" w:rsidRPr="0000135A">
        <w:rPr>
          <w:rFonts w:ascii="Times New Roman" w:eastAsia="Times New Roman" w:hAnsi="Times New Roman" w:cs="Times New Roman"/>
          <w:lang w:val="es-ES"/>
        </w:rPr>
        <w:t>que permitan una retroalimentación durante todo el proceso educativ</w:t>
      </w:r>
      <w:r w:rsidR="164151CB" w:rsidRPr="0000135A">
        <w:rPr>
          <w:rFonts w:ascii="Times New Roman" w:eastAsia="Times New Roman" w:hAnsi="Times New Roman" w:cs="Times New Roman"/>
          <w:lang w:val="es-ES"/>
        </w:rPr>
        <w:t>o</w:t>
      </w:r>
      <w:r w:rsidR="61604D35" w:rsidRPr="0000135A">
        <w:rPr>
          <w:rFonts w:ascii="Times New Roman" w:eastAsia="Times New Roman" w:hAnsi="Times New Roman" w:cs="Times New Roman"/>
          <w:lang w:val="es-ES"/>
        </w:rPr>
        <w:t>.</w:t>
      </w:r>
      <w:r w:rsidR="164151CB" w:rsidRPr="0000135A">
        <w:rPr>
          <w:rFonts w:ascii="Times New Roman" w:eastAsia="Times New Roman" w:hAnsi="Times New Roman" w:cs="Times New Roman"/>
          <w:lang w:val="es-ES"/>
        </w:rPr>
        <w:t xml:space="preserve"> </w:t>
      </w:r>
      <w:r w:rsidR="61B27B8F" w:rsidRPr="0000135A">
        <w:rPr>
          <w:rFonts w:ascii="Times New Roman" w:eastAsia="Times New Roman" w:hAnsi="Times New Roman" w:cs="Times New Roman"/>
          <w:lang w:val="es-ES"/>
        </w:rPr>
        <w:t>La evaluación diagnóstica</w:t>
      </w:r>
      <w:r w:rsidR="353C4955" w:rsidRPr="0000135A">
        <w:rPr>
          <w:rFonts w:ascii="Times New Roman" w:eastAsia="Times New Roman" w:hAnsi="Times New Roman" w:cs="Times New Roman"/>
          <w:lang w:val="es-ES"/>
        </w:rPr>
        <w:t xml:space="preserve"> nos permite</w:t>
      </w:r>
      <w:r w:rsidR="61B27B8F" w:rsidRPr="0000135A">
        <w:rPr>
          <w:rFonts w:ascii="Times New Roman" w:eastAsia="Times New Roman" w:hAnsi="Times New Roman" w:cs="Times New Roman"/>
          <w:lang w:val="es-ES"/>
        </w:rPr>
        <w:t xml:space="preserve"> </w:t>
      </w:r>
      <w:r w:rsidR="1619A054" w:rsidRPr="0000135A">
        <w:rPr>
          <w:rFonts w:ascii="Times New Roman" w:eastAsia="Times New Roman" w:hAnsi="Times New Roman" w:cs="Times New Roman"/>
          <w:lang w:val="es-ES"/>
        </w:rPr>
        <w:t>empezar</w:t>
      </w:r>
      <w:r w:rsidR="164151CB" w:rsidRPr="0000135A">
        <w:rPr>
          <w:rFonts w:ascii="Times New Roman" w:eastAsia="Times New Roman" w:hAnsi="Times New Roman" w:cs="Times New Roman"/>
          <w:lang w:val="es-ES"/>
        </w:rPr>
        <w:t xml:space="preserve"> reconoc</w:t>
      </w:r>
      <w:r w:rsidR="71CDCA10" w:rsidRPr="0000135A">
        <w:rPr>
          <w:rFonts w:ascii="Times New Roman" w:eastAsia="Times New Roman" w:hAnsi="Times New Roman" w:cs="Times New Roman"/>
          <w:lang w:val="es-ES"/>
        </w:rPr>
        <w:t>iendo</w:t>
      </w:r>
      <w:r w:rsidR="164151CB" w:rsidRPr="0000135A">
        <w:rPr>
          <w:rFonts w:ascii="Times New Roman" w:eastAsia="Times New Roman" w:hAnsi="Times New Roman" w:cs="Times New Roman"/>
          <w:lang w:val="es-ES"/>
        </w:rPr>
        <w:t xml:space="preserve"> en el estudiante necesidades</w:t>
      </w:r>
      <w:r w:rsidR="142A76A2" w:rsidRPr="0000135A">
        <w:rPr>
          <w:rFonts w:ascii="Times New Roman" w:eastAsia="Times New Roman" w:hAnsi="Times New Roman" w:cs="Times New Roman"/>
          <w:lang w:val="es-ES"/>
        </w:rPr>
        <w:t xml:space="preserve"> </w:t>
      </w:r>
      <w:r w:rsidR="3183147A" w:rsidRPr="0000135A">
        <w:rPr>
          <w:rFonts w:ascii="Times New Roman" w:eastAsia="Times New Roman" w:hAnsi="Times New Roman" w:cs="Times New Roman"/>
          <w:lang w:val="es-ES"/>
        </w:rPr>
        <w:t xml:space="preserve">y </w:t>
      </w:r>
      <w:r w:rsidR="164151CB" w:rsidRPr="0000135A">
        <w:rPr>
          <w:rFonts w:ascii="Times New Roman" w:eastAsia="Times New Roman" w:hAnsi="Times New Roman" w:cs="Times New Roman"/>
          <w:lang w:val="es-ES"/>
        </w:rPr>
        <w:t>formas de aprender</w:t>
      </w:r>
      <w:r w:rsidR="674C3CDB" w:rsidRPr="0000135A">
        <w:rPr>
          <w:rFonts w:ascii="Times New Roman" w:eastAsia="Times New Roman" w:hAnsi="Times New Roman" w:cs="Times New Roman"/>
          <w:lang w:val="es-ES"/>
        </w:rPr>
        <w:t xml:space="preserve">. </w:t>
      </w:r>
      <w:r w:rsidR="66143EAC" w:rsidRPr="0000135A">
        <w:rPr>
          <w:rFonts w:ascii="Times New Roman" w:eastAsia="Times New Roman" w:hAnsi="Times New Roman" w:cs="Times New Roman"/>
          <w:lang w:val="es-ES"/>
        </w:rPr>
        <w:t xml:space="preserve">La formativa en cambio nos permite conocer el </w:t>
      </w:r>
      <w:r w:rsidR="6EDA112C" w:rsidRPr="0000135A">
        <w:rPr>
          <w:rFonts w:ascii="Times New Roman" w:eastAsia="Times New Roman" w:hAnsi="Times New Roman" w:cs="Times New Roman"/>
          <w:lang w:val="es-ES"/>
        </w:rPr>
        <w:t>progreso</w:t>
      </w:r>
      <w:r w:rsidR="66143EAC" w:rsidRPr="0000135A">
        <w:rPr>
          <w:rFonts w:ascii="Times New Roman" w:eastAsia="Times New Roman" w:hAnsi="Times New Roman" w:cs="Times New Roman"/>
          <w:lang w:val="es-ES"/>
        </w:rPr>
        <w:t xml:space="preserve"> </w:t>
      </w:r>
      <w:r w:rsidR="5704AF2B" w:rsidRPr="0000135A">
        <w:rPr>
          <w:rFonts w:ascii="Times New Roman" w:eastAsia="Times New Roman" w:hAnsi="Times New Roman" w:cs="Times New Roman"/>
          <w:lang w:val="es-ES"/>
        </w:rPr>
        <w:t>del aprendizaje</w:t>
      </w:r>
      <w:r w:rsidR="00AB7D90" w:rsidRPr="0000135A">
        <w:rPr>
          <w:rFonts w:ascii="Times New Roman" w:eastAsia="Times New Roman" w:hAnsi="Times New Roman" w:cs="Times New Roman"/>
          <w:lang w:val="es-ES"/>
        </w:rPr>
        <w:t>,</w:t>
      </w:r>
      <w:r w:rsidR="5704AF2B" w:rsidRPr="0000135A">
        <w:rPr>
          <w:rFonts w:ascii="Times New Roman" w:eastAsia="Times New Roman" w:hAnsi="Times New Roman" w:cs="Times New Roman"/>
          <w:lang w:val="es-ES"/>
        </w:rPr>
        <w:t xml:space="preserve"> </w:t>
      </w:r>
      <w:del w:id="6" w:author="Autor">
        <w:r w:rsidR="50CCDFCC" w:rsidRPr="0000135A" w:rsidDel="001B77C2">
          <w:rPr>
            <w:rFonts w:ascii="Times New Roman" w:eastAsia="Times New Roman" w:hAnsi="Times New Roman" w:cs="Times New Roman"/>
            <w:lang w:val="es-ES"/>
          </w:rPr>
          <w:delText>re</w:delText>
        </w:r>
        <w:r w:rsidR="00AB7D90" w:rsidRPr="0000135A" w:rsidDel="001B77C2">
          <w:rPr>
            <w:rFonts w:ascii="Times New Roman" w:eastAsia="Times New Roman" w:hAnsi="Times New Roman" w:cs="Times New Roman"/>
            <w:lang w:val="es-ES"/>
          </w:rPr>
          <w:delText xml:space="preserve"> </w:delText>
        </w:r>
        <w:r w:rsidR="50CCDFCC" w:rsidRPr="0000135A" w:rsidDel="001B77C2">
          <w:rPr>
            <w:rFonts w:ascii="Times New Roman" w:eastAsia="Times New Roman" w:hAnsi="Times New Roman" w:cs="Times New Roman"/>
            <w:lang w:val="es-ES"/>
          </w:rPr>
          <w:delText>direccionándolo</w:delText>
        </w:r>
      </w:del>
      <w:proofErr w:type="spellStart"/>
      <w:ins w:id="7" w:author="Autor">
        <w:r w:rsidR="001B77C2" w:rsidRPr="0000135A">
          <w:rPr>
            <w:rFonts w:ascii="Times New Roman" w:eastAsia="Times New Roman" w:hAnsi="Times New Roman" w:cs="Times New Roman"/>
            <w:lang w:val="es-ES"/>
          </w:rPr>
          <w:t>redireccionándolo</w:t>
        </w:r>
      </w:ins>
      <w:proofErr w:type="spellEnd"/>
      <w:r w:rsidR="16774EB2" w:rsidRPr="0000135A">
        <w:rPr>
          <w:rFonts w:ascii="Times New Roman" w:eastAsia="Times New Roman" w:hAnsi="Times New Roman" w:cs="Times New Roman"/>
          <w:lang w:val="es-ES"/>
        </w:rPr>
        <w:t xml:space="preserve"> si es necesario</w:t>
      </w:r>
      <w:r w:rsidR="00AB7D90" w:rsidRPr="0000135A">
        <w:rPr>
          <w:rFonts w:ascii="Times New Roman" w:eastAsia="Times New Roman" w:hAnsi="Times New Roman" w:cs="Times New Roman"/>
          <w:lang w:val="es-ES"/>
        </w:rPr>
        <w:t>,</w:t>
      </w:r>
      <w:r w:rsidR="16774EB2" w:rsidRPr="0000135A">
        <w:rPr>
          <w:rFonts w:ascii="Times New Roman" w:eastAsia="Times New Roman" w:hAnsi="Times New Roman" w:cs="Times New Roman"/>
          <w:lang w:val="es-ES"/>
        </w:rPr>
        <w:t xml:space="preserve"> </w:t>
      </w:r>
      <w:r w:rsidR="66143EAC" w:rsidRPr="0000135A">
        <w:rPr>
          <w:rFonts w:ascii="Times New Roman" w:eastAsia="Times New Roman" w:hAnsi="Times New Roman" w:cs="Times New Roman"/>
          <w:lang w:val="es-ES"/>
        </w:rPr>
        <w:t xml:space="preserve">y la evaluación </w:t>
      </w:r>
      <w:proofErr w:type="spellStart"/>
      <w:r w:rsidR="66143EAC" w:rsidRPr="0000135A">
        <w:rPr>
          <w:rFonts w:ascii="Times New Roman" w:eastAsia="Times New Roman" w:hAnsi="Times New Roman" w:cs="Times New Roman"/>
          <w:lang w:val="es-ES"/>
        </w:rPr>
        <w:t>sumativa</w:t>
      </w:r>
      <w:proofErr w:type="spellEnd"/>
      <w:r w:rsidR="66143EAC" w:rsidRPr="0000135A">
        <w:rPr>
          <w:rFonts w:ascii="Times New Roman" w:eastAsia="Times New Roman" w:hAnsi="Times New Roman" w:cs="Times New Roman"/>
          <w:lang w:val="es-ES"/>
        </w:rPr>
        <w:t xml:space="preserve"> permite verificar el grado en que se </w:t>
      </w:r>
      <w:r w:rsidR="53C60180" w:rsidRPr="0000135A">
        <w:rPr>
          <w:rFonts w:ascii="Times New Roman" w:eastAsia="Times New Roman" w:hAnsi="Times New Roman" w:cs="Times New Roman"/>
          <w:lang w:val="es-ES"/>
        </w:rPr>
        <w:t>cumplen tanto el objetivo de la asignatura como los resultados de aprendizaje planteados.</w:t>
      </w:r>
    </w:p>
    <w:p w14:paraId="297DA336" w14:textId="563A1FC5" w:rsidR="60E2C3CF" w:rsidRPr="0000135A" w:rsidRDefault="764972B5" w:rsidP="00AB7D90">
      <w:pPr>
        <w:pStyle w:val="Prrafodelista"/>
        <w:numPr>
          <w:ilvl w:val="0"/>
          <w:numId w:val="12"/>
        </w:numPr>
        <w:spacing w:line="360" w:lineRule="auto"/>
        <w:rPr>
          <w:rFonts w:ascii="Times New Roman" w:eastAsia="Times New Roman" w:hAnsi="Times New Roman" w:cs="Times New Roman"/>
          <w:b/>
          <w:bCs/>
          <w:lang w:val="es-ES"/>
        </w:rPr>
      </w:pPr>
      <w:r w:rsidRPr="0000135A">
        <w:rPr>
          <w:rFonts w:ascii="Times New Roman" w:eastAsia="Times New Roman" w:hAnsi="Times New Roman" w:cs="Times New Roman"/>
          <w:b/>
          <w:bCs/>
          <w:lang w:val="es-ES"/>
        </w:rPr>
        <w:t>El estudiante debe tener la posibilidad de seleccionar actividades según su forma de aprender</w:t>
      </w:r>
      <w:r w:rsidRPr="0000135A">
        <w:rPr>
          <w:rFonts w:ascii="Times New Roman" w:eastAsia="Times New Roman" w:hAnsi="Times New Roman" w:cs="Times New Roman"/>
          <w:lang w:val="es-ES"/>
        </w:rPr>
        <w:t>.</w:t>
      </w:r>
      <w:r w:rsidR="1B70D408" w:rsidRPr="0000135A">
        <w:rPr>
          <w:rFonts w:ascii="Times New Roman" w:eastAsia="Times New Roman" w:hAnsi="Times New Roman" w:cs="Times New Roman"/>
          <w:lang w:val="es-ES"/>
        </w:rPr>
        <w:t xml:space="preserve"> </w:t>
      </w:r>
      <w:r w:rsidR="18E878BF" w:rsidRPr="0000135A">
        <w:rPr>
          <w:rFonts w:ascii="Times New Roman" w:eastAsia="Times New Roman" w:hAnsi="Times New Roman" w:cs="Times New Roman"/>
          <w:lang w:val="es-ES"/>
        </w:rPr>
        <w:t>Una de las estrategias más interesantes es el procurar medios evaluativos con los cuales los estudiantes se sientan c</w:t>
      </w:r>
      <w:r w:rsidR="490D60EC" w:rsidRPr="0000135A">
        <w:rPr>
          <w:rFonts w:ascii="Times New Roman" w:eastAsia="Times New Roman" w:hAnsi="Times New Roman" w:cs="Times New Roman"/>
          <w:lang w:val="es-ES"/>
        </w:rPr>
        <w:t>ómodos y respeten su manera de aplicar los cono</w:t>
      </w:r>
      <w:r w:rsidR="5A5D9269" w:rsidRPr="0000135A">
        <w:rPr>
          <w:rFonts w:ascii="Times New Roman" w:eastAsia="Times New Roman" w:hAnsi="Times New Roman" w:cs="Times New Roman"/>
          <w:lang w:val="es-ES"/>
        </w:rPr>
        <w:t>ci</w:t>
      </w:r>
      <w:r w:rsidR="490D60EC" w:rsidRPr="0000135A">
        <w:rPr>
          <w:rFonts w:ascii="Times New Roman" w:eastAsia="Times New Roman" w:hAnsi="Times New Roman" w:cs="Times New Roman"/>
          <w:lang w:val="es-ES"/>
        </w:rPr>
        <w:t>mientos aprendidos.</w:t>
      </w:r>
      <w:r w:rsidR="0000135A">
        <w:rPr>
          <w:rFonts w:ascii="Times New Roman" w:eastAsia="Times New Roman" w:hAnsi="Times New Roman" w:cs="Times New Roman"/>
          <w:lang w:val="es-ES"/>
        </w:rPr>
        <w:t xml:space="preserve"> </w:t>
      </w:r>
      <w:r w:rsidR="7D5BBB6B" w:rsidRPr="0000135A">
        <w:rPr>
          <w:rFonts w:ascii="Times New Roman" w:eastAsia="Times New Roman" w:hAnsi="Times New Roman" w:cs="Times New Roman"/>
          <w:lang w:val="es-ES"/>
        </w:rPr>
        <w:t>Por su parte, Alcalá (1995) refiere que la educación del adulto “debe proporcionar a los participantes los recursos personales apropiados para trabajar, crear, innovar y producir” (p. 5)</w:t>
      </w:r>
    </w:p>
    <w:p w14:paraId="019C8718" w14:textId="7FAAF398" w:rsidR="1BEC7A4E" w:rsidRPr="0000135A" w:rsidRDefault="14399874" w:rsidP="00AB7D90">
      <w:pPr>
        <w:pStyle w:val="Prrafodelista"/>
        <w:numPr>
          <w:ilvl w:val="0"/>
          <w:numId w:val="12"/>
        </w:numPr>
        <w:spacing w:line="360" w:lineRule="auto"/>
        <w:rPr>
          <w:rFonts w:ascii="Times New Roman" w:eastAsia="Times New Roman" w:hAnsi="Times New Roman" w:cs="Times New Roman"/>
          <w:b/>
          <w:bCs/>
          <w:lang w:val="es-ES"/>
        </w:rPr>
      </w:pPr>
      <w:r w:rsidRPr="0000135A">
        <w:rPr>
          <w:rFonts w:ascii="Times New Roman" w:eastAsia="Times New Roman" w:hAnsi="Times New Roman" w:cs="Times New Roman"/>
          <w:b/>
          <w:bCs/>
          <w:lang w:val="es-ES"/>
        </w:rPr>
        <w:t>Aprendizaje útil para resolver necesidades</w:t>
      </w:r>
      <w:r w:rsidR="34CD93BF" w:rsidRPr="0000135A">
        <w:rPr>
          <w:rFonts w:ascii="Times New Roman" w:eastAsia="Times New Roman" w:hAnsi="Times New Roman" w:cs="Times New Roman"/>
          <w:b/>
          <w:bCs/>
          <w:lang w:val="es-ES"/>
        </w:rPr>
        <w:t>.</w:t>
      </w:r>
      <w:r w:rsidRPr="0000135A">
        <w:rPr>
          <w:rFonts w:ascii="Times New Roman" w:eastAsia="Times New Roman" w:hAnsi="Times New Roman" w:cs="Times New Roman"/>
          <w:lang w:val="es-ES"/>
        </w:rPr>
        <w:t xml:space="preserve"> </w:t>
      </w:r>
      <w:r w:rsidR="756025F8" w:rsidRPr="0000135A">
        <w:rPr>
          <w:rFonts w:ascii="Times New Roman" w:eastAsia="Times New Roman" w:hAnsi="Times New Roman" w:cs="Times New Roman"/>
          <w:lang w:val="es-ES"/>
        </w:rPr>
        <w:t>M</w:t>
      </w:r>
      <w:r w:rsidRPr="0000135A">
        <w:rPr>
          <w:rFonts w:ascii="Times New Roman" w:eastAsia="Times New Roman" w:hAnsi="Times New Roman" w:cs="Times New Roman"/>
          <w:lang w:val="es-ES"/>
        </w:rPr>
        <w:t xml:space="preserve">otiva al estudiante a aprender, </w:t>
      </w:r>
      <w:r w:rsidR="00E44EB9" w:rsidRPr="0000135A">
        <w:rPr>
          <w:rFonts w:ascii="Times New Roman" w:eastAsia="Times New Roman" w:hAnsi="Times New Roman" w:cs="Times New Roman"/>
          <w:lang w:val="es-ES"/>
        </w:rPr>
        <w:t>dándole</w:t>
      </w:r>
      <w:r w:rsidRPr="0000135A">
        <w:rPr>
          <w:rFonts w:ascii="Times New Roman" w:eastAsia="Times New Roman" w:hAnsi="Times New Roman" w:cs="Times New Roman"/>
          <w:lang w:val="es-ES"/>
        </w:rPr>
        <w:t xml:space="preserve"> certeza de que lo aprendido sirve para aplicarlo en su vida cotidiana. </w:t>
      </w:r>
      <w:r w:rsidR="00DC3BBF" w:rsidRPr="0000135A">
        <w:rPr>
          <w:rFonts w:ascii="Times New Roman" w:eastAsia="Times New Roman" w:hAnsi="Times New Roman" w:cs="Times New Roman"/>
          <w:lang w:val="es-ES"/>
        </w:rPr>
        <w:t xml:space="preserve">Por este motivo, las experiencias de aprendizaje que involucran la </w:t>
      </w:r>
      <w:r w:rsidR="00E44EB9" w:rsidRPr="0000135A">
        <w:rPr>
          <w:rFonts w:ascii="Times New Roman" w:eastAsia="Times New Roman" w:hAnsi="Times New Roman" w:cs="Times New Roman"/>
          <w:lang w:val="es-ES"/>
        </w:rPr>
        <w:t>realidad</w:t>
      </w:r>
      <w:r w:rsidR="00DC3BBF" w:rsidRPr="0000135A">
        <w:rPr>
          <w:rFonts w:ascii="Times New Roman" w:eastAsia="Times New Roman" w:hAnsi="Times New Roman" w:cs="Times New Roman"/>
          <w:lang w:val="es-ES"/>
        </w:rPr>
        <w:t xml:space="preserve"> facilitan que el estudiante comprenda y enfrente l</w:t>
      </w:r>
      <w:r w:rsidR="00E44EB9" w:rsidRPr="0000135A">
        <w:rPr>
          <w:rFonts w:ascii="Times New Roman" w:eastAsia="Times New Roman" w:hAnsi="Times New Roman" w:cs="Times New Roman"/>
          <w:lang w:val="es-ES"/>
        </w:rPr>
        <w:t>os retos profesionales</w:t>
      </w:r>
      <w:r w:rsidR="00DC3BBF" w:rsidRPr="0000135A">
        <w:rPr>
          <w:rFonts w:ascii="Times New Roman" w:eastAsia="Times New Roman" w:hAnsi="Times New Roman" w:cs="Times New Roman"/>
          <w:lang w:val="es-ES"/>
        </w:rPr>
        <w:t>, conectando las vivencias con cada una de las etapas del aprendizaje.</w:t>
      </w:r>
    </w:p>
    <w:p w14:paraId="0836B76D" w14:textId="6BBEFA60" w:rsidR="00304499" w:rsidRPr="0000135A" w:rsidRDefault="00304499" w:rsidP="2470CA99">
      <w:pPr>
        <w:spacing w:line="360" w:lineRule="auto"/>
        <w:ind w:left="360" w:hanging="360"/>
        <w:rPr>
          <w:color w:val="FF0000"/>
          <w:sz w:val="22"/>
          <w:szCs w:val="22"/>
          <w:lang w:val="es-ES"/>
        </w:rPr>
      </w:pPr>
    </w:p>
    <w:p w14:paraId="1F8F8831" w14:textId="77237975" w:rsidR="00304499" w:rsidRPr="0000135A" w:rsidRDefault="4D4E65C8" w:rsidP="2470CA99">
      <w:pPr>
        <w:spacing w:line="360" w:lineRule="auto"/>
        <w:rPr>
          <w:b/>
          <w:bCs/>
          <w:lang w:val="es-ES"/>
        </w:rPr>
      </w:pPr>
      <w:r w:rsidRPr="0000135A">
        <w:rPr>
          <w:b/>
          <w:bCs/>
          <w:lang w:val="es-ES"/>
        </w:rPr>
        <w:t>Conclusiones</w:t>
      </w:r>
    </w:p>
    <w:p w14:paraId="619AFA11" w14:textId="75408D74" w:rsidR="00304499" w:rsidRPr="0000135A" w:rsidRDefault="00304499" w:rsidP="2470CA99">
      <w:pPr>
        <w:spacing w:line="360" w:lineRule="auto"/>
        <w:rPr>
          <w:color w:val="000000" w:themeColor="text1"/>
          <w:lang w:val="es-ES"/>
        </w:rPr>
      </w:pPr>
    </w:p>
    <w:p w14:paraId="5CF81581" w14:textId="4E68C554" w:rsidR="00304499" w:rsidRPr="0000135A" w:rsidRDefault="13D2C232" w:rsidP="2470CA99">
      <w:pPr>
        <w:pStyle w:val="Prrafodelista"/>
        <w:numPr>
          <w:ilvl w:val="0"/>
          <w:numId w:val="23"/>
        </w:numPr>
        <w:spacing w:line="360" w:lineRule="auto"/>
        <w:rPr>
          <w:rFonts w:eastAsiaTheme="minorEastAsia"/>
          <w:lang w:val="es-ES"/>
        </w:rPr>
      </w:pPr>
      <w:r w:rsidRPr="0000135A">
        <w:rPr>
          <w:rFonts w:ascii="Times New Roman" w:eastAsia="Times New Roman" w:hAnsi="Times New Roman" w:cs="Times New Roman"/>
          <w:lang w:val="es-ES"/>
        </w:rPr>
        <w:t>El éxito del taller de diseño en modalidad virtual se debió en buena medida a la organización y</w:t>
      </w:r>
      <w:r w:rsidR="614751E1" w:rsidRPr="0000135A">
        <w:rPr>
          <w:rFonts w:ascii="Times New Roman" w:eastAsia="Times New Roman" w:hAnsi="Times New Roman" w:cs="Times New Roman"/>
          <w:lang w:val="es-ES"/>
        </w:rPr>
        <w:t xml:space="preserve"> experiencia previa </w:t>
      </w:r>
      <w:r w:rsidRPr="0000135A">
        <w:rPr>
          <w:rFonts w:ascii="Times New Roman" w:eastAsia="Times New Roman" w:hAnsi="Times New Roman" w:cs="Times New Roman"/>
          <w:lang w:val="es-ES"/>
        </w:rPr>
        <w:t>en modalidad presencial</w:t>
      </w:r>
      <w:r w:rsidR="0AC4E32E" w:rsidRPr="0000135A">
        <w:rPr>
          <w:rFonts w:ascii="Times New Roman" w:eastAsia="Times New Roman" w:hAnsi="Times New Roman" w:cs="Times New Roman"/>
          <w:lang w:val="es-ES"/>
        </w:rPr>
        <w:t>.</w:t>
      </w:r>
      <w:r w:rsidRPr="0000135A">
        <w:rPr>
          <w:rFonts w:ascii="Times New Roman" w:eastAsia="Times New Roman" w:hAnsi="Times New Roman" w:cs="Times New Roman"/>
          <w:lang w:val="es-ES"/>
        </w:rPr>
        <w:t xml:space="preserve"> </w:t>
      </w:r>
      <w:r w:rsidR="244B1F7C" w:rsidRPr="0000135A">
        <w:rPr>
          <w:rFonts w:ascii="Times New Roman" w:eastAsia="Times New Roman" w:hAnsi="Times New Roman" w:cs="Times New Roman"/>
          <w:lang w:val="es-ES"/>
        </w:rPr>
        <w:t>A</w:t>
      </w:r>
      <w:r w:rsidRPr="0000135A">
        <w:rPr>
          <w:rFonts w:ascii="Times New Roman" w:eastAsia="Times New Roman" w:hAnsi="Times New Roman" w:cs="Times New Roman"/>
          <w:lang w:val="es-ES"/>
        </w:rPr>
        <w:t xml:space="preserve">l contar con material, actividades y recursos </w:t>
      </w:r>
      <w:r w:rsidR="505C9A85" w:rsidRPr="0000135A">
        <w:rPr>
          <w:rFonts w:ascii="Times New Roman" w:eastAsia="Times New Roman" w:hAnsi="Times New Roman" w:cs="Times New Roman"/>
          <w:lang w:val="es-ES"/>
        </w:rPr>
        <w:t xml:space="preserve">utilizados </w:t>
      </w:r>
      <w:r w:rsidR="67C44B59" w:rsidRPr="0000135A">
        <w:rPr>
          <w:rFonts w:ascii="Times New Roman" w:eastAsia="Times New Roman" w:hAnsi="Times New Roman" w:cs="Times New Roman"/>
          <w:lang w:val="es-ES"/>
        </w:rPr>
        <w:t>anterior</w:t>
      </w:r>
      <w:r w:rsidR="505C9A85" w:rsidRPr="0000135A">
        <w:rPr>
          <w:rFonts w:ascii="Times New Roman" w:eastAsia="Times New Roman" w:hAnsi="Times New Roman" w:cs="Times New Roman"/>
          <w:lang w:val="es-ES"/>
        </w:rPr>
        <w:t>mente</w:t>
      </w:r>
      <w:r w:rsidR="2E37DB98" w:rsidRPr="0000135A">
        <w:rPr>
          <w:rFonts w:ascii="Times New Roman" w:eastAsia="Times New Roman" w:hAnsi="Times New Roman" w:cs="Times New Roman"/>
          <w:lang w:val="es-ES"/>
        </w:rPr>
        <w:t xml:space="preserve">, la adaptación, seguimiento y control fue </w:t>
      </w:r>
      <w:r w:rsidR="34F8C035" w:rsidRPr="0000135A">
        <w:rPr>
          <w:rFonts w:ascii="Times New Roman" w:eastAsia="Times New Roman" w:hAnsi="Times New Roman" w:cs="Times New Roman"/>
          <w:lang w:val="es-ES"/>
        </w:rPr>
        <w:t xml:space="preserve">monitoreada y ajustada conforme se avanzaba en el taller. </w:t>
      </w:r>
    </w:p>
    <w:p w14:paraId="43800D8E" w14:textId="58434A5D" w:rsidR="00304499" w:rsidRPr="0000135A" w:rsidRDefault="349FD7FF" w:rsidP="2470CA99">
      <w:pPr>
        <w:pStyle w:val="Prrafodelista"/>
        <w:numPr>
          <w:ilvl w:val="0"/>
          <w:numId w:val="23"/>
        </w:numPr>
        <w:spacing w:line="360" w:lineRule="auto"/>
        <w:rPr>
          <w:rFonts w:eastAsiaTheme="minorEastAsia"/>
          <w:lang w:val="es-ES"/>
        </w:rPr>
      </w:pPr>
      <w:r w:rsidRPr="0000135A">
        <w:rPr>
          <w:rFonts w:ascii="Times New Roman" w:eastAsia="Times New Roman" w:hAnsi="Times New Roman" w:cs="Times New Roman"/>
          <w:lang w:val="es-ES"/>
        </w:rPr>
        <w:t>E</w:t>
      </w:r>
      <w:r w:rsidR="34F8C035" w:rsidRPr="0000135A">
        <w:rPr>
          <w:rFonts w:ascii="Times New Roman" w:eastAsia="Times New Roman" w:hAnsi="Times New Roman" w:cs="Times New Roman"/>
          <w:lang w:val="es-ES"/>
        </w:rPr>
        <w:t xml:space="preserve">l grupo reducido de estudiantes </w:t>
      </w:r>
      <w:r w:rsidR="34AE2B41" w:rsidRPr="0000135A">
        <w:rPr>
          <w:rFonts w:ascii="Times New Roman" w:eastAsia="Times New Roman" w:hAnsi="Times New Roman" w:cs="Times New Roman"/>
          <w:lang w:val="es-ES"/>
        </w:rPr>
        <w:t>de esta primera experiencia remota</w:t>
      </w:r>
      <w:r w:rsidR="0C4F4312" w:rsidRPr="0000135A">
        <w:rPr>
          <w:rFonts w:ascii="Times New Roman" w:eastAsia="Times New Roman" w:hAnsi="Times New Roman" w:cs="Times New Roman"/>
          <w:lang w:val="es-ES"/>
        </w:rPr>
        <w:t>,</w:t>
      </w:r>
      <w:r w:rsidR="34F8C035" w:rsidRPr="0000135A">
        <w:rPr>
          <w:rFonts w:ascii="Times New Roman" w:eastAsia="Times New Roman" w:hAnsi="Times New Roman" w:cs="Times New Roman"/>
          <w:lang w:val="es-ES"/>
        </w:rPr>
        <w:t xml:space="preserve"> </w:t>
      </w:r>
      <w:r w:rsidR="34986EB5" w:rsidRPr="0000135A">
        <w:rPr>
          <w:rFonts w:ascii="Times New Roman" w:eastAsia="Times New Roman" w:hAnsi="Times New Roman" w:cs="Times New Roman"/>
          <w:lang w:val="es-ES"/>
        </w:rPr>
        <w:t xml:space="preserve">el contacto constante entre </w:t>
      </w:r>
      <w:r w:rsidR="7BCA844B" w:rsidRPr="0000135A">
        <w:rPr>
          <w:rFonts w:ascii="Times New Roman" w:eastAsia="Times New Roman" w:hAnsi="Times New Roman" w:cs="Times New Roman"/>
          <w:lang w:val="es-ES"/>
        </w:rPr>
        <w:t xml:space="preserve">los </w:t>
      </w:r>
      <w:r w:rsidR="34986EB5" w:rsidRPr="0000135A">
        <w:rPr>
          <w:rFonts w:ascii="Times New Roman" w:eastAsia="Times New Roman" w:hAnsi="Times New Roman" w:cs="Times New Roman"/>
          <w:lang w:val="es-ES"/>
        </w:rPr>
        <w:t>docentes para apoyar cada una de las actividades planificadas</w:t>
      </w:r>
      <w:r w:rsidR="3EF8EA94" w:rsidRPr="0000135A">
        <w:rPr>
          <w:rFonts w:ascii="Times New Roman" w:eastAsia="Times New Roman" w:hAnsi="Times New Roman" w:cs="Times New Roman"/>
          <w:lang w:val="es-ES"/>
        </w:rPr>
        <w:t xml:space="preserve"> </w:t>
      </w:r>
      <w:r w:rsidR="3C9BA2BD" w:rsidRPr="0000135A">
        <w:rPr>
          <w:rFonts w:ascii="Times New Roman" w:eastAsia="Times New Roman" w:hAnsi="Times New Roman" w:cs="Times New Roman"/>
          <w:lang w:val="es-ES"/>
        </w:rPr>
        <w:t xml:space="preserve">y el seguimiento continuo mediante tutorías, </w:t>
      </w:r>
      <w:r w:rsidR="3EF8EA94" w:rsidRPr="0000135A">
        <w:rPr>
          <w:rFonts w:ascii="Times New Roman" w:eastAsia="Times New Roman" w:hAnsi="Times New Roman" w:cs="Times New Roman"/>
          <w:lang w:val="es-ES"/>
        </w:rPr>
        <w:t>conllevó a cumplir con el horario establecido en las sesiones planificadas</w:t>
      </w:r>
      <w:r w:rsidR="041DE8B0" w:rsidRPr="0000135A">
        <w:rPr>
          <w:rFonts w:ascii="Times New Roman" w:eastAsia="Times New Roman" w:hAnsi="Times New Roman" w:cs="Times New Roman"/>
          <w:lang w:val="es-ES"/>
        </w:rPr>
        <w:t xml:space="preserve"> y consolidar el método de enseñanza de la asignatura a través de medios virtuales sincrónicos. Esta experiencia abre posibilidades d</w:t>
      </w:r>
      <w:r w:rsidR="0AE5D185" w:rsidRPr="0000135A">
        <w:rPr>
          <w:rFonts w:ascii="Times New Roman" w:eastAsia="Times New Roman" w:hAnsi="Times New Roman" w:cs="Times New Roman"/>
          <w:lang w:val="es-ES"/>
        </w:rPr>
        <w:t>e generar un taller basado en B-</w:t>
      </w:r>
      <w:proofErr w:type="spellStart"/>
      <w:r w:rsidR="0AE5D185" w:rsidRPr="0000135A">
        <w:rPr>
          <w:rFonts w:ascii="Times New Roman" w:eastAsia="Times New Roman" w:hAnsi="Times New Roman" w:cs="Times New Roman"/>
          <w:lang w:val="es-ES"/>
        </w:rPr>
        <w:t>learning</w:t>
      </w:r>
      <w:proofErr w:type="spellEnd"/>
      <w:r w:rsidR="0AE5D185" w:rsidRPr="0000135A">
        <w:rPr>
          <w:rFonts w:ascii="Times New Roman" w:eastAsia="Times New Roman" w:hAnsi="Times New Roman" w:cs="Times New Roman"/>
          <w:lang w:val="es-ES"/>
        </w:rPr>
        <w:t xml:space="preserve"> con gran potencial educativo.</w:t>
      </w:r>
    </w:p>
    <w:p w14:paraId="61285C3A" w14:textId="25681673" w:rsidR="00304499" w:rsidRPr="0000135A" w:rsidRDefault="4C233A68" w:rsidP="2470CA99">
      <w:pPr>
        <w:pStyle w:val="Prrafodelista"/>
        <w:numPr>
          <w:ilvl w:val="0"/>
          <w:numId w:val="23"/>
        </w:numPr>
        <w:spacing w:line="360" w:lineRule="auto"/>
        <w:rPr>
          <w:rFonts w:eastAsiaTheme="minorEastAsia"/>
          <w:lang w:val="es-ES"/>
        </w:rPr>
      </w:pPr>
      <w:r w:rsidRPr="0000135A">
        <w:rPr>
          <w:rFonts w:ascii="Times New Roman" w:eastAsia="Times New Roman" w:hAnsi="Times New Roman" w:cs="Times New Roman"/>
          <w:lang w:val="es-ES"/>
        </w:rPr>
        <w:lastRenderedPageBreak/>
        <w:t xml:space="preserve">Entre los aspectos a destacar del método aplicado en la virtualidad encontramos la </w:t>
      </w:r>
      <w:r w:rsidR="00781455" w:rsidRPr="0000135A">
        <w:rPr>
          <w:rFonts w:ascii="Times New Roman" w:eastAsia="Times New Roman" w:hAnsi="Times New Roman" w:cs="Times New Roman"/>
          <w:lang w:val="es-ES"/>
        </w:rPr>
        <w:t>participación</w:t>
      </w:r>
      <w:r w:rsidR="4C6BC874" w:rsidRPr="0000135A">
        <w:rPr>
          <w:rFonts w:ascii="Times New Roman" w:eastAsia="Times New Roman" w:hAnsi="Times New Roman" w:cs="Times New Roman"/>
          <w:lang w:val="es-ES"/>
        </w:rPr>
        <w:t xml:space="preserve"> de actores, la aplicación de conocimientos en la realidad, la reflexión grupal como constructor del conocimiento, la colaboración y compromiso entre estudiantes y docentes</w:t>
      </w:r>
      <w:r w:rsidR="4AEA23BE" w:rsidRPr="0000135A">
        <w:rPr>
          <w:rFonts w:ascii="Times New Roman" w:eastAsia="Times New Roman" w:hAnsi="Times New Roman" w:cs="Times New Roman"/>
          <w:lang w:val="es-ES"/>
        </w:rPr>
        <w:t>.</w:t>
      </w:r>
    </w:p>
    <w:p w14:paraId="3D0581FE" w14:textId="207BD114" w:rsidR="00304499" w:rsidRPr="0000135A" w:rsidRDefault="0D8EE2E7" w:rsidP="2470CA99">
      <w:pPr>
        <w:pStyle w:val="Prrafodelista"/>
        <w:numPr>
          <w:ilvl w:val="0"/>
          <w:numId w:val="23"/>
        </w:numPr>
        <w:spacing w:line="360" w:lineRule="auto"/>
        <w:rPr>
          <w:rFonts w:eastAsiaTheme="minorEastAsia"/>
          <w:lang w:val="es-ES"/>
        </w:rPr>
      </w:pPr>
      <w:r w:rsidRPr="0000135A">
        <w:rPr>
          <w:rFonts w:ascii="Times New Roman" w:eastAsia="Times New Roman" w:hAnsi="Times New Roman" w:cs="Times New Roman"/>
          <w:lang w:val="es-ES"/>
        </w:rPr>
        <w:t>R</w:t>
      </w:r>
      <w:r w:rsidR="19547FB2" w:rsidRPr="0000135A">
        <w:rPr>
          <w:rFonts w:ascii="Times New Roman" w:eastAsia="Times New Roman" w:hAnsi="Times New Roman" w:cs="Times New Roman"/>
          <w:lang w:val="es-ES"/>
        </w:rPr>
        <w:t>evisar</w:t>
      </w:r>
      <w:r w:rsidR="14E97CBA" w:rsidRPr="0000135A">
        <w:rPr>
          <w:rFonts w:ascii="Times New Roman" w:eastAsia="Times New Roman" w:hAnsi="Times New Roman" w:cs="Times New Roman"/>
          <w:lang w:val="es-ES"/>
        </w:rPr>
        <w:t xml:space="preserve"> periódicamente </w:t>
      </w:r>
      <w:r w:rsidR="4ECBE7C6" w:rsidRPr="0000135A">
        <w:rPr>
          <w:rFonts w:ascii="Times New Roman" w:eastAsia="Times New Roman" w:hAnsi="Times New Roman" w:cs="Times New Roman"/>
          <w:lang w:val="es-ES"/>
        </w:rPr>
        <w:t>la</w:t>
      </w:r>
      <w:r w:rsidR="14E97CBA" w:rsidRPr="0000135A">
        <w:rPr>
          <w:rFonts w:ascii="Times New Roman" w:eastAsia="Times New Roman" w:hAnsi="Times New Roman" w:cs="Times New Roman"/>
          <w:lang w:val="es-ES"/>
        </w:rPr>
        <w:t xml:space="preserve"> situación </w:t>
      </w:r>
      <w:r w:rsidR="431AA903" w:rsidRPr="0000135A">
        <w:rPr>
          <w:rFonts w:ascii="Times New Roman" w:eastAsia="Times New Roman" w:hAnsi="Times New Roman" w:cs="Times New Roman"/>
          <w:lang w:val="es-ES"/>
        </w:rPr>
        <w:t xml:space="preserve">emocional </w:t>
      </w:r>
      <w:r w:rsidR="4C306C83" w:rsidRPr="0000135A">
        <w:rPr>
          <w:rFonts w:ascii="Times New Roman" w:eastAsia="Times New Roman" w:hAnsi="Times New Roman" w:cs="Times New Roman"/>
          <w:lang w:val="es-ES"/>
        </w:rPr>
        <w:t>qu</w:t>
      </w:r>
      <w:r w:rsidR="14E97CBA" w:rsidRPr="0000135A">
        <w:rPr>
          <w:rFonts w:ascii="Times New Roman" w:eastAsia="Times New Roman" w:hAnsi="Times New Roman" w:cs="Times New Roman"/>
          <w:lang w:val="es-ES"/>
        </w:rPr>
        <w:t xml:space="preserve">e </w:t>
      </w:r>
      <w:r w:rsidR="4C306C83" w:rsidRPr="0000135A">
        <w:rPr>
          <w:rFonts w:ascii="Times New Roman" w:eastAsia="Times New Roman" w:hAnsi="Times New Roman" w:cs="Times New Roman"/>
          <w:lang w:val="es-ES"/>
        </w:rPr>
        <w:t xml:space="preserve">enfrenta </w:t>
      </w:r>
      <w:r w:rsidR="14E97CBA" w:rsidRPr="0000135A">
        <w:rPr>
          <w:rFonts w:ascii="Times New Roman" w:eastAsia="Times New Roman" w:hAnsi="Times New Roman" w:cs="Times New Roman"/>
          <w:lang w:val="es-ES"/>
        </w:rPr>
        <w:t>cada estudiante en cuanto a salud personal y familiar, la capacidad de enfrentar el aislamiento, la convivencia, entre otros factores</w:t>
      </w:r>
      <w:r w:rsidR="3DCD9E96" w:rsidRPr="0000135A">
        <w:rPr>
          <w:rFonts w:ascii="Times New Roman" w:eastAsia="Times New Roman" w:hAnsi="Times New Roman" w:cs="Times New Roman"/>
          <w:lang w:val="es-ES"/>
        </w:rPr>
        <w:t>, es fundamental</w:t>
      </w:r>
      <w:r w:rsidR="14E97CBA" w:rsidRPr="0000135A">
        <w:rPr>
          <w:rFonts w:ascii="Times New Roman" w:eastAsia="Times New Roman" w:hAnsi="Times New Roman" w:cs="Times New Roman"/>
          <w:lang w:val="es-ES"/>
        </w:rPr>
        <w:t xml:space="preserve"> para </w:t>
      </w:r>
      <w:r w:rsidR="3A8C9492" w:rsidRPr="0000135A">
        <w:rPr>
          <w:rFonts w:ascii="Times New Roman" w:eastAsia="Times New Roman" w:hAnsi="Times New Roman" w:cs="Times New Roman"/>
          <w:lang w:val="es-ES"/>
        </w:rPr>
        <w:t>obtener</w:t>
      </w:r>
      <w:r w:rsidR="14E97CBA" w:rsidRPr="0000135A">
        <w:rPr>
          <w:rFonts w:ascii="Times New Roman" w:eastAsia="Times New Roman" w:hAnsi="Times New Roman" w:cs="Times New Roman"/>
          <w:lang w:val="es-ES"/>
        </w:rPr>
        <w:t xml:space="preserve"> un desenvolvimiento acorde en el ámbito académico. </w:t>
      </w:r>
    </w:p>
    <w:p w14:paraId="37B0737E" w14:textId="6A1E4B5E" w:rsidR="00304499" w:rsidRPr="0000135A" w:rsidRDefault="4AEA23BE" w:rsidP="2470CA99">
      <w:pPr>
        <w:pStyle w:val="Prrafodelista"/>
        <w:numPr>
          <w:ilvl w:val="0"/>
          <w:numId w:val="23"/>
        </w:numPr>
        <w:spacing w:line="360" w:lineRule="auto"/>
        <w:rPr>
          <w:rFonts w:eastAsiaTheme="minorEastAsia"/>
          <w:lang w:val="es-ES"/>
        </w:rPr>
      </w:pPr>
      <w:r w:rsidRPr="0000135A">
        <w:rPr>
          <w:rFonts w:ascii="Times New Roman" w:eastAsia="Times New Roman" w:hAnsi="Times New Roman" w:cs="Times New Roman"/>
          <w:lang w:val="es-ES"/>
        </w:rPr>
        <w:t xml:space="preserve">La generación de recursos digitales alojados en la nube (grabaciones de video conferencias), permiten enfrentar las fallas de </w:t>
      </w:r>
      <w:r w:rsidR="701D9F24" w:rsidRPr="0000135A">
        <w:rPr>
          <w:rFonts w:ascii="Times New Roman" w:eastAsia="Times New Roman" w:hAnsi="Times New Roman" w:cs="Times New Roman"/>
          <w:lang w:val="es-ES"/>
        </w:rPr>
        <w:t xml:space="preserve">conectividad durante sesiones virtuales sincrónicas, estos recursos están disponibles para consulta y se vuelven un potencial para generar recursos </w:t>
      </w:r>
      <w:r w:rsidR="7F47ED14" w:rsidRPr="0000135A">
        <w:rPr>
          <w:rFonts w:ascii="Times New Roman" w:eastAsia="Times New Roman" w:hAnsi="Times New Roman" w:cs="Times New Roman"/>
          <w:lang w:val="es-ES"/>
        </w:rPr>
        <w:t>académicos a la par que deja registro para construir y reflexionar sobre lo actuado.</w:t>
      </w:r>
    </w:p>
    <w:p w14:paraId="40B996A6" w14:textId="53F8AF6A" w:rsidR="00304499" w:rsidRPr="0000135A" w:rsidRDefault="00304499" w:rsidP="2470CA99">
      <w:pPr>
        <w:spacing w:line="360" w:lineRule="auto"/>
        <w:rPr>
          <w:color w:val="000000" w:themeColor="text1"/>
          <w:lang w:val="es-ES"/>
        </w:rPr>
      </w:pPr>
    </w:p>
    <w:p w14:paraId="2BE11683" w14:textId="357BC96E" w:rsidR="00304499" w:rsidRPr="0000135A" w:rsidRDefault="00304499" w:rsidP="2470CA99">
      <w:pPr>
        <w:spacing w:line="360" w:lineRule="auto"/>
        <w:rPr>
          <w:b/>
          <w:bCs/>
          <w:lang w:val="es-ES"/>
        </w:rPr>
      </w:pPr>
      <w:commentRangeStart w:id="8"/>
      <w:r w:rsidRPr="0000135A">
        <w:rPr>
          <w:b/>
          <w:bCs/>
          <w:lang w:val="es-ES"/>
        </w:rPr>
        <w:t>Referencias</w:t>
      </w:r>
      <w:commentRangeEnd w:id="8"/>
      <w:r w:rsidR="00437DEF">
        <w:rPr>
          <w:rStyle w:val="Refdecomentario"/>
          <w:rFonts w:asciiTheme="minorHAnsi" w:eastAsiaTheme="minorHAnsi" w:hAnsiTheme="minorHAnsi" w:cstheme="minorBidi"/>
          <w:lang w:eastAsia="en-US"/>
        </w:rPr>
        <w:commentReference w:id="8"/>
      </w:r>
    </w:p>
    <w:p w14:paraId="0A791DBC" w14:textId="77777777" w:rsidR="003248CA" w:rsidRPr="0000135A" w:rsidRDefault="003248CA" w:rsidP="003248CA">
      <w:pPr>
        <w:spacing w:line="360" w:lineRule="auto"/>
        <w:ind w:left="567" w:hanging="283"/>
        <w:rPr>
          <w:sz w:val="18"/>
          <w:szCs w:val="18"/>
          <w:lang w:val="es-ES"/>
        </w:rPr>
      </w:pPr>
      <w:r w:rsidRPr="0000135A">
        <w:rPr>
          <w:sz w:val="18"/>
          <w:szCs w:val="18"/>
          <w:lang w:val="es-ES"/>
        </w:rPr>
        <w:t xml:space="preserve">Alcalá, A. (1995). Aspectos Legales Teóricos y Conceptuales de la Educación de Adultos. Universidad Nacional Abierta. [Documento en línea] Disponible en: </w:t>
      </w:r>
      <w:hyperlink r:id="rId26">
        <w:r w:rsidRPr="0000135A">
          <w:rPr>
            <w:sz w:val="18"/>
            <w:szCs w:val="18"/>
            <w:lang w:val="es-ES"/>
          </w:rPr>
          <w:t>http://postgrado.una.edu.ve/andragogia/paginas/alcala1995.pdf</w:t>
        </w:r>
      </w:hyperlink>
      <w:r w:rsidRPr="0000135A">
        <w:rPr>
          <w:sz w:val="18"/>
          <w:szCs w:val="18"/>
          <w:lang w:val="es-ES"/>
        </w:rPr>
        <w:t xml:space="preserve"> </w:t>
      </w:r>
    </w:p>
    <w:p w14:paraId="61522A1C" w14:textId="705DDC8B" w:rsidR="31663E8D" w:rsidRPr="0000135A" w:rsidRDefault="00294E09" w:rsidP="78037E95">
      <w:pPr>
        <w:spacing w:line="360" w:lineRule="auto"/>
        <w:ind w:left="567" w:hanging="283"/>
        <w:rPr>
          <w:sz w:val="18"/>
          <w:szCs w:val="18"/>
          <w:lang w:val="es-ES"/>
        </w:rPr>
      </w:pPr>
      <w:r w:rsidRPr="0000135A">
        <w:rPr>
          <w:sz w:val="18"/>
          <w:szCs w:val="18"/>
          <w:lang w:val="es-ES"/>
        </w:rPr>
        <w:t>Álvarez</w:t>
      </w:r>
      <w:r w:rsidR="31663E8D" w:rsidRPr="0000135A">
        <w:rPr>
          <w:sz w:val="18"/>
          <w:szCs w:val="18"/>
          <w:lang w:val="es-ES"/>
        </w:rPr>
        <w:t xml:space="preserve">, A. y Guzmán J. (2020) </w:t>
      </w:r>
      <w:r w:rsidR="31663E8D" w:rsidRPr="0000135A">
        <w:rPr>
          <w:i/>
          <w:iCs/>
          <w:sz w:val="18"/>
          <w:szCs w:val="18"/>
          <w:lang w:val="es-ES"/>
        </w:rPr>
        <w:t xml:space="preserve">Reflexiones sobre métodos de enseñanza y aprendizaje participativo en la cátedra de taller de diseño estratégico. </w:t>
      </w:r>
      <w:r w:rsidR="31663E8D" w:rsidRPr="0000135A">
        <w:rPr>
          <w:sz w:val="18"/>
          <w:szCs w:val="18"/>
          <w:lang w:val="es-ES"/>
        </w:rPr>
        <w:t xml:space="preserve">Cuadernos del Centro de Estudios en Diseño y Comunicación Nº104. [Documento en línea] Disponible en: </w:t>
      </w:r>
      <w:hyperlink r:id="rId27">
        <w:r w:rsidR="31663E8D" w:rsidRPr="0000135A">
          <w:rPr>
            <w:rStyle w:val="Hipervnculo"/>
            <w:color w:val="000000" w:themeColor="text1"/>
            <w:sz w:val="18"/>
            <w:szCs w:val="18"/>
            <w:lang w:val="es-ES"/>
          </w:rPr>
          <w:t>https://fido.palermo.ed</w:t>
        </w:r>
        <w:r w:rsidR="31663E8D" w:rsidRPr="0000135A">
          <w:rPr>
            <w:rStyle w:val="Hipervnculo"/>
            <w:color w:val="000000" w:themeColor="text1"/>
            <w:sz w:val="18"/>
            <w:szCs w:val="18"/>
            <w:lang w:val="es-ES"/>
          </w:rPr>
          <w:t>u</w:t>
        </w:r>
        <w:r w:rsidR="31663E8D" w:rsidRPr="0000135A">
          <w:rPr>
            <w:rStyle w:val="Hipervnculo"/>
            <w:color w:val="000000" w:themeColor="text1"/>
            <w:sz w:val="18"/>
            <w:szCs w:val="18"/>
            <w:lang w:val="es-ES"/>
          </w:rPr>
          <w:t>/servicios_dyc/publicacionesdc/cuadernos/detalle_articulo.php?id_libro=829&amp;id_articulo=17047</w:t>
        </w:r>
      </w:hyperlink>
    </w:p>
    <w:p w14:paraId="1CC004D0" w14:textId="03E9D3C5" w:rsidR="00CB1152" w:rsidRPr="0000135A" w:rsidRDefault="00CB1152" w:rsidP="00CB1152">
      <w:pPr>
        <w:spacing w:line="360" w:lineRule="auto"/>
        <w:ind w:left="567" w:hanging="283"/>
        <w:rPr>
          <w:sz w:val="18"/>
          <w:szCs w:val="18"/>
          <w:lang w:val="es-ES"/>
        </w:rPr>
      </w:pPr>
      <w:r w:rsidRPr="0000135A">
        <w:rPr>
          <w:sz w:val="18"/>
          <w:szCs w:val="18"/>
          <w:lang w:val="es-ES"/>
        </w:rPr>
        <w:t>Balladares, J. (2020). Una educación remota en tiempos de contingencia académica. Universidad Andina Simón Bolívar. [Archivo PDF]</w:t>
      </w:r>
    </w:p>
    <w:p w14:paraId="0D855D15" w14:textId="77777777" w:rsidR="00CB1152" w:rsidRPr="0000135A" w:rsidRDefault="002D1719" w:rsidP="00CB1152">
      <w:pPr>
        <w:spacing w:line="360" w:lineRule="auto"/>
        <w:ind w:firstLine="720"/>
        <w:rPr>
          <w:color w:val="000000" w:themeColor="text1"/>
          <w:sz w:val="18"/>
          <w:szCs w:val="18"/>
          <w:lang w:val="es-ES"/>
        </w:rPr>
      </w:pPr>
      <w:hyperlink r:id="rId28">
        <w:r w:rsidR="00CB1152" w:rsidRPr="0000135A">
          <w:rPr>
            <w:rStyle w:val="Hipervnculo"/>
            <w:color w:val="000000" w:themeColor="text1"/>
            <w:sz w:val="18"/>
            <w:szCs w:val="18"/>
            <w:lang w:val="es-ES"/>
          </w:rPr>
          <w:t>http://repositorio.uasb.edu.ec/bitstream/10644/7399/1/06-EN-Balladares.pdf</w:t>
        </w:r>
      </w:hyperlink>
    </w:p>
    <w:p w14:paraId="3E2BE4FC" w14:textId="77777777" w:rsidR="003F36F8" w:rsidRDefault="003F36F8">
      <w:pPr>
        <w:rPr>
          <w:ins w:id="9" w:author="Autor"/>
          <w:sz w:val="18"/>
          <w:szCs w:val="18"/>
          <w:lang w:val="es-ES"/>
        </w:rPr>
      </w:pPr>
      <w:ins w:id="10" w:author="Autor">
        <w:r>
          <w:rPr>
            <w:sz w:val="18"/>
            <w:szCs w:val="18"/>
            <w:lang w:val="es-ES"/>
          </w:rPr>
          <w:br w:type="page"/>
        </w:r>
      </w:ins>
    </w:p>
    <w:p w14:paraId="371EA89F" w14:textId="0DF9AB43" w:rsidR="003A69A9" w:rsidRPr="0000135A" w:rsidRDefault="003A69A9" w:rsidP="44E75875">
      <w:pPr>
        <w:spacing w:line="360" w:lineRule="auto"/>
        <w:ind w:left="567" w:hanging="283"/>
        <w:rPr>
          <w:sz w:val="18"/>
          <w:szCs w:val="18"/>
          <w:lang w:val="es-ES"/>
        </w:rPr>
      </w:pPr>
      <w:del w:id="11" w:author="Autor">
        <w:r w:rsidRPr="0000135A" w:rsidDel="003F36F8">
          <w:rPr>
            <w:sz w:val="18"/>
            <w:szCs w:val="18"/>
            <w:lang w:val="es-ES"/>
          </w:rPr>
          <w:lastRenderedPageBreak/>
          <w:delText xml:space="preserve">Guzmán </w:delText>
        </w:r>
      </w:del>
      <w:r w:rsidRPr="0000135A">
        <w:rPr>
          <w:sz w:val="18"/>
          <w:szCs w:val="18"/>
          <w:lang w:val="es-ES"/>
        </w:rPr>
        <w:t xml:space="preserve">Galarza, J. y Guzmán Martínez, J. (2016). </w:t>
      </w:r>
      <w:r w:rsidRPr="0000135A">
        <w:rPr>
          <w:i/>
          <w:iCs/>
          <w:sz w:val="18"/>
          <w:szCs w:val="18"/>
          <w:lang w:val="es-ES"/>
        </w:rPr>
        <w:t>Manual de formulación de proyectos, teoría y práctica</w:t>
      </w:r>
      <w:r w:rsidRPr="0000135A">
        <w:rPr>
          <w:sz w:val="18"/>
          <w:szCs w:val="18"/>
          <w:lang w:val="es-ES"/>
        </w:rPr>
        <w:t>. Quito, Ecuador. Alianza.</w:t>
      </w:r>
    </w:p>
    <w:p w14:paraId="0AB628DC" w14:textId="1671B7F8" w:rsidR="006F5504" w:rsidRPr="0000135A" w:rsidRDefault="00ED06F3" w:rsidP="006F5504">
      <w:pPr>
        <w:spacing w:line="360" w:lineRule="auto"/>
        <w:ind w:left="567" w:hanging="283"/>
        <w:rPr>
          <w:lang w:val="es-ES"/>
        </w:rPr>
      </w:pPr>
      <w:commentRangeStart w:id="12"/>
      <w:r w:rsidRPr="0000135A">
        <w:rPr>
          <w:sz w:val="18"/>
          <w:szCs w:val="18"/>
          <w:lang w:val="es-ES"/>
        </w:rPr>
        <w:t xml:space="preserve">Jiménez X. </w:t>
      </w:r>
      <w:proofErr w:type="spellStart"/>
      <w:r w:rsidRPr="0000135A">
        <w:rPr>
          <w:sz w:val="18"/>
          <w:szCs w:val="18"/>
          <w:lang w:val="es-ES"/>
        </w:rPr>
        <w:t>Quelal</w:t>
      </w:r>
      <w:proofErr w:type="spellEnd"/>
      <w:r w:rsidRPr="0000135A">
        <w:rPr>
          <w:sz w:val="18"/>
          <w:szCs w:val="18"/>
          <w:lang w:val="es-ES"/>
        </w:rPr>
        <w:t xml:space="preserve"> S. y Sánchez G. (2020) </w:t>
      </w:r>
      <w:r w:rsidRPr="0000135A">
        <w:rPr>
          <w:i/>
          <w:iCs/>
          <w:sz w:val="18"/>
          <w:szCs w:val="18"/>
          <w:lang w:val="es-ES"/>
        </w:rPr>
        <w:t>La nueva enseñanza del Diseño Gráfico en la Pontificia Universidad Católica del Ecuador</w:t>
      </w:r>
      <w:r w:rsidR="00045B13" w:rsidRPr="0000135A">
        <w:rPr>
          <w:i/>
          <w:iCs/>
          <w:sz w:val="18"/>
          <w:szCs w:val="18"/>
          <w:lang w:val="es-ES"/>
        </w:rPr>
        <w:t>.</w:t>
      </w:r>
      <w:r w:rsidR="006F5504" w:rsidRPr="0000135A">
        <w:rPr>
          <w:sz w:val="18"/>
          <w:szCs w:val="18"/>
          <w:lang w:val="es-ES"/>
        </w:rPr>
        <w:t xml:space="preserve"> </w:t>
      </w:r>
      <w:r w:rsidR="00706776" w:rsidRPr="0000135A">
        <w:rPr>
          <w:sz w:val="18"/>
          <w:szCs w:val="18"/>
          <w:lang w:val="es-ES"/>
        </w:rPr>
        <w:t>Cuadernos del Centro de Estudios en Diseño y Comunicación Nº104</w:t>
      </w:r>
      <w:r w:rsidR="00606B79" w:rsidRPr="0000135A">
        <w:rPr>
          <w:sz w:val="18"/>
          <w:szCs w:val="18"/>
          <w:lang w:val="es-ES"/>
        </w:rPr>
        <w:t xml:space="preserve">. [Documento en línea] Disponible en: </w:t>
      </w:r>
      <w:hyperlink r:id="rId29" w:history="1">
        <w:r w:rsidR="006F5504" w:rsidRPr="0000135A">
          <w:rPr>
            <w:rStyle w:val="Hipervnculo"/>
            <w:color w:val="000000" w:themeColor="text1"/>
            <w:sz w:val="18"/>
            <w:szCs w:val="18"/>
            <w:lang w:val="es-ES"/>
          </w:rPr>
          <w:t>https://fido.palermo.edu/servicios_dyc/publicacionesdc/cuadernos/detalle_articulo.php?id_libro=829&amp;id_articulo=17037</w:t>
        </w:r>
      </w:hyperlink>
      <w:commentRangeEnd w:id="12"/>
      <w:r w:rsidR="003F36F8">
        <w:rPr>
          <w:rStyle w:val="Refdecomentario"/>
          <w:rFonts w:asciiTheme="minorHAnsi" w:eastAsiaTheme="minorHAnsi" w:hAnsiTheme="minorHAnsi" w:cstheme="minorBidi"/>
          <w:lang w:eastAsia="en-US"/>
        </w:rPr>
        <w:commentReference w:id="12"/>
      </w:r>
    </w:p>
    <w:p w14:paraId="793F6325" w14:textId="3452E7AA" w:rsidR="00A41456" w:rsidRPr="0000135A" w:rsidRDefault="00A41456" w:rsidP="001E5007">
      <w:pPr>
        <w:spacing w:line="360" w:lineRule="auto"/>
        <w:ind w:left="567" w:hanging="283"/>
        <w:rPr>
          <w:sz w:val="18"/>
          <w:szCs w:val="18"/>
          <w:lang w:val="es-ES"/>
        </w:rPr>
      </w:pPr>
      <w:r w:rsidRPr="0000135A">
        <w:rPr>
          <w:sz w:val="18"/>
          <w:szCs w:val="18"/>
          <w:lang w:val="es-ES"/>
        </w:rPr>
        <w:t xml:space="preserve">PUCE, P. U. C. del E.-C. de D. G. (2019b). </w:t>
      </w:r>
      <w:r w:rsidRPr="0000135A">
        <w:rPr>
          <w:i/>
          <w:iCs/>
          <w:sz w:val="18"/>
          <w:szCs w:val="18"/>
          <w:lang w:val="es-ES"/>
        </w:rPr>
        <w:t xml:space="preserve">Proyecto de Ajuste del </w:t>
      </w:r>
      <w:proofErr w:type="spellStart"/>
      <w:r w:rsidRPr="0000135A">
        <w:rPr>
          <w:i/>
          <w:iCs/>
          <w:sz w:val="18"/>
          <w:szCs w:val="18"/>
          <w:lang w:val="es-ES"/>
        </w:rPr>
        <w:t>Rediseño</w:t>
      </w:r>
      <w:proofErr w:type="spellEnd"/>
      <w:r w:rsidRPr="0000135A">
        <w:rPr>
          <w:i/>
          <w:iCs/>
          <w:sz w:val="18"/>
          <w:szCs w:val="18"/>
          <w:lang w:val="es-ES"/>
        </w:rPr>
        <w:t xml:space="preserve"> Curricular de la Carrera de </w:t>
      </w:r>
      <w:proofErr w:type="spellStart"/>
      <w:r w:rsidRPr="0000135A">
        <w:rPr>
          <w:i/>
          <w:iCs/>
          <w:sz w:val="18"/>
          <w:szCs w:val="18"/>
          <w:lang w:val="es-ES"/>
        </w:rPr>
        <w:t>Diseño</w:t>
      </w:r>
      <w:proofErr w:type="spellEnd"/>
      <w:r w:rsidRPr="0000135A">
        <w:rPr>
          <w:i/>
          <w:iCs/>
          <w:sz w:val="18"/>
          <w:szCs w:val="18"/>
          <w:lang w:val="es-ES"/>
        </w:rPr>
        <w:t xml:space="preserve"> </w:t>
      </w:r>
      <w:proofErr w:type="spellStart"/>
      <w:r w:rsidRPr="0000135A">
        <w:rPr>
          <w:i/>
          <w:iCs/>
          <w:sz w:val="18"/>
          <w:szCs w:val="18"/>
          <w:lang w:val="es-ES"/>
        </w:rPr>
        <w:t>Gráfico</w:t>
      </w:r>
      <w:proofErr w:type="spellEnd"/>
      <w:r w:rsidRPr="0000135A">
        <w:rPr>
          <w:i/>
          <w:iCs/>
          <w:sz w:val="18"/>
          <w:szCs w:val="18"/>
          <w:lang w:val="es-ES"/>
        </w:rPr>
        <w:t xml:space="preserve"> PUCE. </w:t>
      </w:r>
      <w:r w:rsidRPr="0000135A">
        <w:rPr>
          <w:sz w:val="18"/>
          <w:szCs w:val="18"/>
          <w:lang w:val="es-ES"/>
        </w:rPr>
        <w:t>Quito.</w:t>
      </w:r>
    </w:p>
    <w:p w14:paraId="1CE3CBB6" w14:textId="43B04B49" w:rsidR="4121F400" w:rsidRPr="0000135A" w:rsidRDefault="4121F400" w:rsidP="78037E95">
      <w:pPr>
        <w:spacing w:line="360" w:lineRule="auto"/>
        <w:ind w:left="567" w:hanging="283"/>
        <w:rPr>
          <w:sz w:val="18"/>
          <w:szCs w:val="18"/>
          <w:lang w:val="es-ES"/>
        </w:rPr>
      </w:pPr>
      <w:proofErr w:type="spellStart"/>
      <w:r w:rsidRPr="0000135A">
        <w:rPr>
          <w:sz w:val="18"/>
          <w:szCs w:val="18"/>
          <w:lang w:val="es-ES"/>
        </w:rPr>
        <w:t>Area</w:t>
      </w:r>
      <w:proofErr w:type="spellEnd"/>
      <w:r w:rsidRPr="0000135A">
        <w:rPr>
          <w:sz w:val="18"/>
          <w:szCs w:val="18"/>
          <w:lang w:val="es-ES"/>
        </w:rPr>
        <w:t xml:space="preserve"> </w:t>
      </w:r>
      <w:commentRangeStart w:id="13"/>
      <w:r w:rsidRPr="0000135A">
        <w:rPr>
          <w:sz w:val="18"/>
          <w:szCs w:val="18"/>
          <w:lang w:val="es-ES"/>
        </w:rPr>
        <w:t>Moreira M</w:t>
      </w:r>
      <w:commentRangeEnd w:id="13"/>
      <w:r w:rsidR="003F36F8">
        <w:rPr>
          <w:rStyle w:val="Refdecomentario"/>
          <w:rFonts w:asciiTheme="minorHAnsi" w:eastAsiaTheme="minorHAnsi" w:hAnsiTheme="minorHAnsi" w:cstheme="minorBidi"/>
          <w:lang w:eastAsia="en-US"/>
        </w:rPr>
        <w:commentReference w:id="13"/>
      </w:r>
      <w:r w:rsidRPr="0000135A">
        <w:rPr>
          <w:sz w:val="18"/>
          <w:szCs w:val="18"/>
          <w:lang w:val="es-ES"/>
        </w:rPr>
        <w:t xml:space="preserve">., San Nicolás </w:t>
      </w:r>
      <w:r w:rsidR="5F3197BA" w:rsidRPr="0000135A">
        <w:rPr>
          <w:sz w:val="18"/>
          <w:szCs w:val="18"/>
          <w:lang w:val="es-ES"/>
        </w:rPr>
        <w:t>M.</w:t>
      </w:r>
      <w:r w:rsidRPr="0000135A">
        <w:rPr>
          <w:sz w:val="18"/>
          <w:szCs w:val="18"/>
          <w:lang w:val="es-ES"/>
        </w:rPr>
        <w:t xml:space="preserve">, Sanabria </w:t>
      </w:r>
      <w:r w:rsidR="67E386C4" w:rsidRPr="0000135A">
        <w:rPr>
          <w:sz w:val="18"/>
          <w:szCs w:val="18"/>
          <w:lang w:val="es-ES"/>
        </w:rPr>
        <w:t>A</w:t>
      </w:r>
      <w:r w:rsidRPr="0000135A">
        <w:rPr>
          <w:sz w:val="18"/>
          <w:szCs w:val="18"/>
          <w:lang w:val="es-ES"/>
        </w:rPr>
        <w:t>. (2018) Las aulas virtuales en la docencia de una universidad presencial: la visión del alumnado. Universidad de La Laguna (España). [Documento en línea] Disponible en:</w:t>
      </w:r>
    </w:p>
    <w:p w14:paraId="373E2632" w14:textId="55E467A1" w:rsidR="4121F400" w:rsidRPr="0000135A" w:rsidRDefault="4121F400" w:rsidP="78037E95">
      <w:pPr>
        <w:spacing w:line="360" w:lineRule="auto"/>
        <w:ind w:left="567" w:hanging="283"/>
        <w:rPr>
          <w:sz w:val="18"/>
          <w:szCs w:val="18"/>
          <w:lang w:val="es-ES"/>
        </w:rPr>
      </w:pPr>
      <w:r w:rsidRPr="0000135A">
        <w:rPr>
          <w:sz w:val="18"/>
          <w:szCs w:val="18"/>
          <w:lang w:val="es-ES"/>
        </w:rPr>
        <w:t>http://revistas.uned.es/index.php/ried/article/view/20666/18103</w:t>
      </w:r>
    </w:p>
    <w:p w14:paraId="41D64138" w14:textId="01681E39" w:rsidR="00A370E7" w:rsidRPr="0000135A" w:rsidRDefault="4C522E48" w:rsidP="00A370E7">
      <w:pPr>
        <w:spacing w:line="360" w:lineRule="auto"/>
        <w:ind w:left="567" w:hanging="283"/>
        <w:rPr>
          <w:sz w:val="18"/>
          <w:szCs w:val="18"/>
          <w:lang w:val="es-ES"/>
        </w:rPr>
      </w:pPr>
      <w:r w:rsidRPr="0000135A">
        <w:rPr>
          <w:sz w:val="18"/>
          <w:szCs w:val="18"/>
          <w:lang w:val="es-ES"/>
        </w:rPr>
        <w:t xml:space="preserve">Martínez, V (2017). Educación presencial versus educación a distancia. </w:t>
      </w:r>
      <w:proofErr w:type="spellStart"/>
      <w:r w:rsidRPr="0000135A">
        <w:rPr>
          <w:sz w:val="18"/>
          <w:szCs w:val="18"/>
          <w:lang w:val="es-ES"/>
        </w:rPr>
        <w:t>Universitat</w:t>
      </w:r>
      <w:proofErr w:type="spellEnd"/>
      <w:r w:rsidRPr="0000135A">
        <w:rPr>
          <w:sz w:val="18"/>
          <w:szCs w:val="18"/>
          <w:lang w:val="es-ES"/>
        </w:rPr>
        <w:t xml:space="preserve"> Jaume I.</w:t>
      </w:r>
      <w:r w:rsidR="0000135A">
        <w:rPr>
          <w:sz w:val="18"/>
          <w:szCs w:val="18"/>
          <w:lang w:val="es-ES"/>
        </w:rPr>
        <w:t xml:space="preserve"> </w:t>
      </w:r>
      <w:r w:rsidR="726C6718" w:rsidRPr="0000135A">
        <w:rPr>
          <w:sz w:val="18"/>
          <w:szCs w:val="18"/>
          <w:lang w:val="es-ES"/>
        </w:rPr>
        <w:t xml:space="preserve">[Archivo PDF] </w:t>
      </w:r>
      <w:r w:rsidR="002D1719">
        <w:fldChar w:fldCharType="begin"/>
      </w:r>
      <w:r w:rsidR="002D1719">
        <w:instrText xml:space="preserve"> HYPERLINK "https://dialnet.unirioja.es/servlet/articulo?codigo=6279481&amp;orden=0&amp;info=link" \h </w:instrText>
      </w:r>
      <w:r w:rsidR="002D1719">
        <w:fldChar w:fldCharType="separate"/>
      </w:r>
      <w:r w:rsidR="726C6718" w:rsidRPr="0000135A">
        <w:rPr>
          <w:rStyle w:val="Hipervnculo"/>
          <w:color w:val="000000" w:themeColor="text1"/>
          <w:sz w:val="18"/>
          <w:szCs w:val="18"/>
          <w:lang w:val="es-ES"/>
        </w:rPr>
        <w:t>https://dialnet.unirioja.es/servlet/articulo?codigo=6279481&amp;orden=0&amp;info=link</w:t>
      </w:r>
      <w:r w:rsidR="002D1719">
        <w:rPr>
          <w:rStyle w:val="Hipervnculo"/>
          <w:color w:val="000000" w:themeColor="text1"/>
          <w:sz w:val="18"/>
          <w:szCs w:val="18"/>
          <w:lang w:val="es-ES"/>
        </w:rPr>
        <w:fldChar w:fldCharType="end"/>
      </w:r>
    </w:p>
    <w:p w14:paraId="3AB940E4" w14:textId="4A825315" w:rsidR="038BED16" w:rsidRPr="0000135A" w:rsidRDefault="015E0087" w:rsidP="47B72DCF">
      <w:pPr>
        <w:spacing w:line="360" w:lineRule="auto"/>
        <w:ind w:left="567" w:hanging="283"/>
        <w:rPr>
          <w:sz w:val="20"/>
          <w:szCs w:val="20"/>
          <w:lang w:val="es-ES"/>
        </w:rPr>
      </w:pPr>
      <w:r w:rsidRPr="0000135A">
        <w:rPr>
          <w:sz w:val="18"/>
          <w:szCs w:val="18"/>
          <w:lang w:val="es-ES"/>
        </w:rPr>
        <w:t>Muñoz, J.,</w:t>
      </w:r>
      <w:r w:rsidR="33BCA13F" w:rsidRPr="0000135A">
        <w:rPr>
          <w:sz w:val="18"/>
          <w:szCs w:val="18"/>
          <w:lang w:val="es-ES"/>
        </w:rPr>
        <w:t xml:space="preserve"> </w:t>
      </w:r>
      <w:r w:rsidRPr="0000135A">
        <w:rPr>
          <w:sz w:val="18"/>
          <w:szCs w:val="18"/>
          <w:lang w:val="es-ES"/>
        </w:rPr>
        <w:t xml:space="preserve">Álvarez, F., </w:t>
      </w:r>
      <w:r w:rsidR="6BB426AE" w:rsidRPr="0000135A">
        <w:rPr>
          <w:sz w:val="18"/>
          <w:szCs w:val="18"/>
          <w:lang w:val="es-ES"/>
        </w:rPr>
        <w:t>Osorio</w:t>
      </w:r>
      <w:r w:rsidRPr="0000135A">
        <w:rPr>
          <w:sz w:val="18"/>
          <w:szCs w:val="18"/>
          <w:lang w:val="es-ES"/>
        </w:rPr>
        <w:t xml:space="preserve">, B., Cardona, J. (2006). </w:t>
      </w:r>
      <w:r w:rsidRPr="0000135A">
        <w:rPr>
          <w:i/>
          <w:iCs/>
          <w:sz w:val="18"/>
          <w:szCs w:val="18"/>
          <w:lang w:val="es-ES"/>
        </w:rPr>
        <w:t>Objetos de aprendizaje integrados a un sistema de gestió</w:t>
      </w:r>
      <w:r w:rsidR="500BA83B" w:rsidRPr="0000135A">
        <w:rPr>
          <w:i/>
          <w:iCs/>
          <w:sz w:val="18"/>
          <w:szCs w:val="18"/>
          <w:lang w:val="es-ES"/>
        </w:rPr>
        <w:t xml:space="preserve">n de aprendizaje. </w:t>
      </w:r>
      <w:r w:rsidR="500BA83B" w:rsidRPr="0000135A">
        <w:rPr>
          <w:sz w:val="18"/>
          <w:szCs w:val="18"/>
          <w:lang w:val="es-ES"/>
        </w:rPr>
        <w:t>Apertura, 6(3), 109-117. Recuperado de http://redalyc</w:t>
      </w:r>
      <w:r w:rsidR="24F8691A" w:rsidRPr="0000135A">
        <w:rPr>
          <w:sz w:val="18"/>
          <w:szCs w:val="18"/>
          <w:lang w:val="es-ES"/>
        </w:rPr>
        <w:t>.uaemex.mx/pdf/688/68800310.pdf</w:t>
      </w:r>
    </w:p>
    <w:p w14:paraId="658C41B7" w14:textId="0BF3A7D6" w:rsidR="00D57F79" w:rsidRPr="0000135A" w:rsidRDefault="0F3CB499" w:rsidP="00D57F79">
      <w:pPr>
        <w:spacing w:line="360" w:lineRule="auto"/>
        <w:ind w:left="567" w:hanging="283"/>
        <w:rPr>
          <w:sz w:val="18"/>
          <w:szCs w:val="18"/>
          <w:lang w:val="es-ES"/>
        </w:rPr>
      </w:pPr>
      <w:commentRangeStart w:id="14"/>
      <w:r w:rsidRPr="0000135A">
        <w:rPr>
          <w:sz w:val="18"/>
          <w:szCs w:val="18"/>
          <w:lang w:val="es-ES"/>
        </w:rPr>
        <w:t xml:space="preserve">Ángel </w:t>
      </w:r>
      <w:r w:rsidR="00D57F79" w:rsidRPr="0000135A">
        <w:rPr>
          <w:sz w:val="18"/>
          <w:szCs w:val="18"/>
          <w:lang w:val="es-ES"/>
        </w:rPr>
        <w:t xml:space="preserve">Benavides, </w:t>
      </w:r>
      <w:r w:rsidRPr="0000135A">
        <w:rPr>
          <w:sz w:val="18"/>
          <w:szCs w:val="18"/>
          <w:lang w:val="es-ES"/>
        </w:rPr>
        <w:t>W</w:t>
      </w:r>
      <w:r w:rsidR="00D57F79" w:rsidRPr="0000135A">
        <w:rPr>
          <w:sz w:val="18"/>
          <w:szCs w:val="18"/>
          <w:lang w:val="es-ES"/>
        </w:rPr>
        <w:t>.</w:t>
      </w:r>
      <w:r w:rsidRPr="0000135A">
        <w:rPr>
          <w:sz w:val="18"/>
          <w:szCs w:val="18"/>
          <w:lang w:val="es-ES"/>
        </w:rPr>
        <w:t xml:space="preserve"> </w:t>
      </w:r>
      <w:commentRangeEnd w:id="14"/>
      <w:r w:rsidR="003F36F8">
        <w:rPr>
          <w:rStyle w:val="Refdecomentario"/>
          <w:rFonts w:asciiTheme="minorHAnsi" w:eastAsiaTheme="minorHAnsi" w:hAnsiTheme="minorHAnsi" w:cstheme="minorBidi"/>
          <w:lang w:eastAsia="en-US"/>
        </w:rPr>
        <w:commentReference w:id="14"/>
      </w:r>
      <w:r w:rsidR="6A4C88B4" w:rsidRPr="0000135A">
        <w:rPr>
          <w:sz w:val="18"/>
          <w:szCs w:val="18"/>
          <w:lang w:val="es-ES"/>
        </w:rPr>
        <w:t>(2012). El aprendizaje colaborativo en ambientes virtuales. Universidad Nacional Abierta y a Distancia</w:t>
      </w:r>
      <w:r w:rsidR="7FCB4665" w:rsidRPr="0000135A">
        <w:rPr>
          <w:sz w:val="18"/>
          <w:szCs w:val="18"/>
          <w:lang w:val="es-ES"/>
        </w:rPr>
        <w:t xml:space="preserve"> UNAD. </w:t>
      </w:r>
      <w:r w:rsidR="38CA5563" w:rsidRPr="0000135A">
        <w:rPr>
          <w:sz w:val="18"/>
          <w:szCs w:val="18"/>
          <w:lang w:val="es-ES"/>
        </w:rPr>
        <w:t>En blanco y negro.</w:t>
      </w:r>
      <w:r w:rsidR="0C76AE4E" w:rsidRPr="0000135A">
        <w:rPr>
          <w:sz w:val="18"/>
          <w:szCs w:val="18"/>
          <w:lang w:val="es-ES"/>
        </w:rPr>
        <w:t xml:space="preserve"> </w:t>
      </w:r>
      <w:r w:rsidR="5D8F3F4E" w:rsidRPr="0000135A">
        <w:rPr>
          <w:sz w:val="18"/>
          <w:szCs w:val="18"/>
          <w:lang w:val="es-ES"/>
        </w:rPr>
        <w:t xml:space="preserve">Recuperado de </w:t>
      </w:r>
      <w:hyperlink r:id="rId30" w:history="1">
        <w:r w:rsidR="00D57F79" w:rsidRPr="0000135A">
          <w:rPr>
            <w:rStyle w:val="Hipervnculo"/>
            <w:sz w:val="18"/>
            <w:szCs w:val="18"/>
            <w:lang w:val="es-ES"/>
          </w:rPr>
          <w:t>http://revistas.pucp.edu.pe</w:t>
        </w:r>
      </w:hyperlink>
    </w:p>
    <w:p w14:paraId="355BC948" w14:textId="0EE274ED" w:rsidR="00DC372B" w:rsidRPr="0000135A" w:rsidRDefault="00DC372B" w:rsidP="44E75875">
      <w:pPr>
        <w:spacing w:before="240" w:after="240"/>
        <w:jc w:val="both"/>
        <w:rPr>
          <w:color w:val="000000" w:themeColor="text1"/>
          <w:sz w:val="20"/>
          <w:szCs w:val="20"/>
          <w:lang w:val="es-ES"/>
        </w:rPr>
      </w:pPr>
    </w:p>
    <w:sectPr w:rsidR="00DC372B" w:rsidRPr="0000135A" w:rsidSect="00E36B3C">
      <w:headerReference w:type="default" r:id="rId31"/>
      <w:footerReference w:type="default" r:id="rId32"/>
      <w:pgSz w:w="11906" w:h="16838"/>
      <w:pgMar w:top="720" w:right="720" w:bottom="720" w:left="720" w:header="720" w:footer="720" w:gutter="0"/>
      <w:cols w:space="720"/>
      <w:noEndnot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utor" w:initials="A">
    <w:p w14:paraId="75A27CB3" w14:textId="23C37F2F" w:rsidR="0000135A" w:rsidRPr="0000135A" w:rsidRDefault="0000135A">
      <w:pPr>
        <w:pStyle w:val="Textocomentario"/>
        <w:rPr>
          <w:lang w:val="es-ES"/>
        </w:rPr>
      </w:pPr>
      <w:r w:rsidRPr="0000135A">
        <w:rPr>
          <w:rStyle w:val="Refdecomentario"/>
          <w:lang w:val="es-ES"/>
        </w:rPr>
        <w:annotationRef/>
      </w:r>
      <w:r w:rsidRPr="0000135A">
        <w:rPr>
          <w:lang w:val="es-ES"/>
        </w:rPr>
        <w:t>Se removieron espacios dobles a lo largo del documento</w:t>
      </w:r>
    </w:p>
  </w:comment>
  <w:comment w:id="4" w:author="Autor" w:initials="A">
    <w:p w14:paraId="38E1D3DE" w14:textId="2F56A86A" w:rsidR="003C7B76" w:rsidRDefault="003C7B76">
      <w:pPr>
        <w:pStyle w:val="Textocomentario"/>
      </w:pPr>
      <w:r>
        <w:rPr>
          <w:rStyle w:val="Refdecomentario"/>
        </w:rPr>
        <w:annotationRef/>
      </w:r>
      <w:r>
        <w:t>Es recomendable reducir el numero de imágenes, hay alguna que son ilustrativas mas no necesarias para la comprensión del texto</w:t>
      </w:r>
    </w:p>
  </w:comment>
  <w:comment w:id="5" w:author="Autor" w:initials="A">
    <w:p w14:paraId="0E836E5E" w14:textId="62019A70" w:rsidR="001B77C2" w:rsidRDefault="001B77C2">
      <w:pPr>
        <w:pStyle w:val="Textocomentario"/>
      </w:pPr>
      <w:r>
        <w:rPr>
          <w:rStyle w:val="Refdecomentario"/>
        </w:rPr>
        <w:annotationRef/>
      </w:r>
      <w:r>
        <w:t>Al ser este un texto de carácter académico, se recomienda redactar en tercera persona. … se avanzó …</w:t>
      </w:r>
    </w:p>
  </w:comment>
  <w:comment w:id="8" w:author="Autor" w:initials="A">
    <w:p w14:paraId="15AF9729" w14:textId="6B68FB6F" w:rsidR="00437DEF" w:rsidRDefault="00437DEF">
      <w:pPr>
        <w:pStyle w:val="Textocomentario"/>
      </w:pPr>
      <w:r>
        <w:rPr>
          <w:rStyle w:val="Refdecomentario"/>
        </w:rPr>
        <w:annotationRef/>
      </w:r>
      <w:r>
        <w:t>Ordenar las referencias alfabéticamente y borrar hipervínculos</w:t>
      </w:r>
    </w:p>
  </w:comment>
  <w:comment w:id="12" w:author="Autor" w:initials="A">
    <w:p w14:paraId="7F429EBF" w14:textId="2858DF5E" w:rsidR="003F36F8" w:rsidRDefault="003F36F8">
      <w:pPr>
        <w:pStyle w:val="Textocomentario"/>
      </w:pPr>
      <w:r>
        <w:rPr>
          <w:rStyle w:val="Refdecomentario"/>
        </w:rPr>
        <w:annotationRef/>
      </w:r>
      <w:r>
        <w:t>No se encontró citado en el texto</w:t>
      </w:r>
    </w:p>
  </w:comment>
  <w:comment w:id="13" w:author="Autor" w:initials="A">
    <w:p w14:paraId="1DCA75C7" w14:textId="49016DD5" w:rsidR="003F36F8" w:rsidRDefault="003F36F8">
      <w:pPr>
        <w:pStyle w:val="Textocomentario"/>
      </w:pPr>
      <w:r>
        <w:rPr>
          <w:rStyle w:val="Refdecomentario"/>
        </w:rPr>
        <w:annotationRef/>
      </w:r>
      <w:r>
        <w:t>Revisar citación, en el texto aparece incompleta</w:t>
      </w:r>
    </w:p>
  </w:comment>
  <w:comment w:id="14" w:author="Autor" w:initials="A">
    <w:p w14:paraId="5CD9DC82" w14:textId="37BDB7DA" w:rsidR="003F36F8" w:rsidRDefault="003F36F8">
      <w:pPr>
        <w:pStyle w:val="Textocomentario"/>
      </w:pPr>
      <w:r>
        <w:rPr>
          <w:rStyle w:val="Refdecomentario"/>
        </w:rPr>
        <w:annotationRef/>
      </w:r>
      <w:r>
        <w:t>Revisar formato de citación, Benavides, 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5A27CB3" w15:done="0"/>
  <w15:commentEx w15:paraId="38E1D3DE" w15:done="0"/>
  <w15:commentEx w15:paraId="0E836E5E" w15:done="0"/>
  <w15:commentEx w15:paraId="15AF9729" w15:done="0"/>
  <w15:commentEx w15:paraId="7F429EBF" w15:done="0"/>
  <w15:commentEx w15:paraId="1DCA75C7" w15:done="0"/>
  <w15:commentEx w15:paraId="5CD9DC8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5A27CB3" w16cid:durableId="23CE9B79"/>
  <w16cid:commentId w16cid:paraId="38E1D3DE" w16cid:durableId="23CE9F64"/>
  <w16cid:commentId w16cid:paraId="0E836E5E" w16cid:durableId="23CEA094"/>
  <w16cid:commentId w16cid:paraId="15AF9729" w16cid:durableId="23CEA13B"/>
  <w16cid:commentId w16cid:paraId="7F429EBF" w16cid:durableId="23CE9CB6"/>
  <w16cid:commentId w16cid:paraId="1DCA75C7" w16cid:durableId="23CE9D15"/>
  <w16cid:commentId w16cid:paraId="5CD9DC82" w16cid:durableId="23CE9D6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7058FB5" w14:textId="77777777" w:rsidR="002D1719" w:rsidRDefault="002D1719" w:rsidP="00304499">
      <w:r>
        <w:separator/>
      </w:r>
    </w:p>
  </w:endnote>
  <w:endnote w:type="continuationSeparator" w:id="0">
    <w:p w14:paraId="08E539FF" w14:textId="77777777" w:rsidR="002D1719" w:rsidRDefault="002D1719" w:rsidP="00304499">
      <w:r>
        <w:continuationSeparator/>
      </w:r>
    </w:p>
  </w:endnote>
  <w:endnote w:type="continuationNotice" w:id="1">
    <w:p w14:paraId="474FC4BF" w14:textId="77777777" w:rsidR="002D1719" w:rsidRDefault="002D171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Gill Sans MT">
    <w:panose1 w:val="020B0502020104020203"/>
    <w:charset w:val="4D"/>
    <w:family w:val="swiss"/>
    <w:pitch w:val="variable"/>
    <w:sig w:usb0="00000003"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Roboto">
    <w:altName w:val="﷽﷽﷽﷽﷽﷽﷽﷽7Å怀"/>
    <w:panose1 w:val="02000000000000000000"/>
    <w:charset w:val="00"/>
    <w:family w:val="auto"/>
    <w:pitch w:val="variable"/>
    <w:sig w:usb0="E0000AFF" w:usb1="5000217F" w:usb2="00000021" w:usb3="00000000" w:csb0="0000019F" w:csb1="00000000"/>
  </w:font>
  <w:font w:name="Roboto Light">
    <w:altName w:val="﷽﷽﷽﷽﷽﷽﷽﷽ight"/>
    <w:panose1 w:val="02000000000000000000"/>
    <w:charset w:val="00"/>
    <w:family w:val="auto"/>
    <w:pitch w:val="variable"/>
    <w:sig w:usb0="E00002FF" w:usb1="5000205B" w:usb2="00000020" w:usb3="00000000" w:csb0="0000019F" w:csb1="00000000"/>
  </w:font>
  <w:font w:name="Vrinda">
    <w:panose1 w:val="020B0502040204020203"/>
    <w:charset w:val="00"/>
    <w:family w:val="swiss"/>
    <w:pitch w:val="variable"/>
    <w:sig w:usb0="00010003" w:usb1="00000000" w:usb2="00000000" w:usb3="00000000" w:csb0="00000001" w:csb1="00000000"/>
  </w:font>
  <w:font w:name="Minion Pro">
    <w:panose1 w:val="02040503050306020203"/>
    <w:charset w:val="00"/>
    <w:family w:val="roman"/>
    <w:notTrueType/>
    <w:pitch w:val="variable"/>
    <w:sig w:usb0="60000287" w:usb1="00000001" w:usb2="00000000" w:usb3="00000000" w:csb0="0000019F" w:csb1="00000000"/>
  </w:font>
  <w:font w:name="Roboto Medium">
    <w:altName w:val="﷽﷽﷽﷽﷽﷽﷽﷽edium"/>
    <w:panose1 w:val="02000000000000000000"/>
    <w:charset w:val="00"/>
    <w:family w:val="auto"/>
    <w:pitch w:val="variable"/>
    <w:sig w:usb0="E0000AFF" w:usb1="5000217F" w:usb2="00000021" w:usb3="00000000" w:csb0="0000019F" w:csb1="00000000"/>
  </w:font>
  <w:font w:name="Yu Gothic">
    <w:altName w:val="游ゴシック"/>
    <w:panose1 w:val="020B0400000000000000"/>
    <w:charset w:val="80"/>
    <w:family w:val="swiss"/>
    <w:pitch w:val="variable"/>
    <w:sig w:usb0="E00002FF" w:usb1="2AC7FDFF" w:usb2="00000016" w:usb3="00000000" w:csb0="0002009F" w:csb1="00000000"/>
  </w:font>
  <w:font w:name="Yu Gothic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489"/>
      <w:gridCol w:w="3489"/>
      <w:gridCol w:w="3489"/>
    </w:tblGrid>
    <w:tr w:rsidR="6DDB6EBD" w14:paraId="6C405C4E" w14:textId="77777777" w:rsidTr="6DDB6EBD">
      <w:tc>
        <w:tcPr>
          <w:tcW w:w="3489" w:type="dxa"/>
        </w:tcPr>
        <w:p w14:paraId="61ACAAD4" w14:textId="0564EB12" w:rsidR="6DDB6EBD" w:rsidRDefault="6DDB6EBD" w:rsidP="6DDB6EBD">
          <w:pPr>
            <w:pStyle w:val="Encabezado"/>
            <w:ind w:left="-115"/>
          </w:pPr>
        </w:p>
      </w:tc>
      <w:tc>
        <w:tcPr>
          <w:tcW w:w="3489" w:type="dxa"/>
        </w:tcPr>
        <w:p w14:paraId="5E68FE9F" w14:textId="145908BE" w:rsidR="6DDB6EBD" w:rsidRDefault="6DDB6EBD" w:rsidP="6DDB6EBD">
          <w:pPr>
            <w:pStyle w:val="Encabezado"/>
            <w:jc w:val="center"/>
          </w:pPr>
        </w:p>
      </w:tc>
      <w:tc>
        <w:tcPr>
          <w:tcW w:w="3489" w:type="dxa"/>
        </w:tcPr>
        <w:p w14:paraId="16F2AF61" w14:textId="5633FFE4" w:rsidR="6DDB6EBD" w:rsidRDefault="6DDB6EBD" w:rsidP="6DDB6EBD">
          <w:pPr>
            <w:pStyle w:val="Encabezado"/>
            <w:ind w:right="-115"/>
            <w:jc w:val="right"/>
          </w:pPr>
        </w:p>
      </w:tc>
    </w:tr>
  </w:tbl>
  <w:p w14:paraId="42B945D8" w14:textId="2E060129" w:rsidR="6DDB6EBD" w:rsidRDefault="6DDB6EBD" w:rsidP="6DDB6EB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7F8446" w14:textId="77777777" w:rsidR="002D1719" w:rsidRDefault="002D1719" w:rsidP="00304499">
      <w:r>
        <w:separator/>
      </w:r>
    </w:p>
  </w:footnote>
  <w:footnote w:type="continuationSeparator" w:id="0">
    <w:p w14:paraId="63CC1F33" w14:textId="77777777" w:rsidR="002D1719" w:rsidRDefault="002D1719" w:rsidP="00304499">
      <w:r>
        <w:continuationSeparator/>
      </w:r>
    </w:p>
  </w:footnote>
  <w:footnote w:type="continuationNotice" w:id="1">
    <w:p w14:paraId="30924955" w14:textId="77777777" w:rsidR="002D1719" w:rsidRDefault="002D171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489"/>
      <w:gridCol w:w="3489"/>
      <w:gridCol w:w="3489"/>
    </w:tblGrid>
    <w:tr w:rsidR="6DDB6EBD" w14:paraId="4B73FCE8" w14:textId="77777777" w:rsidTr="6DDB6EBD">
      <w:tc>
        <w:tcPr>
          <w:tcW w:w="3489" w:type="dxa"/>
        </w:tcPr>
        <w:p w14:paraId="174521F0" w14:textId="1AA6638D" w:rsidR="6DDB6EBD" w:rsidRDefault="6DDB6EBD" w:rsidP="6DDB6EBD">
          <w:pPr>
            <w:pStyle w:val="Encabezado"/>
            <w:ind w:left="-115"/>
          </w:pPr>
        </w:p>
      </w:tc>
      <w:tc>
        <w:tcPr>
          <w:tcW w:w="3489" w:type="dxa"/>
        </w:tcPr>
        <w:p w14:paraId="1BAD5865" w14:textId="18D6B8A3" w:rsidR="6DDB6EBD" w:rsidRDefault="6DDB6EBD" w:rsidP="6DDB6EBD">
          <w:pPr>
            <w:pStyle w:val="Encabezado"/>
            <w:jc w:val="center"/>
          </w:pPr>
        </w:p>
      </w:tc>
      <w:tc>
        <w:tcPr>
          <w:tcW w:w="3489" w:type="dxa"/>
        </w:tcPr>
        <w:p w14:paraId="2A33960C" w14:textId="0A643F2F" w:rsidR="6DDB6EBD" w:rsidRDefault="6DDB6EBD" w:rsidP="6DDB6EBD">
          <w:pPr>
            <w:pStyle w:val="Encabezado"/>
            <w:ind w:right="-115"/>
            <w:jc w:val="right"/>
          </w:pPr>
        </w:p>
      </w:tc>
    </w:tr>
  </w:tbl>
  <w:p w14:paraId="4D0453D7" w14:textId="2CB4999B" w:rsidR="6DDB6EBD" w:rsidRDefault="6DDB6EBD" w:rsidP="6DDB6EBD">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08514E"/>
    <w:multiLevelType w:val="hybridMultilevel"/>
    <w:tmpl w:val="C70C966A"/>
    <w:lvl w:ilvl="0" w:tplc="FE2EF588">
      <w:start w:val="1"/>
      <w:numFmt w:val="decimal"/>
      <w:lvlText w:val="%1."/>
      <w:lvlJc w:val="left"/>
      <w:pPr>
        <w:ind w:left="720" w:hanging="360"/>
      </w:pPr>
    </w:lvl>
    <w:lvl w:ilvl="1" w:tplc="01CA2134">
      <w:start w:val="1"/>
      <w:numFmt w:val="lowerLetter"/>
      <w:lvlText w:val="%2."/>
      <w:lvlJc w:val="left"/>
      <w:pPr>
        <w:ind w:left="1440" w:hanging="360"/>
      </w:pPr>
    </w:lvl>
    <w:lvl w:ilvl="2" w:tplc="34CCD798">
      <w:start w:val="1"/>
      <w:numFmt w:val="lowerRoman"/>
      <w:lvlText w:val="%3."/>
      <w:lvlJc w:val="right"/>
      <w:pPr>
        <w:ind w:left="2160" w:hanging="180"/>
      </w:pPr>
    </w:lvl>
    <w:lvl w:ilvl="3" w:tplc="745A1C12">
      <w:start w:val="1"/>
      <w:numFmt w:val="decimal"/>
      <w:lvlText w:val="%4."/>
      <w:lvlJc w:val="left"/>
      <w:pPr>
        <w:ind w:left="2880" w:hanging="360"/>
      </w:pPr>
    </w:lvl>
    <w:lvl w:ilvl="4" w:tplc="62AE2CB6">
      <w:start w:val="1"/>
      <w:numFmt w:val="lowerLetter"/>
      <w:lvlText w:val="%5."/>
      <w:lvlJc w:val="left"/>
      <w:pPr>
        <w:ind w:left="3600" w:hanging="360"/>
      </w:pPr>
    </w:lvl>
    <w:lvl w:ilvl="5" w:tplc="CE180144">
      <w:start w:val="1"/>
      <w:numFmt w:val="lowerRoman"/>
      <w:lvlText w:val="%6."/>
      <w:lvlJc w:val="right"/>
      <w:pPr>
        <w:ind w:left="4320" w:hanging="180"/>
      </w:pPr>
    </w:lvl>
    <w:lvl w:ilvl="6" w:tplc="D8560074">
      <w:start w:val="1"/>
      <w:numFmt w:val="decimal"/>
      <w:lvlText w:val="%7."/>
      <w:lvlJc w:val="left"/>
      <w:pPr>
        <w:ind w:left="5040" w:hanging="360"/>
      </w:pPr>
    </w:lvl>
    <w:lvl w:ilvl="7" w:tplc="D75A118C">
      <w:start w:val="1"/>
      <w:numFmt w:val="lowerLetter"/>
      <w:lvlText w:val="%8."/>
      <w:lvlJc w:val="left"/>
      <w:pPr>
        <w:ind w:left="5760" w:hanging="360"/>
      </w:pPr>
    </w:lvl>
    <w:lvl w:ilvl="8" w:tplc="84366FEA">
      <w:start w:val="1"/>
      <w:numFmt w:val="lowerRoman"/>
      <w:lvlText w:val="%9."/>
      <w:lvlJc w:val="right"/>
      <w:pPr>
        <w:ind w:left="6480" w:hanging="180"/>
      </w:pPr>
    </w:lvl>
  </w:abstractNum>
  <w:abstractNum w:abstractNumId="1" w15:restartNumberingAfterBreak="0">
    <w:nsid w:val="09134325"/>
    <w:multiLevelType w:val="hybridMultilevel"/>
    <w:tmpl w:val="3A34483A"/>
    <w:lvl w:ilvl="0" w:tplc="2EB8997E">
      <w:start w:val="1"/>
      <w:numFmt w:val="bullet"/>
      <w:lvlText w:val=""/>
      <w:lvlJc w:val="left"/>
      <w:pPr>
        <w:ind w:left="720" w:hanging="360"/>
      </w:pPr>
      <w:rPr>
        <w:rFonts w:ascii="Symbol" w:hAnsi="Symbol" w:hint="default"/>
      </w:rPr>
    </w:lvl>
    <w:lvl w:ilvl="1" w:tplc="F57C2616">
      <w:start w:val="1"/>
      <w:numFmt w:val="bullet"/>
      <w:lvlText w:val="o"/>
      <w:lvlJc w:val="left"/>
      <w:pPr>
        <w:ind w:left="1440" w:hanging="360"/>
      </w:pPr>
      <w:rPr>
        <w:rFonts w:ascii="Courier New" w:hAnsi="Courier New" w:hint="default"/>
      </w:rPr>
    </w:lvl>
    <w:lvl w:ilvl="2" w:tplc="71C88DFC">
      <w:start w:val="1"/>
      <w:numFmt w:val="bullet"/>
      <w:lvlText w:val=""/>
      <w:lvlJc w:val="left"/>
      <w:pPr>
        <w:ind w:left="2160" w:hanging="360"/>
      </w:pPr>
      <w:rPr>
        <w:rFonts w:ascii="Wingdings" w:hAnsi="Wingdings" w:hint="default"/>
      </w:rPr>
    </w:lvl>
    <w:lvl w:ilvl="3" w:tplc="942CDA72">
      <w:start w:val="1"/>
      <w:numFmt w:val="bullet"/>
      <w:lvlText w:val=""/>
      <w:lvlJc w:val="left"/>
      <w:pPr>
        <w:ind w:left="2880" w:hanging="360"/>
      </w:pPr>
      <w:rPr>
        <w:rFonts w:ascii="Symbol" w:hAnsi="Symbol" w:hint="default"/>
      </w:rPr>
    </w:lvl>
    <w:lvl w:ilvl="4" w:tplc="D4A0762C">
      <w:start w:val="1"/>
      <w:numFmt w:val="bullet"/>
      <w:lvlText w:val="o"/>
      <w:lvlJc w:val="left"/>
      <w:pPr>
        <w:ind w:left="3600" w:hanging="360"/>
      </w:pPr>
      <w:rPr>
        <w:rFonts w:ascii="Courier New" w:hAnsi="Courier New" w:hint="default"/>
      </w:rPr>
    </w:lvl>
    <w:lvl w:ilvl="5" w:tplc="E8103B26">
      <w:start w:val="1"/>
      <w:numFmt w:val="bullet"/>
      <w:lvlText w:val=""/>
      <w:lvlJc w:val="left"/>
      <w:pPr>
        <w:ind w:left="4320" w:hanging="360"/>
      </w:pPr>
      <w:rPr>
        <w:rFonts w:ascii="Wingdings" w:hAnsi="Wingdings" w:hint="default"/>
      </w:rPr>
    </w:lvl>
    <w:lvl w:ilvl="6" w:tplc="94FE7DA8">
      <w:start w:val="1"/>
      <w:numFmt w:val="bullet"/>
      <w:lvlText w:val=""/>
      <w:lvlJc w:val="left"/>
      <w:pPr>
        <w:ind w:left="5040" w:hanging="360"/>
      </w:pPr>
      <w:rPr>
        <w:rFonts w:ascii="Symbol" w:hAnsi="Symbol" w:hint="default"/>
      </w:rPr>
    </w:lvl>
    <w:lvl w:ilvl="7" w:tplc="08561BF0">
      <w:start w:val="1"/>
      <w:numFmt w:val="bullet"/>
      <w:lvlText w:val="o"/>
      <w:lvlJc w:val="left"/>
      <w:pPr>
        <w:ind w:left="5760" w:hanging="360"/>
      </w:pPr>
      <w:rPr>
        <w:rFonts w:ascii="Courier New" w:hAnsi="Courier New" w:hint="default"/>
      </w:rPr>
    </w:lvl>
    <w:lvl w:ilvl="8" w:tplc="223CE1FC">
      <w:start w:val="1"/>
      <w:numFmt w:val="bullet"/>
      <w:lvlText w:val=""/>
      <w:lvlJc w:val="left"/>
      <w:pPr>
        <w:ind w:left="6480" w:hanging="360"/>
      </w:pPr>
      <w:rPr>
        <w:rFonts w:ascii="Wingdings" w:hAnsi="Wingdings" w:hint="default"/>
      </w:rPr>
    </w:lvl>
  </w:abstractNum>
  <w:abstractNum w:abstractNumId="2" w15:restartNumberingAfterBreak="0">
    <w:nsid w:val="09815C81"/>
    <w:multiLevelType w:val="hybridMultilevel"/>
    <w:tmpl w:val="FC34EBE4"/>
    <w:lvl w:ilvl="0" w:tplc="4B52F398">
      <w:start w:val="2"/>
      <w:numFmt w:val="upperLetter"/>
      <w:lvlText w:val="%1."/>
      <w:lvlJc w:val="left"/>
      <w:pPr>
        <w:ind w:left="720" w:hanging="360"/>
      </w:pPr>
    </w:lvl>
    <w:lvl w:ilvl="1" w:tplc="A1D633AC">
      <w:start w:val="1"/>
      <w:numFmt w:val="lowerLetter"/>
      <w:lvlText w:val="%2."/>
      <w:lvlJc w:val="left"/>
      <w:pPr>
        <w:ind w:left="1440" w:hanging="360"/>
      </w:pPr>
    </w:lvl>
    <w:lvl w:ilvl="2" w:tplc="D688DDDA">
      <w:start w:val="1"/>
      <w:numFmt w:val="lowerRoman"/>
      <w:lvlText w:val="%3."/>
      <w:lvlJc w:val="right"/>
      <w:pPr>
        <w:ind w:left="2160" w:hanging="180"/>
      </w:pPr>
    </w:lvl>
    <w:lvl w:ilvl="3" w:tplc="8C5E7B9E">
      <w:start w:val="1"/>
      <w:numFmt w:val="decimal"/>
      <w:lvlText w:val="%4."/>
      <w:lvlJc w:val="left"/>
      <w:pPr>
        <w:ind w:left="2880" w:hanging="360"/>
      </w:pPr>
    </w:lvl>
    <w:lvl w:ilvl="4" w:tplc="BE1CD0E8">
      <w:start w:val="1"/>
      <w:numFmt w:val="lowerLetter"/>
      <w:lvlText w:val="%5."/>
      <w:lvlJc w:val="left"/>
      <w:pPr>
        <w:ind w:left="3600" w:hanging="360"/>
      </w:pPr>
    </w:lvl>
    <w:lvl w:ilvl="5" w:tplc="EB48BE8C">
      <w:start w:val="1"/>
      <w:numFmt w:val="lowerRoman"/>
      <w:lvlText w:val="%6."/>
      <w:lvlJc w:val="right"/>
      <w:pPr>
        <w:ind w:left="4320" w:hanging="180"/>
      </w:pPr>
    </w:lvl>
    <w:lvl w:ilvl="6" w:tplc="8960AE16">
      <w:start w:val="1"/>
      <w:numFmt w:val="decimal"/>
      <w:lvlText w:val="%7."/>
      <w:lvlJc w:val="left"/>
      <w:pPr>
        <w:ind w:left="5040" w:hanging="360"/>
      </w:pPr>
    </w:lvl>
    <w:lvl w:ilvl="7" w:tplc="07942F9A">
      <w:start w:val="1"/>
      <w:numFmt w:val="lowerLetter"/>
      <w:lvlText w:val="%8."/>
      <w:lvlJc w:val="left"/>
      <w:pPr>
        <w:ind w:left="5760" w:hanging="360"/>
      </w:pPr>
    </w:lvl>
    <w:lvl w:ilvl="8" w:tplc="7A38119C">
      <w:start w:val="1"/>
      <w:numFmt w:val="lowerRoman"/>
      <w:lvlText w:val="%9."/>
      <w:lvlJc w:val="right"/>
      <w:pPr>
        <w:ind w:left="6480" w:hanging="180"/>
      </w:pPr>
    </w:lvl>
  </w:abstractNum>
  <w:abstractNum w:abstractNumId="3" w15:restartNumberingAfterBreak="0">
    <w:nsid w:val="0A8A0267"/>
    <w:multiLevelType w:val="hybridMultilevel"/>
    <w:tmpl w:val="8FB21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DA6546D"/>
    <w:multiLevelType w:val="hybridMultilevel"/>
    <w:tmpl w:val="1CE4DBFE"/>
    <w:lvl w:ilvl="0" w:tplc="21089322">
      <w:start w:val="1"/>
      <w:numFmt w:val="bullet"/>
      <w:lvlText w:val="-"/>
      <w:lvlJc w:val="left"/>
      <w:pPr>
        <w:ind w:left="720" w:hanging="360"/>
      </w:pPr>
      <w:rPr>
        <w:rFonts w:ascii="Calibri" w:hAnsi="Calibri" w:hint="default"/>
      </w:rPr>
    </w:lvl>
    <w:lvl w:ilvl="1" w:tplc="2378FEDC">
      <w:start w:val="1"/>
      <w:numFmt w:val="bullet"/>
      <w:lvlText w:val="o"/>
      <w:lvlJc w:val="left"/>
      <w:pPr>
        <w:ind w:left="1440" w:hanging="360"/>
      </w:pPr>
      <w:rPr>
        <w:rFonts w:ascii="Courier New" w:hAnsi="Courier New" w:hint="default"/>
      </w:rPr>
    </w:lvl>
    <w:lvl w:ilvl="2" w:tplc="FC0CE700">
      <w:start w:val="1"/>
      <w:numFmt w:val="bullet"/>
      <w:lvlText w:val=""/>
      <w:lvlJc w:val="left"/>
      <w:pPr>
        <w:ind w:left="2160" w:hanging="360"/>
      </w:pPr>
      <w:rPr>
        <w:rFonts w:ascii="Wingdings" w:hAnsi="Wingdings" w:hint="default"/>
      </w:rPr>
    </w:lvl>
    <w:lvl w:ilvl="3" w:tplc="7C844B66">
      <w:start w:val="1"/>
      <w:numFmt w:val="bullet"/>
      <w:lvlText w:val=""/>
      <w:lvlJc w:val="left"/>
      <w:pPr>
        <w:ind w:left="2880" w:hanging="360"/>
      </w:pPr>
      <w:rPr>
        <w:rFonts w:ascii="Symbol" w:hAnsi="Symbol" w:hint="default"/>
      </w:rPr>
    </w:lvl>
    <w:lvl w:ilvl="4" w:tplc="F9605EFA">
      <w:start w:val="1"/>
      <w:numFmt w:val="bullet"/>
      <w:lvlText w:val="o"/>
      <w:lvlJc w:val="left"/>
      <w:pPr>
        <w:ind w:left="3600" w:hanging="360"/>
      </w:pPr>
      <w:rPr>
        <w:rFonts w:ascii="Courier New" w:hAnsi="Courier New" w:hint="default"/>
      </w:rPr>
    </w:lvl>
    <w:lvl w:ilvl="5" w:tplc="EF64806C">
      <w:start w:val="1"/>
      <w:numFmt w:val="bullet"/>
      <w:lvlText w:val=""/>
      <w:lvlJc w:val="left"/>
      <w:pPr>
        <w:ind w:left="4320" w:hanging="360"/>
      </w:pPr>
      <w:rPr>
        <w:rFonts w:ascii="Wingdings" w:hAnsi="Wingdings" w:hint="default"/>
      </w:rPr>
    </w:lvl>
    <w:lvl w:ilvl="6" w:tplc="11006F7A">
      <w:start w:val="1"/>
      <w:numFmt w:val="bullet"/>
      <w:lvlText w:val=""/>
      <w:lvlJc w:val="left"/>
      <w:pPr>
        <w:ind w:left="5040" w:hanging="360"/>
      </w:pPr>
      <w:rPr>
        <w:rFonts w:ascii="Symbol" w:hAnsi="Symbol" w:hint="default"/>
      </w:rPr>
    </w:lvl>
    <w:lvl w:ilvl="7" w:tplc="0AB2CF64">
      <w:start w:val="1"/>
      <w:numFmt w:val="bullet"/>
      <w:lvlText w:val="o"/>
      <w:lvlJc w:val="left"/>
      <w:pPr>
        <w:ind w:left="5760" w:hanging="360"/>
      </w:pPr>
      <w:rPr>
        <w:rFonts w:ascii="Courier New" w:hAnsi="Courier New" w:hint="default"/>
      </w:rPr>
    </w:lvl>
    <w:lvl w:ilvl="8" w:tplc="D1C85C70">
      <w:start w:val="1"/>
      <w:numFmt w:val="bullet"/>
      <w:lvlText w:val=""/>
      <w:lvlJc w:val="left"/>
      <w:pPr>
        <w:ind w:left="6480" w:hanging="360"/>
      </w:pPr>
      <w:rPr>
        <w:rFonts w:ascii="Wingdings" w:hAnsi="Wingdings" w:hint="default"/>
      </w:rPr>
    </w:lvl>
  </w:abstractNum>
  <w:abstractNum w:abstractNumId="5" w15:restartNumberingAfterBreak="0">
    <w:nsid w:val="12503A34"/>
    <w:multiLevelType w:val="hybridMultilevel"/>
    <w:tmpl w:val="FFFFFFFF"/>
    <w:lvl w:ilvl="0" w:tplc="3198FDD4">
      <w:start w:val="1"/>
      <w:numFmt w:val="bullet"/>
      <w:lvlText w:val=""/>
      <w:lvlJc w:val="left"/>
      <w:pPr>
        <w:ind w:left="720" w:hanging="360"/>
      </w:pPr>
      <w:rPr>
        <w:rFonts w:ascii="Symbol" w:hAnsi="Symbol" w:hint="default"/>
      </w:rPr>
    </w:lvl>
    <w:lvl w:ilvl="1" w:tplc="55D8C772">
      <w:start w:val="1"/>
      <w:numFmt w:val="bullet"/>
      <w:lvlText w:val="o"/>
      <w:lvlJc w:val="left"/>
      <w:pPr>
        <w:ind w:left="1440" w:hanging="360"/>
      </w:pPr>
      <w:rPr>
        <w:rFonts w:ascii="Courier New" w:hAnsi="Courier New" w:hint="default"/>
      </w:rPr>
    </w:lvl>
    <w:lvl w:ilvl="2" w:tplc="0FF0C2D8">
      <w:start w:val="1"/>
      <w:numFmt w:val="bullet"/>
      <w:lvlText w:val=""/>
      <w:lvlJc w:val="left"/>
      <w:pPr>
        <w:ind w:left="2160" w:hanging="360"/>
      </w:pPr>
      <w:rPr>
        <w:rFonts w:ascii="Wingdings" w:hAnsi="Wingdings" w:hint="default"/>
      </w:rPr>
    </w:lvl>
    <w:lvl w:ilvl="3" w:tplc="5E74E3B6">
      <w:start w:val="1"/>
      <w:numFmt w:val="bullet"/>
      <w:lvlText w:val=""/>
      <w:lvlJc w:val="left"/>
      <w:pPr>
        <w:ind w:left="2880" w:hanging="360"/>
      </w:pPr>
      <w:rPr>
        <w:rFonts w:ascii="Symbol" w:hAnsi="Symbol" w:hint="default"/>
      </w:rPr>
    </w:lvl>
    <w:lvl w:ilvl="4" w:tplc="809681D8">
      <w:start w:val="1"/>
      <w:numFmt w:val="bullet"/>
      <w:lvlText w:val="o"/>
      <w:lvlJc w:val="left"/>
      <w:pPr>
        <w:ind w:left="3600" w:hanging="360"/>
      </w:pPr>
      <w:rPr>
        <w:rFonts w:ascii="Courier New" w:hAnsi="Courier New" w:hint="default"/>
      </w:rPr>
    </w:lvl>
    <w:lvl w:ilvl="5" w:tplc="C03A19A4">
      <w:start w:val="1"/>
      <w:numFmt w:val="bullet"/>
      <w:lvlText w:val=""/>
      <w:lvlJc w:val="left"/>
      <w:pPr>
        <w:ind w:left="4320" w:hanging="360"/>
      </w:pPr>
      <w:rPr>
        <w:rFonts w:ascii="Wingdings" w:hAnsi="Wingdings" w:hint="default"/>
      </w:rPr>
    </w:lvl>
    <w:lvl w:ilvl="6" w:tplc="F8E884A4">
      <w:start w:val="1"/>
      <w:numFmt w:val="bullet"/>
      <w:lvlText w:val=""/>
      <w:lvlJc w:val="left"/>
      <w:pPr>
        <w:ind w:left="5040" w:hanging="360"/>
      </w:pPr>
      <w:rPr>
        <w:rFonts w:ascii="Symbol" w:hAnsi="Symbol" w:hint="default"/>
      </w:rPr>
    </w:lvl>
    <w:lvl w:ilvl="7" w:tplc="1DAC9A78">
      <w:start w:val="1"/>
      <w:numFmt w:val="bullet"/>
      <w:lvlText w:val="o"/>
      <w:lvlJc w:val="left"/>
      <w:pPr>
        <w:ind w:left="5760" w:hanging="360"/>
      </w:pPr>
      <w:rPr>
        <w:rFonts w:ascii="Courier New" w:hAnsi="Courier New" w:hint="default"/>
      </w:rPr>
    </w:lvl>
    <w:lvl w:ilvl="8" w:tplc="6406CCBC">
      <w:start w:val="1"/>
      <w:numFmt w:val="bullet"/>
      <w:lvlText w:val=""/>
      <w:lvlJc w:val="left"/>
      <w:pPr>
        <w:ind w:left="6480" w:hanging="360"/>
      </w:pPr>
      <w:rPr>
        <w:rFonts w:ascii="Wingdings" w:hAnsi="Wingdings" w:hint="default"/>
      </w:rPr>
    </w:lvl>
  </w:abstractNum>
  <w:abstractNum w:abstractNumId="6" w15:restartNumberingAfterBreak="0">
    <w:nsid w:val="14C923AF"/>
    <w:multiLevelType w:val="hybridMultilevel"/>
    <w:tmpl w:val="535C621C"/>
    <w:lvl w:ilvl="0" w:tplc="39143DE2">
      <w:start w:val="1"/>
      <w:numFmt w:val="bullet"/>
      <w:lvlText w:val="-"/>
      <w:lvlJc w:val="left"/>
      <w:pPr>
        <w:ind w:left="720" w:hanging="360"/>
      </w:pPr>
      <w:rPr>
        <w:rFonts w:ascii="Calibri" w:hAnsi="Calibri" w:hint="default"/>
      </w:rPr>
    </w:lvl>
    <w:lvl w:ilvl="1" w:tplc="807A3E72">
      <w:start w:val="1"/>
      <w:numFmt w:val="bullet"/>
      <w:lvlText w:val="o"/>
      <w:lvlJc w:val="left"/>
      <w:pPr>
        <w:ind w:left="1440" w:hanging="360"/>
      </w:pPr>
      <w:rPr>
        <w:rFonts w:ascii="Courier New" w:hAnsi="Courier New" w:hint="default"/>
      </w:rPr>
    </w:lvl>
    <w:lvl w:ilvl="2" w:tplc="EE6C65E0">
      <w:start w:val="1"/>
      <w:numFmt w:val="bullet"/>
      <w:lvlText w:val=""/>
      <w:lvlJc w:val="left"/>
      <w:pPr>
        <w:ind w:left="2160" w:hanging="360"/>
      </w:pPr>
      <w:rPr>
        <w:rFonts w:ascii="Wingdings" w:hAnsi="Wingdings" w:hint="default"/>
      </w:rPr>
    </w:lvl>
    <w:lvl w:ilvl="3" w:tplc="B6E4DF8A">
      <w:start w:val="1"/>
      <w:numFmt w:val="bullet"/>
      <w:lvlText w:val=""/>
      <w:lvlJc w:val="left"/>
      <w:pPr>
        <w:ind w:left="2880" w:hanging="360"/>
      </w:pPr>
      <w:rPr>
        <w:rFonts w:ascii="Symbol" w:hAnsi="Symbol" w:hint="default"/>
      </w:rPr>
    </w:lvl>
    <w:lvl w:ilvl="4" w:tplc="5776D0E8">
      <w:start w:val="1"/>
      <w:numFmt w:val="bullet"/>
      <w:lvlText w:val="o"/>
      <w:lvlJc w:val="left"/>
      <w:pPr>
        <w:ind w:left="3600" w:hanging="360"/>
      </w:pPr>
      <w:rPr>
        <w:rFonts w:ascii="Courier New" w:hAnsi="Courier New" w:hint="default"/>
      </w:rPr>
    </w:lvl>
    <w:lvl w:ilvl="5" w:tplc="06A2E4F8">
      <w:start w:val="1"/>
      <w:numFmt w:val="bullet"/>
      <w:lvlText w:val=""/>
      <w:lvlJc w:val="left"/>
      <w:pPr>
        <w:ind w:left="4320" w:hanging="360"/>
      </w:pPr>
      <w:rPr>
        <w:rFonts w:ascii="Wingdings" w:hAnsi="Wingdings" w:hint="default"/>
      </w:rPr>
    </w:lvl>
    <w:lvl w:ilvl="6" w:tplc="7D5220A2">
      <w:start w:val="1"/>
      <w:numFmt w:val="bullet"/>
      <w:lvlText w:val=""/>
      <w:lvlJc w:val="left"/>
      <w:pPr>
        <w:ind w:left="5040" w:hanging="360"/>
      </w:pPr>
      <w:rPr>
        <w:rFonts w:ascii="Symbol" w:hAnsi="Symbol" w:hint="default"/>
      </w:rPr>
    </w:lvl>
    <w:lvl w:ilvl="7" w:tplc="57189630">
      <w:start w:val="1"/>
      <w:numFmt w:val="bullet"/>
      <w:lvlText w:val="o"/>
      <w:lvlJc w:val="left"/>
      <w:pPr>
        <w:ind w:left="5760" w:hanging="360"/>
      </w:pPr>
      <w:rPr>
        <w:rFonts w:ascii="Courier New" w:hAnsi="Courier New" w:hint="default"/>
      </w:rPr>
    </w:lvl>
    <w:lvl w:ilvl="8" w:tplc="16121430">
      <w:start w:val="1"/>
      <w:numFmt w:val="bullet"/>
      <w:lvlText w:val=""/>
      <w:lvlJc w:val="left"/>
      <w:pPr>
        <w:ind w:left="6480" w:hanging="360"/>
      </w:pPr>
      <w:rPr>
        <w:rFonts w:ascii="Wingdings" w:hAnsi="Wingdings" w:hint="default"/>
      </w:rPr>
    </w:lvl>
  </w:abstractNum>
  <w:abstractNum w:abstractNumId="7" w15:restartNumberingAfterBreak="0">
    <w:nsid w:val="18C8722B"/>
    <w:multiLevelType w:val="hybridMultilevel"/>
    <w:tmpl w:val="FFFFFFFF"/>
    <w:lvl w:ilvl="0" w:tplc="33BC101A">
      <w:start w:val="1"/>
      <w:numFmt w:val="bullet"/>
      <w:lvlText w:val=""/>
      <w:lvlJc w:val="left"/>
      <w:pPr>
        <w:ind w:left="720" w:hanging="360"/>
      </w:pPr>
      <w:rPr>
        <w:rFonts w:ascii="Symbol" w:hAnsi="Symbol" w:hint="default"/>
      </w:rPr>
    </w:lvl>
    <w:lvl w:ilvl="1" w:tplc="009E217C">
      <w:start w:val="1"/>
      <w:numFmt w:val="bullet"/>
      <w:lvlText w:val="o"/>
      <w:lvlJc w:val="left"/>
      <w:pPr>
        <w:ind w:left="1440" w:hanging="360"/>
      </w:pPr>
      <w:rPr>
        <w:rFonts w:ascii="Courier New" w:hAnsi="Courier New" w:hint="default"/>
      </w:rPr>
    </w:lvl>
    <w:lvl w:ilvl="2" w:tplc="1B50377E">
      <w:start w:val="1"/>
      <w:numFmt w:val="bullet"/>
      <w:lvlText w:val=""/>
      <w:lvlJc w:val="left"/>
      <w:pPr>
        <w:ind w:left="2160" w:hanging="360"/>
      </w:pPr>
      <w:rPr>
        <w:rFonts w:ascii="Wingdings" w:hAnsi="Wingdings" w:hint="default"/>
      </w:rPr>
    </w:lvl>
    <w:lvl w:ilvl="3" w:tplc="55F033FE">
      <w:start w:val="1"/>
      <w:numFmt w:val="bullet"/>
      <w:lvlText w:val=""/>
      <w:lvlJc w:val="left"/>
      <w:pPr>
        <w:ind w:left="2880" w:hanging="360"/>
      </w:pPr>
      <w:rPr>
        <w:rFonts w:ascii="Symbol" w:hAnsi="Symbol" w:hint="default"/>
      </w:rPr>
    </w:lvl>
    <w:lvl w:ilvl="4" w:tplc="E864CEF0">
      <w:start w:val="1"/>
      <w:numFmt w:val="bullet"/>
      <w:lvlText w:val="o"/>
      <w:lvlJc w:val="left"/>
      <w:pPr>
        <w:ind w:left="3600" w:hanging="360"/>
      </w:pPr>
      <w:rPr>
        <w:rFonts w:ascii="Courier New" w:hAnsi="Courier New" w:hint="default"/>
      </w:rPr>
    </w:lvl>
    <w:lvl w:ilvl="5" w:tplc="7DA49410">
      <w:start w:val="1"/>
      <w:numFmt w:val="bullet"/>
      <w:lvlText w:val=""/>
      <w:lvlJc w:val="left"/>
      <w:pPr>
        <w:ind w:left="4320" w:hanging="360"/>
      </w:pPr>
      <w:rPr>
        <w:rFonts w:ascii="Wingdings" w:hAnsi="Wingdings" w:hint="default"/>
      </w:rPr>
    </w:lvl>
    <w:lvl w:ilvl="6" w:tplc="8EACC4C8">
      <w:start w:val="1"/>
      <w:numFmt w:val="bullet"/>
      <w:lvlText w:val=""/>
      <w:lvlJc w:val="left"/>
      <w:pPr>
        <w:ind w:left="5040" w:hanging="360"/>
      </w:pPr>
      <w:rPr>
        <w:rFonts w:ascii="Symbol" w:hAnsi="Symbol" w:hint="default"/>
      </w:rPr>
    </w:lvl>
    <w:lvl w:ilvl="7" w:tplc="BB1A7C20">
      <w:start w:val="1"/>
      <w:numFmt w:val="bullet"/>
      <w:lvlText w:val="o"/>
      <w:lvlJc w:val="left"/>
      <w:pPr>
        <w:ind w:left="5760" w:hanging="360"/>
      </w:pPr>
      <w:rPr>
        <w:rFonts w:ascii="Courier New" w:hAnsi="Courier New" w:hint="default"/>
      </w:rPr>
    </w:lvl>
    <w:lvl w:ilvl="8" w:tplc="5AA83A84">
      <w:start w:val="1"/>
      <w:numFmt w:val="bullet"/>
      <w:lvlText w:val=""/>
      <w:lvlJc w:val="left"/>
      <w:pPr>
        <w:ind w:left="6480" w:hanging="360"/>
      </w:pPr>
      <w:rPr>
        <w:rFonts w:ascii="Wingdings" w:hAnsi="Wingdings" w:hint="default"/>
      </w:rPr>
    </w:lvl>
  </w:abstractNum>
  <w:abstractNum w:abstractNumId="8" w15:restartNumberingAfterBreak="0">
    <w:nsid w:val="240D2E2A"/>
    <w:multiLevelType w:val="hybridMultilevel"/>
    <w:tmpl w:val="FFFFFFFF"/>
    <w:lvl w:ilvl="0" w:tplc="830A9FB2">
      <w:start w:val="1"/>
      <w:numFmt w:val="bullet"/>
      <w:lvlText w:val=""/>
      <w:lvlJc w:val="left"/>
      <w:pPr>
        <w:ind w:left="720" w:hanging="360"/>
      </w:pPr>
      <w:rPr>
        <w:rFonts w:ascii="Symbol" w:hAnsi="Symbol" w:hint="default"/>
      </w:rPr>
    </w:lvl>
    <w:lvl w:ilvl="1" w:tplc="1BEC7E7E">
      <w:start w:val="1"/>
      <w:numFmt w:val="bullet"/>
      <w:lvlText w:val="o"/>
      <w:lvlJc w:val="left"/>
      <w:pPr>
        <w:ind w:left="1440" w:hanging="360"/>
      </w:pPr>
      <w:rPr>
        <w:rFonts w:ascii="Courier New" w:hAnsi="Courier New" w:hint="default"/>
      </w:rPr>
    </w:lvl>
    <w:lvl w:ilvl="2" w:tplc="4A3C47E6">
      <w:start w:val="1"/>
      <w:numFmt w:val="bullet"/>
      <w:lvlText w:val=""/>
      <w:lvlJc w:val="left"/>
      <w:pPr>
        <w:ind w:left="2160" w:hanging="360"/>
      </w:pPr>
      <w:rPr>
        <w:rFonts w:ascii="Wingdings" w:hAnsi="Wingdings" w:hint="default"/>
      </w:rPr>
    </w:lvl>
    <w:lvl w:ilvl="3" w:tplc="C9D0E68E">
      <w:start w:val="1"/>
      <w:numFmt w:val="bullet"/>
      <w:lvlText w:val=""/>
      <w:lvlJc w:val="left"/>
      <w:pPr>
        <w:ind w:left="2880" w:hanging="360"/>
      </w:pPr>
      <w:rPr>
        <w:rFonts w:ascii="Symbol" w:hAnsi="Symbol" w:hint="default"/>
      </w:rPr>
    </w:lvl>
    <w:lvl w:ilvl="4" w:tplc="5638F694">
      <w:start w:val="1"/>
      <w:numFmt w:val="bullet"/>
      <w:lvlText w:val="o"/>
      <w:lvlJc w:val="left"/>
      <w:pPr>
        <w:ind w:left="3600" w:hanging="360"/>
      </w:pPr>
      <w:rPr>
        <w:rFonts w:ascii="Courier New" w:hAnsi="Courier New" w:hint="default"/>
      </w:rPr>
    </w:lvl>
    <w:lvl w:ilvl="5" w:tplc="39F24204">
      <w:start w:val="1"/>
      <w:numFmt w:val="bullet"/>
      <w:lvlText w:val=""/>
      <w:lvlJc w:val="left"/>
      <w:pPr>
        <w:ind w:left="4320" w:hanging="360"/>
      </w:pPr>
      <w:rPr>
        <w:rFonts w:ascii="Wingdings" w:hAnsi="Wingdings" w:hint="default"/>
      </w:rPr>
    </w:lvl>
    <w:lvl w:ilvl="6" w:tplc="041629EA">
      <w:start w:val="1"/>
      <w:numFmt w:val="bullet"/>
      <w:lvlText w:val=""/>
      <w:lvlJc w:val="left"/>
      <w:pPr>
        <w:ind w:left="5040" w:hanging="360"/>
      </w:pPr>
      <w:rPr>
        <w:rFonts w:ascii="Symbol" w:hAnsi="Symbol" w:hint="default"/>
      </w:rPr>
    </w:lvl>
    <w:lvl w:ilvl="7" w:tplc="7250FD90">
      <w:start w:val="1"/>
      <w:numFmt w:val="bullet"/>
      <w:lvlText w:val="o"/>
      <w:lvlJc w:val="left"/>
      <w:pPr>
        <w:ind w:left="5760" w:hanging="360"/>
      </w:pPr>
      <w:rPr>
        <w:rFonts w:ascii="Courier New" w:hAnsi="Courier New" w:hint="default"/>
      </w:rPr>
    </w:lvl>
    <w:lvl w:ilvl="8" w:tplc="08F88244">
      <w:start w:val="1"/>
      <w:numFmt w:val="bullet"/>
      <w:lvlText w:val=""/>
      <w:lvlJc w:val="left"/>
      <w:pPr>
        <w:ind w:left="6480" w:hanging="360"/>
      </w:pPr>
      <w:rPr>
        <w:rFonts w:ascii="Wingdings" w:hAnsi="Wingdings" w:hint="default"/>
      </w:rPr>
    </w:lvl>
  </w:abstractNum>
  <w:abstractNum w:abstractNumId="9" w15:restartNumberingAfterBreak="0">
    <w:nsid w:val="27DE2D10"/>
    <w:multiLevelType w:val="hybridMultilevel"/>
    <w:tmpl w:val="FFFFFFFF"/>
    <w:lvl w:ilvl="0" w:tplc="07CA247A">
      <w:start w:val="1"/>
      <w:numFmt w:val="bullet"/>
      <w:lvlText w:val="-"/>
      <w:lvlJc w:val="left"/>
      <w:pPr>
        <w:ind w:left="720" w:hanging="360"/>
      </w:pPr>
      <w:rPr>
        <w:rFonts w:ascii="Calibri" w:hAnsi="Calibri" w:hint="default"/>
      </w:rPr>
    </w:lvl>
    <w:lvl w:ilvl="1" w:tplc="E7124F58">
      <w:start w:val="1"/>
      <w:numFmt w:val="bullet"/>
      <w:lvlText w:val="o"/>
      <w:lvlJc w:val="left"/>
      <w:pPr>
        <w:ind w:left="1440" w:hanging="360"/>
      </w:pPr>
      <w:rPr>
        <w:rFonts w:ascii="Courier New" w:hAnsi="Courier New" w:hint="default"/>
      </w:rPr>
    </w:lvl>
    <w:lvl w:ilvl="2" w:tplc="7C7AC16E">
      <w:start w:val="1"/>
      <w:numFmt w:val="bullet"/>
      <w:lvlText w:val=""/>
      <w:lvlJc w:val="left"/>
      <w:pPr>
        <w:ind w:left="2160" w:hanging="360"/>
      </w:pPr>
      <w:rPr>
        <w:rFonts w:ascii="Wingdings" w:hAnsi="Wingdings" w:hint="default"/>
      </w:rPr>
    </w:lvl>
    <w:lvl w:ilvl="3" w:tplc="20747F1E">
      <w:start w:val="1"/>
      <w:numFmt w:val="bullet"/>
      <w:lvlText w:val=""/>
      <w:lvlJc w:val="left"/>
      <w:pPr>
        <w:ind w:left="2880" w:hanging="360"/>
      </w:pPr>
      <w:rPr>
        <w:rFonts w:ascii="Symbol" w:hAnsi="Symbol" w:hint="default"/>
      </w:rPr>
    </w:lvl>
    <w:lvl w:ilvl="4" w:tplc="05F87BEE">
      <w:start w:val="1"/>
      <w:numFmt w:val="bullet"/>
      <w:lvlText w:val="o"/>
      <w:lvlJc w:val="left"/>
      <w:pPr>
        <w:ind w:left="3600" w:hanging="360"/>
      </w:pPr>
      <w:rPr>
        <w:rFonts w:ascii="Courier New" w:hAnsi="Courier New" w:hint="default"/>
      </w:rPr>
    </w:lvl>
    <w:lvl w:ilvl="5" w:tplc="D688CA1E">
      <w:start w:val="1"/>
      <w:numFmt w:val="bullet"/>
      <w:lvlText w:val=""/>
      <w:lvlJc w:val="left"/>
      <w:pPr>
        <w:ind w:left="4320" w:hanging="360"/>
      </w:pPr>
      <w:rPr>
        <w:rFonts w:ascii="Wingdings" w:hAnsi="Wingdings" w:hint="default"/>
      </w:rPr>
    </w:lvl>
    <w:lvl w:ilvl="6" w:tplc="94A88D30">
      <w:start w:val="1"/>
      <w:numFmt w:val="bullet"/>
      <w:lvlText w:val=""/>
      <w:lvlJc w:val="left"/>
      <w:pPr>
        <w:ind w:left="5040" w:hanging="360"/>
      </w:pPr>
      <w:rPr>
        <w:rFonts w:ascii="Symbol" w:hAnsi="Symbol" w:hint="default"/>
      </w:rPr>
    </w:lvl>
    <w:lvl w:ilvl="7" w:tplc="D30ADD3A">
      <w:start w:val="1"/>
      <w:numFmt w:val="bullet"/>
      <w:lvlText w:val="o"/>
      <w:lvlJc w:val="left"/>
      <w:pPr>
        <w:ind w:left="5760" w:hanging="360"/>
      </w:pPr>
      <w:rPr>
        <w:rFonts w:ascii="Courier New" w:hAnsi="Courier New" w:hint="default"/>
      </w:rPr>
    </w:lvl>
    <w:lvl w:ilvl="8" w:tplc="74569DF6">
      <w:start w:val="1"/>
      <w:numFmt w:val="bullet"/>
      <w:lvlText w:val=""/>
      <w:lvlJc w:val="left"/>
      <w:pPr>
        <w:ind w:left="6480" w:hanging="360"/>
      </w:pPr>
      <w:rPr>
        <w:rFonts w:ascii="Wingdings" w:hAnsi="Wingdings" w:hint="default"/>
      </w:rPr>
    </w:lvl>
  </w:abstractNum>
  <w:abstractNum w:abstractNumId="10" w15:restartNumberingAfterBreak="0">
    <w:nsid w:val="30027C91"/>
    <w:multiLevelType w:val="hybridMultilevel"/>
    <w:tmpl w:val="FFFFFFFF"/>
    <w:lvl w:ilvl="0" w:tplc="53740818">
      <w:start w:val="1"/>
      <w:numFmt w:val="bullet"/>
      <w:lvlText w:val="-"/>
      <w:lvlJc w:val="left"/>
      <w:pPr>
        <w:ind w:left="720" w:hanging="360"/>
      </w:pPr>
      <w:rPr>
        <w:rFonts w:ascii="Calibri" w:hAnsi="Calibri" w:hint="default"/>
      </w:rPr>
    </w:lvl>
    <w:lvl w:ilvl="1" w:tplc="BAF4AE2A">
      <w:start w:val="1"/>
      <w:numFmt w:val="bullet"/>
      <w:lvlText w:val="o"/>
      <w:lvlJc w:val="left"/>
      <w:pPr>
        <w:ind w:left="1440" w:hanging="360"/>
      </w:pPr>
      <w:rPr>
        <w:rFonts w:ascii="Courier New" w:hAnsi="Courier New" w:hint="default"/>
      </w:rPr>
    </w:lvl>
    <w:lvl w:ilvl="2" w:tplc="F2042D6E">
      <w:start w:val="1"/>
      <w:numFmt w:val="bullet"/>
      <w:lvlText w:val=""/>
      <w:lvlJc w:val="left"/>
      <w:pPr>
        <w:ind w:left="2160" w:hanging="360"/>
      </w:pPr>
      <w:rPr>
        <w:rFonts w:ascii="Wingdings" w:hAnsi="Wingdings" w:hint="default"/>
      </w:rPr>
    </w:lvl>
    <w:lvl w:ilvl="3" w:tplc="60169AB4">
      <w:start w:val="1"/>
      <w:numFmt w:val="bullet"/>
      <w:lvlText w:val=""/>
      <w:lvlJc w:val="left"/>
      <w:pPr>
        <w:ind w:left="2880" w:hanging="360"/>
      </w:pPr>
      <w:rPr>
        <w:rFonts w:ascii="Symbol" w:hAnsi="Symbol" w:hint="default"/>
      </w:rPr>
    </w:lvl>
    <w:lvl w:ilvl="4" w:tplc="6158DBCA">
      <w:start w:val="1"/>
      <w:numFmt w:val="bullet"/>
      <w:lvlText w:val="o"/>
      <w:lvlJc w:val="left"/>
      <w:pPr>
        <w:ind w:left="3600" w:hanging="360"/>
      </w:pPr>
      <w:rPr>
        <w:rFonts w:ascii="Courier New" w:hAnsi="Courier New" w:hint="default"/>
      </w:rPr>
    </w:lvl>
    <w:lvl w:ilvl="5" w:tplc="5948A124">
      <w:start w:val="1"/>
      <w:numFmt w:val="bullet"/>
      <w:lvlText w:val=""/>
      <w:lvlJc w:val="left"/>
      <w:pPr>
        <w:ind w:left="4320" w:hanging="360"/>
      </w:pPr>
      <w:rPr>
        <w:rFonts w:ascii="Wingdings" w:hAnsi="Wingdings" w:hint="default"/>
      </w:rPr>
    </w:lvl>
    <w:lvl w:ilvl="6" w:tplc="8C94850E">
      <w:start w:val="1"/>
      <w:numFmt w:val="bullet"/>
      <w:lvlText w:val=""/>
      <w:lvlJc w:val="left"/>
      <w:pPr>
        <w:ind w:left="5040" w:hanging="360"/>
      </w:pPr>
      <w:rPr>
        <w:rFonts w:ascii="Symbol" w:hAnsi="Symbol" w:hint="default"/>
      </w:rPr>
    </w:lvl>
    <w:lvl w:ilvl="7" w:tplc="CC767062">
      <w:start w:val="1"/>
      <w:numFmt w:val="bullet"/>
      <w:lvlText w:val="o"/>
      <w:lvlJc w:val="left"/>
      <w:pPr>
        <w:ind w:left="5760" w:hanging="360"/>
      </w:pPr>
      <w:rPr>
        <w:rFonts w:ascii="Courier New" w:hAnsi="Courier New" w:hint="default"/>
      </w:rPr>
    </w:lvl>
    <w:lvl w:ilvl="8" w:tplc="D0780490">
      <w:start w:val="1"/>
      <w:numFmt w:val="bullet"/>
      <w:lvlText w:val=""/>
      <w:lvlJc w:val="left"/>
      <w:pPr>
        <w:ind w:left="6480" w:hanging="360"/>
      </w:pPr>
      <w:rPr>
        <w:rFonts w:ascii="Wingdings" w:hAnsi="Wingdings" w:hint="default"/>
      </w:rPr>
    </w:lvl>
  </w:abstractNum>
  <w:abstractNum w:abstractNumId="11" w15:restartNumberingAfterBreak="0">
    <w:nsid w:val="33FC7D79"/>
    <w:multiLevelType w:val="hybridMultilevel"/>
    <w:tmpl w:val="FFFFFFFF"/>
    <w:lvl w:ilvl="0" w:tplc="DECAA044">
      <w:start w:val="1"/>
      <w:numFmt w:val="bullet"/>
      <w:lvlText w:val=""/>
      <w:lvlJc w:val="left"/>
      <w:pPr>
        <w:ind w:left="720" w:hanging="360"/>
      </w:pPr>
      <w:rPr>
        <w:rFonts w:ascii="Symbol" w:hAnsi="Symbol" w:hint="default"/>
      </w:rPr>
    </w:lvl>
    <w:lvl w:ilvl="1" w:tplc="E5B4C266">
      <w:start w:val="1"/>
      <w:numFmt w:val="bullet"/>
      <w:lvlText w:val="o"/>
      <w:lvlJc w:val="left"/>
      <w:pPr>
        <w:ind w:left="1440" w:hanging="360"/>
      </w:pPr>
      <w:rPr>
        <w:rFonts w:ascii="Courier New" w:hAnsi="Courier New" w:hint="default"/>
      </w:rPr>
    </w:lvl>
    <w:lvl w:ilvl="2" w:tplc="6BDC6BB4">
      <w:start w:val="1"/>
      <w:numFmt w:val="bullet"/>
      <w:lvlText w:val=""/>
      <w:lvlJc w:val="left"/>
      <w:pPr>
        <w:ind w:left="2160" w:hanging="360"/>
      </w:pPr>
      <w:rPr>
        <w:rFonts w:ascii="Wingdings" w:hAnsi="Wingdings" w:hint="default"/>
      </w:rPr>
    </w:lvl>
    <w:lvl w:ilvl="3" w:tplc="550C21DC">
      <w:start w:val="1"/>
      <w:numFmt w:val="bullet"/>
      <w:lvlText w:val=""/>
      <w:lvlJc w:val="left"/>
      <w:pPr>
        <w:ind w:left="2880" w:hanging="360"/>
      </w:pPr>
      <w:rPr>
        <w:rFonts w:ascii="Symbol" w:hAnsi="Symbol" w:hint="default"/>
      </w:rPr>
    </w:lvl>
    <w:lvl w:ilvl="4" w:tplc="77628040">
      <w:start w:val="1"/>
      <w:numFmt w:val="bullet"/>
      <w:lvlText w:val="o"/>
      <w:lvlJc w:val="left"/>
      <w:pPr>
        <w:ind w:left="3600" w:hanging="360"/>
      </w:pPr>
      <w:rPr>
        <w:rFonts w:ascii="Courier New" w:hAnsi="Courier New" w:hint="default"/>
      </w:rPr>
    </w:lvl>
    <w:lvl w:ilvl="5" w:tplc="7A3E36C2">
      <w:start w:val="1"/>
      <w:numFmt w:val="bullet"/>
      <w:lvlText w:val=""/>
      <w:lvlJc w:val="left"/>
      <w:pPr>
        <w:ind w:left="4320" w:hanging="360"/>
      </w:pPr>
      <w:rPr>
        <w:rFonts w:ascii="Wingdings" w:hAnsi="Wingdings" w:hint="default"/>
      </w:rPr>
    </w:lvl>
    <w:lvl w:ilvl="6" w:tplc="1018E960">
      <w:start w:val="1"/>
      <w:numFmt w:val="bullet"/>
      <w:lvlText w:val=""/>
      <w:lvlJc w:val="left"/>
      <w:pPr>
        <w:ind w:left="5040" w:hanging="360"/>
      </w:pPr>
      <w:rPr>
        <w:rFonts w:ascii="Symbol" w:hAnsi="Symbol" w:hint="default"/>
      </w:rPr>
    </w:lvl>
    <w:lvl w:ilvl="7" w:tplc="B0C86A16">
      <w:start w:val="1"/>
      <w:numFmt w:val="bullet"/>
      <w:lvlText w:val="o"/>
      <w:lvlJc w:val="left"/>
      <w:pPr>
        <w:ind w:left="5760" w:hanging="360"/>
      </w:pPr>
      <w:rPr>
        <w:rFonts w:ascii="Courier New" w:hAnsi="Courier New" w:hint="default"/>
      </w:rPr>
    </w:lvl>
    <w:lvl w:ilvl="8" w:tplc="374AA14C">
      <w:start w:val="1"/>
      <w:numFmt w:val="bullet"/>
      <w:lvlText w:val=""/>
      <w:lvlJc w:val="left"/>
      <w:pPr>
        <w:ind w:left="6480" w:hanging="360"/>
      </w:pPr>
      <w:rPr>
        <w:rFonts w:ascii="Wingdings" w:hAnsi="Wingdings" w:hint="default"/>
      </w:rPr>
    </w:lvl>
  </w:abstractNum>
  <w:abstractNum w:abstractNumId="12" w15:restartNumberingAfterBreak="0">
    <w:nsid w:val="37450B48"/>
    <w:multiLevelType w:val="hybridMultilevel"/>
    <w:tmpl w:val="06625D32"/>
    <w:lvl w:ilvl="0" w:tplc="993E6F6C">
      <w:start w:val="1"/>
      <w:numFmt w:val="bullet"/>
      <w:lvlText w:val=""/>
      <w:lvlJc w:val="left"/>
      <w:pPr>
        <w:ind w:left="720" w:hanging="360"/>
      </w:pPr>
      <w:rPr>
        <w:rFonts w:ascii="Symbol" w:hAnsi="Symbol" w:hint="default"/>
      </w:rPr>
    </w:lvl>
    <w:lvl w:ilvl="1" w:tplc="E9B0CDC0">
      <w:start w:val="1"/>
      <w:numFmt w:val="bullet"/>
      <w:lvlText w:val="o"/>
      <w:lvlJc w:val="left"/>
      <w:pPr>
        <w:ind w:left="1440" w:hanging="360"/>
      </w:pPr>
      <w:rPr>
        <w:rFonts w:ascii="Courier New" w:hAnsi="Courier New" w:hint="default"/>
      </w:rPr>
    </w:lvl>
    <w:lvl w:ilvl="2" w:tplc="B4247034">
      <w:start w:val="1"/>
      <w:numFmt w:val="bullet"/>
      <w:lvlText w:val=""/>
      <w:lvlJc w:val="left"/>
      <w:pPr>
        <w:ind w:left="2160" w:hanging="360"/>
      </w:pPr>
      <w:rPr>
        <w:rFonts w:ascii="Wingdings" w:hAnsi="Wingdings" w:hint="default"/>
      </w:rPr>
    </w:lvl>
    <w:lvl w:ilvl="3" w:tplc="002E52FC">
      <w:start w:val="1"/>
      <w:numFmt w:val="bullet"/>
      <w:lvlText w:val=""/>
      <w:lvlJc w:val="left"/>
      <w:pPr>
        <w:ind w:left="2880" w:hanging="360"/>
      </w:pPr>
      <w:rPr>
        <w:rFonts w:ascii="Symbol" w:hAnsi="Symbol" w:hint="default"/>
      </w:rPr>
    </w:lvl>
    <w:lvl w:ilvl="4" w:tplc="F6548604">
      <w:start w:val="1"/>
      <w:numFmt w:val="bullet"/>
      <w:lvlText w:val="o"/>
      <w:lvlJc w:val="left"/>
      <w:pPr>
        <w:ind w:left="3600" w:hanging="360"/>
      </w:pPr>
      <w:rPr>
        <w:rFonts w:ascii="Courier New" w:hAnsi="Courier New" w:hint="default"/>
      </w:rPr>
    </w:lvl>
    <w:lvl w:ilvl="5" w:tplc="BD1A2F28">
      <w:start w:val="1"/>
      <w:numFmt w:val="bullet"/>
      <w:lvlText w:val=""/>
      <w:lvlJc w:val="left"/>
      <w:pPr>
        <w:ind w:left="4320" w:hanging="360"/>
      </w:pPr>
      <w:rPr>
        <w:rFonts w:ascii="Wingdings" w:hAnsi="Wingdings" w:hint="default"/>
      </w:rPr>
    </w:lvl>
    <w:lvl w:ilvl="6" w:tplc="6B96DC12">
      <w:start w:val="1"/>
      <w:numFmt w:val="bullet"/>
      <w:lvlText w:val=""/>
      <w:lvlJc w:val="left"/>
      <w:pPr>
        <w:ind w:left="5040" w:hanging="360"/>
      </w:pPr>
      <w:rPr>
        <w:rFonts w:ascii="Symbol" w:hAnsi="Symbol" w:hint="default"/>
      </w:rPr>
    </w:lvl>
    <w:lvl w:ilvl="7" w:tplc="29F29C70">
      <w:start w:val="1"/>
      <w:numFmt w:val="bullet"/>
      <w:lvlText w:val="o"/>
      <w:lvlJc w:val="left"/>
      <w:pPr>
        <w:ind w:left="5760" w:hanging="360"/>
      </w:pPr>
      <w:rPr>
        <w:rFonts w:ascii="Courier New" w:hAnsi="Courier New" w:hint="default"/>
      </w:rPr>
    </w:lvl>
    <w:lvl w:ilvl="8" w:tplc="FE4A02EE">
      <w:start w:val="1"/>
      <w:numFmt w:val="bullet"/>
      <w:lvlText w:val=""/>
      <w:lvlJc w:val="left"/>
      <w:pPr>
        <w:ind w:left="6480" w:hanging="360"/>
      </w:pPr>
      <w:rPr>
        <w:rFonts w:ascii="Wingdings" w:hAnsi="Wingdings" w:hint="default"/>
      </w:rPr>
    </w:lvl>
  </w:abstractNum>
  <w:abstractNum w:abstractNumId="13" w15:restartNumberingAfterBreak="0">
    <w:nsid w:val="37BB3DA8"/>
    <w:multiLevelType w:val="hybridMultilevel"/>
    <w:tmpl w:val="FFFFFFFF"/>
    <w:lvl w:ilvl="0" w:tplc="0734D4DE">
      <w:start w:val="1"/>
      <w:numFmt w:val="bullet"/>
      <w:lvlText w:val="-"/>
      <w:lvlJc w:val="left"/>
      <w:pPr>
        <w:ind w:left="720" w:hanging="360"/>
      </w:pPr>
      <w:rPr>
        <w:rFonts w:ascii="Calibri" w:hAnsi="Calibri" w:hint="default"/>
      </w:rPr>
    </w:lvl>
    <w:lvl w:ilvl="1" w:tplc="C426661E">
      <w:start w:val="1"/>
      <w:numFmt w:val="bullet"/>
      <w:lvlText w:val="o"/>
      <w:lvlJc w:val="left"/>
      <w:pPr>
        <w:ind w:left="1440" w:hanging="360"/>
      </w:pPr>
      <w:rPr>
        <w:rFonts w:ascii="Courier New" w:hAnsi="Courier New" w:hint="default"/>
      </w:rPr>
    </w:lvl>
    <w:lvl w:ilvl="2" w:tplc="ED58D9A6">
      <w:start w:val="1"/>
      <w:numFmt w:val="bullet"/>
      <w:lvlText w:val=""/>
      <w:lvlJc w:val="left"/>
      <w:pPr>
        <w:ind w:left="2160" w:hanging="360"/>
      </w:pPr>
      <w:rPr>
        <w:rFonts w:ascii="Wingdings" w:hAnsi="Wingdings" w:hint="default"/>
      </w:rPr>
    </w:lvl>
    <w:lvl w:ilvl="3" w:tplc="3C62063A">
      <w:start w:val="1"/>
      <w:numFmt w:val="bullet"/>
      <w:lvlText w:val=""/>
      <w:lvlJc w:val="left"/>
      <w:pPr>
        <w:ind w:left="2880" w:hanging="360"/>
      </w:pPr>
      <w:rPr>
        <w:rFonts w:ascii="Symbol" w:hAnsi="Symbol" w:hint="default"/>
      </w:rPr>
    </w:lvl>
    <w:lvl w:ilvl="4" w:tplc="5042893A">
      <w:start w:val="1"/>
      <w:numFmt w:val="bullet"/>
      <w:lvlText w:val="o"/>
      <w:lvlJc w:val="left"/>
      <w:pPr>
        <w:ind w:left="3600" w:hanging="360"/>
      </w:pPr>
      <w:rPr>
        <w:rFonts w:ascii="Courier New" w:hAnsi="Courier New" w:hint="default"/>
      </w:rPr>
    </w:lvl>
    <w:lvl w:ilvl="5" w:tplc="F0D005A0">
      <w:start w:val="1"/>
      <w:numFmt w:val="bullet"/>
      <w:lvlText w:val=""/>
      <w:lvlJc w:val="left"/>
      <w:pPr>
        <w:ind w:left="4320" w:hanging="360"/>
      </w:pPr>
      <w:rPr>
        <w:rFonts w:ascii="Wingdings" w:hAnsi="Wingdings" w:hint="default"/>
      </w:rPr>
    </w:lvl>
    <w:lvl w:ilvl="6" w:tplc="46FCC54A">
      <w:start w:val="1"/>
      <w:numFmt w:val="bullet"/>
      <w:lvlText w:val=""/>
      <w:lvlJc w:val="left"/>
      <w:pPr>
        <w:ind w:left="5040" w:hanging="360"/>
      </w:pPr>
      <w:rPr>
        <w:rFonts w:ascii="Symbol" w:hAnsi="Symbol" w:hint="default"/>
      </w:rPr>
    </w:lvl>
    <w:lvl w:ilvl="7" w:tplc="31EC9370">
      <w:start w:val="1"/>
      <w:numFmt w:val="bullet"/>
      <w:lvlText w:val="o"/>
      <w:lvlJc w:val="left"/>
      <w:pPr>
        <w:ind w:left="5760" w:hanging="360"/>
      </w:pPr>
      <w:rPr>
        <w:rFonts w:ascii="Courier New" w:hAnsi="Courier New" w:hint="default"/>
      </w:rPr>
    </w:lvl>
    <w:lvl w:ilvl="8" w:tplc="9FC4CE34">
      <w:start w:val="1"/>
      <w:numFmt w:val="bullet"/>
      <w:lvlText w:val=""/>
      <w:lvlJc w:val="left"/>
      <w:pPr>
        <w:ind w:left="6480" w:hanging="360"/>
      </w:pPr>
      <w:rPr>
        <w:rFonts w:ascii="Wingdings" w:hAnsi="Wingdings" w:hint="default"/>
      </w:rPr>
    </w:lvl>
  </w:abstractNum>
  <w:abstractNum w:abstractNumId="14" w15:restartNumberingAfterBreak="0">
    <w:nsid w:val="391641CE"/>
    <w:multiLevelType w:val="hybridMultilevel"/>
    <w:tmpl w:val="87B0DBFC"/>
    <w:lvl w:ilvl="0" w:tplc="ECE25DFE">
      <w:start w:val="1"/>
      <w:numFmt w:val="bullet"/>
      <w:lvlText w:val=""/>
      <w:lvlJc w:val="left"/>
      <w:pPr>
        <w:ind w:left="720" w:hanging="360"/>
      </w:pPr>
      <w:rPr>
        <w:rFonts w:ascii="Symbol" w:hAnsi="Symbol" w:hint="default"/>
      </w:rPr>
    </w:lvl>
    <w:lvl w:ilvl="1" w:tplc="67DE4836">
      <w:start w:val="1"/>
      <w:numFmt w:val="bullet"/>
      <w:lvlText w:val="o"/>
      <w:lvlJc w:val="left"/>
      <w:pPr>
        <w:ind w:left="1440" w:hanging="360"/>
      </w:pPr>
      <w:rPr>
        <w:rFonts w:ascii="Courier New" w:hAnsi="Courier New" w:hint="default"/>
      </w:rPr>
    </w:lvl>
    <w:lvl w:ilvl="2" w:tplc="8CA65288">
      <w:start w:val="1"/>
      <w:numFmt w:val="bullet"/>
      <w:lvlText w:val=""/>
      <w:lvlJc w:val="left"/>
      <w:pPr>
        <w:ind w:left="2160" w:hanging="360"/>
      </w:pPr>
      <w:rPr>
        <w:rFonts w:ascii="Wingdings" w:hAnsi="Wingdings" w:hint="default"/>
      </w:rPr>
    </w:lvl>
    <w:lvl w:ilvl="3" w:tplc="93B06D3E">
      <w:start w:val="1"/>
      <w:numFmt w:val="bullet"/>
      <w:lvlText w:val=""/>
      <w:lvlJc w:val="left"/>
      <w:pPr>
        <w:ind w:left="2880" w:hanging="360"/>
      </w:pPr>
      <w:rPr>
        <w:rFonts w:ascii="Symbol" w:hAnsi="Symbol" w:hint="default"/>
      </w:rPr>
    </w:lvl>
    <w:lvl w:ilvl="4" w:tplc="54C2129C">
      <w:start w:val="1"/>
      <w:numFmt w:val="bullet"/>
      <w:lvlText w:val="o"/>
      <w:lvlJc w:val="left"/>
      <w:pPr>
        <w:ind w:left="3600" w:hanging="360"/>
      </w:pPr>
      <w:rPr>
        <w:rFonts w:ascii="Courier New" w:hAnsi="Courier New" w:hint="default"/>
      </w:rPr>
    </w:lvl>
    <w:lvl w:ilvl="5" w:tplc="458215E8">
      <w:start w:val="1"/>
      <w:numFmt w:val="bullet"/>
      <w:lvlText w:val=""/>
      <w:lvlJc w:val="left"/>
      <w:pPr>
        <w:ind w:left="4320" w:hanging="360"/>
      </w:pPr>
      <w:rPr>
        <w:rFonts w:ascii="Wingdings" w:hAnsi="Wingdings" w:hint="default"/>
      </w:rPr>
    </w:lvl>
    <w:lvl w:ilvl="6" w:tplc="B6707768">
      <w:start w:val="1"/>
      <w:numFmt w:val="bullet"/>
      <w:lvlText w:val=""/>
      <w:lvlJc w:val="left"/>
      <w:pPr>
        <w:ind w:left="5040" w:hanging="360"/>
      </w:pPr>
      <w:rPr>
        <w:rFonts w:ascii="Symbol" w:hAnsi="Symbol" w:hint="default"/>
      </w:rPr>
    </w:lvl>
    <w:lvl w:ilvl="7" w:tplc="76505716">
      <w:start w:val="1"/>
      <w:numFmt w:val="bullet"/>
      <w:lvlText w:val="o"/>
      <w:lvlJc w:val="left"/>
      <w:pPr>
        <w:ind w:left="5760" w:hanging="360"/>
      </w:pPr>
      <w:rPr>
        <w:rFonts w:ascii="Courier New" w:hAnsi="Courier New" w:hint="default"/>
      </w:rPr>
    </w:lvl>
    <w:lvl w:ilvl="8" w:tplc="6392473E">
      <w:start w:val="1"/>
      <w:numFmt w:val="bullet"/>
      <w:lvlText w:val=""/>
      <w:lvlJc w:val="left"/>
      <w:pPr>
        <w:ind w:left="6480" w:hanging="360"/>
      </w:pPr>
      <w:rPr>
        <w:rFonts w:ascii="Wingdings" w:hAnsi="Wingdings" w:hint="default"/>
      </w:rPr>
    </w:lvl>
  </w:abstractNum>
  <w:abstractNum w:abstractNumId="15" w15:restartNumberingAfterBreak="0">
    <w:nsid w:val="3B6969D0"/>
    <w:multiLevelType w:val="hybridMultilevel"/>
    <w:tmpl w:val="45BA4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082F90"/>
    <w:multiLevelType w:val="hybridMultilevel"/>
    <w:tmpl w:val="D22C8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C4576F"/>
    <w:multiLevelType w:val="hybridMultilevel"/>
    <w:tmpl w:val="E75C56FE"/>
    <w:lvl w:ilvl="0" w:tplc="A816C106">
      <w:start w:val="1"/>
      <w:numFmt w:val="bullet"/>
      <w:lvlText w:val=""/>
      <w:lvlJc w:val="left"/>
      <w:pPr>
        <w:ind w:left="720" w:hanging="360"/>
      </w:pPr>
      <w:rPr>
        <w:rFonts w:ascii="Symbol" w:hAnsi="Symbol" w:hint="default"/>
      </w:rPr>
    </w:lvl>
    <w:lvl w:ilvl="1" w:tplc="A10A7A20">
      <w:start w:val="1"/>
      <w:numFmt w:val="bullet"/>
      <w:lvlText w:val="o"/>
      <w:lvlJc w:val="left"/>
      <w:pPr>
        <w:ind w:left="1440" w:hanging="360"/>
      </w:pPr>
      <w:rPr>
        <w:rFonts w:ascii="Courier New" w:hAnsi="Courier New" w:hint="default"/>
      </w:rPr>
    </w:lvl>
    <w:lvl w:ilvl="2" w:tplc="B874C2D6">
      <w:start w:val="1"/>
      <w:numFmt w:val="bullet"/>
      <w:lvlText w:val=""/>
      <w:lvlJc w:val="left"/>
      <w:pPr>
        <w:ind w:left="2160" w:hanging="360"/>
      </w:pPr>
      <w:rPr>
        <w:rFonts w:ascii="Wingdings" w:hAnsi="Wingdings" w:hint="default"/>
      </w:rPr>
    </w:lvl>
    <w:lvl w:ilvl="3" w:tplc="34B43498">
      <w:start w:val="1"/>
      <w:numFmt w:val="bullet"/>
      <w:lvlText w:val=""/>
      <w:lvlJc w:val="left"/>
      <w:pPr>
        <w:ind w:left="2880" w:hanging="360"/>
      </w:pPr>
      <w:rPr>
        <w:rFonts w:ascii="Symbol" w:hAnsi="Symbol" w:hint="default"/>
      </w:rPr>
    </w:lvl>
    <w:lvl w:ilvl="4" w:tplc="30B891E6">
      <w:start w:val="1"/>
      <w:numFmt w:val="bullet"/>
      <w:lvlText w:val="o"/>
      <w:lvlJc w:val="left"/>
      <w:pPr>
        <w:ind w:left="3600" w:hanging="360"/>
      </w:pPr>
      <w:rPr>
        <w:rFonts w:ascii="Courier New" w:hAnsi="Courier New" w:hint="default"/>
      </w:rPr>
    </w:lvl>
    <w:lvl w:ilvl="5" w:tplc="99AA9C24">
      <w:start w:val="1"/>
      <w:numFmt w:val="bullet"/>
      <w:lvlText w:val=""/>
      <w:lvlJc w:val="left"/>
      <w:pPr>
        <w:ind w:left="4320" w:hanging="360"/>
      </w:pPr>
      <w:rPr>
        <w:rFonts w:ascii="Wingdings" w:hAnsi="Wingdings" w:hint="default"/>
      </w:rPr>
    </w:lvl>
    <w:lvl w:ilvl="6" w:tplc="807E01A8">
      <w:start w:val="1"/>
      <w:numFmt w:val="bullet"/>
      <w:lvlText w:val=""/>
      <w:lvlJc w:val="left"/>
      <w:pPr>
        <w:ind w:left="5040" w:hanging="360"/>
      </w:pPr>
      <w:rPr>
        <w:rFonts w:ascii="Symbol" w:hAnsi="Symbol" w:hint="default"/>
      </w:rPr>
    </w:lvl>
    <w:lvl w:ilvl="7" w:tplc="D9902100">
      <w:start w:val="1"/>
      <w:numFmt w:val="bullet"/>
      <w:lvlText w:val="o"/>
      <w:lvlJc w:val="left"/>
      <w:pPr>
        <w:ind w:left="5760" w:hanging="360"/>
      </w:pPr>
      <w:rPr>
        <w:rFonts w:ascii="Courier New" w:hAnsi="Courier New" w:hint="default"/>
      </w:rPr>
    </w:lvl>
    <w:lvl w:ilvl="8" w:tplc="4CA6CF16">
      <w:start w:val="1"/>
      <w:numFmt w:val="bullet"/>
      <w:lvlText w:val=""/>
      <w:lvlJc w:val="left"/>
      <w:pPr>
        <w:ind w:left="6480" w:hanging="360"/>
      </w:pPr>
      <w:rPr>
        <w:rFonts w:ascii="Wingdings" w:hAnsi="Wingdings" w:hint="default"/>
      </w:rPr>
    </w:lvl>
  </w:abstractNum>
  <w:abstractNum w:abstractNumId="18" w15:restartNumberingAfterBreak="0">
    <w:nsid w:val="3DC57768"/>
    <w:multiLevelType w:val="hybridMultilevel"/>
    <w:tmpl w:val="FFFFFFFF"/>
    <w:lvl w:ilvl="0" w:tplc="5D2CEA1C">
      <w:start w:val="2"/>
      <w:numFmt w:val="upperLetter"/>
      <w:lvlText w:val="%1."/>
      <w:lvlJc w:val="left"/>
      <w:pPr>
        <w:ind w:left="720" w:hanging="360"/>
      </w:pPr>
    </w:lvl>
    <w:lvl w:ilvl="1" w:tplc="B4081DAA">
      <w:start w:val="1"/>
      <w:numFmt w:val="lowerLetter"/>
      <w:lvlText w:val="%2."/>
      <w:lvlJc w:val="left"/>
      <w:pPr>
        <w:ind w:left="1440" w:hanging="360"/>
      </w:pPr>
    </w:lvl>
    <w:lvl w:ilvl="2" w:tplc="632E3708">
      <w:start w:val="1"/>
      <w:numFmt w:val="lowerRoman"/>
      <w:lvlText w:val="%3."/>
      <w:lvlJc w:val="right"/>
      <w:pPr>
        <w:ind w:left="2160" w:hanging="180"/>
      </w:pPr>
    </w:lvl>
    <w:lvl w:ilvl="3" w:tplc="9878DFE8">
      <w:start w:val="1"/>
      <w:numFmt w:val="decimal"/>
      <w:lvlText w:val="%4."/>
      <w:lvlJc w:val="left"/>
      <w:pPr>
        <w:ind w:left="2880" w:hanging="360"/>
      </w:pPr>
    </w:lvl>
    <w:lvl w:ilvl="4" w:tplc="5ED0CBA0">
      <w:start w:val="1"/>
      <w:numFmt w:val="lowerLetter"/>
      <w:lvlText w:val="%5."/>
      <w:lvlJc w:val="left"/>
      <w:pPr>
        <w:ind w:left="3600" w:hanging="360"/>
      </w:pPr>
    </w:lvl>
    <w:lvl w:ilvl="5" w:tplc="54A49294">
      <w:start w:val="1"/>
      <w:numFmt w:val="lowerRoman"/>
      <w:lvlText w:val="%6."/>
      <w:lvlJc w:val="right"/>
      <w:pPr>
        <w:ind w:left="4320" w:hanging="180"/>
      </w:pPr>
    </w:lvl>
    <w:lvl w:ilvl="6" w:tplc="E43679C8">
      <w:start w:val="1"/>
      <w:numFmt w:val="decimal"/>
      <w:lvlText w:val="%7."/>
      <w:lvlJc w:val="left"/>
      <w:pPr>
        <w:ind w:left="5040" w:hanging="360"/>
      </w:pPr>
    </w:lvl>
    <w:lvl w:ilvl="7" w:tplc="54129B36">
      <w:start w:val="1"/>
      <w:numFmt w:val="lowerLetter"/>
      <w:lvlText w:val="%8."/>
      <w:lvlJc w:val="left"/>
      <w:pPr>
        <w:ind w:left="5760" w:hanging="360"/>
      </w:pPr>
    </w:lvl>
    <w:lvl w:ilvl="8" w:tplc="EA348FE4">
      <w:start w:val="1"/>
      <w:numFmt w:val="lowerRoman"/>
      <w:lvlText w:val="%9."/>
      <w:lvlJc w:val="right"/>
      <w:pPr>
        <w:ind w:left="6480" w:hanging="180"/>
      </w:pPr>
    </w:lvl>
  </w:abstractNum>
  <w:abstractNum w:abstractNumId="19" w15:restartNumberingAfterBreak="0">
    <w:nsid w:val="3F1A0BEB"/>
    <w:multiLevelType w:val="hybridMultilevel"/>
    <w:tmpl w:val="D7186D38"/>
    <w:lvl w:ilvl="0" w:tplc="8F866FC8">
      <w:start w:val="1"/>
      <w:numFmt w:val="bullet"/>
      <w:lvlText w:val=""/>
      <w:lvlJc w:val="left"/>
      <w:pPr>
        <w:ind w:left="720" w:hanging="360"/>
      </w:pPr>
      <w:rPr>
        <w:rFonts w:ascii="Symbol" w:hAnsi="Symbol" w:hint="default"/>
      </w:rPr>
    </w:lvl>
    <w:lvl w:ilvl="1" w:tplc="EDB6DD46">
      <w:start w:val="1"/>
      <w:numFmt w:val="bullet"/>
      <w:lvlText w:val="o"/>
      <w:lvlJc w:val="left"/>
      <w:pPr>
        <w:ind w:left="1440" w:hanging="360"/>
      </w:pPr>
      <w:rPr>
        <w:rFonts w:ascii="Courier New" w:hAnsi="Courier New" w:hint="default"/>
      </w:rPr>
    </w:lvl>
    <w:lvl w:ilvl="2" w:tplc="6AE43B2E">
      <w:start w:val="1"/>
      <w:numFmt w:val="bullet"/>
      <w:lvlText w:val=""/>
      <w:lvlJc w:val="left"/>
      <w:pPr>
        <w:ind w:left="2160" w:hanging="360"/>
      </w:pPr>
      <w:rPr>
        <w:rFonts w:ascii="Wingdings" w:hAnsi="Wingdings" w:hint="default"/>
      </w:rPr>
    </w:lvl>
    <w:lvl w:ilvl="3" w:tplc="E74011F0">
      <w:start w:val="1"/>
      <w:numFmt w:val="bullet"/>
      <w:lvlText w:val=""/>
      <w:lvlJc w:val="left"/>
      <w:pPr>
        <w:ind w:left="2880" w:hanging="360"/>
      </w:pPr>
      <w:rPr>
        <w:rFonts w:ascii="Symbol" w:hAnsi="Symbol" w:hint="default"/>
      </w:rPr>
    </w:lvl>
    <w:lvl w:ilvl="4" w:tplc="99143A8C">
      <w:start w:val="1"/>
      <w:numFmt w:val="bullet"/>
      <w:lvlText w:val="o"/>
      <w:lvlJc w:val="left"/>
      <w:pPr>
        <w:ind w:left="3600" w:hanging="360"/>
      </w:pPr>
      <w:rPr>
        <w:rFonts w:ascii="Courier New" w:hAnsi="Courier New" w:hint="default"/>
      </w:rPr>
    </w:lvl>
    <w:lvl w:ilvl="5" w:tplc="90D231C2">
      <w:start w:val="1"/>
      <w:numFmt w:val="bullet"/>
      <w:lvlText w:val=""/>
      <w:lvlJc w:val="left"/>
      <w:pPr>
        <w:ind w:left="4320" w:hanging="360"/>
      </w:pPr>
      <w:rPr>
        <w:rFonts w:ascii="Wingdings" w:hAnsi="Wingdings" w:hint="default"/>
      </w:rPr>
    </w:lvl>
    <w:lvl w:ilvl="6" w:tplc="4A5AEB96">
      <w:start w:val="1"/>
      <w:numFmt w:val="bullet"/>
      <w:lvlText w:val=""/>
      <w:lvlJc w:val="left"/>
      <w:pPr>
        <w:ind w:left="5040" w:hanging="360"/>
      </w:pPr>
      <w:rPr>
        <w:rFonts w:ascii="Symbol" w:hAnsi="Symbol" w:hint="default"/>
      </w:rPr>
    </w:lvl>
    <w:lvl w:ilvl="7" w:tplc="9A9A9E26">
      <w:start w:val="1"/>
      <w:numFmt w:val="bullet"/>
      <w:lvlText w:val="o"/>
      <w:lvlJc w:val="left"/>
      <w:pPr>
        <w:ind w:left="5760" w:hanging="360"/>
      </w:pPr>
      <w:rPr>
        <w:rFonts w:ascii="Courier New" w:hAnsi="Courier New" w:hint="default"/>
      </w:rPr>
    </w:lvl>
    <w:lvl w:ilvl="8" w:tplc="891803B0">
      <w:start w:val="1"/>
      <w:numFmt w:val="bullet"/>
      <w:lvlText w:val=""/>
      <w:lvlJc w:val="left"/>
      <w:pPr>
        <w:ind w:left="6480" w:hanging="360"/>
      </w:pPr>
      <w:rPr>
        <w:rFonts w:ascii="Wingdings" w:hAnsi="Wingdings" w:hint="default"/>
      </w:rPr>
    </w:lvl>
  </w:abstractNum>
  <w:abstractNum w:abstractNumId="20" w15:restartNumberingAfterBreak="0">
    <w:nsid w:val="41551508"/>
    <w:multiLevelType w:val="hybridMultilevel"/>
    <w:tmpl w:val="FFFFFFFF"/>
    <w:lvl w:ilvl="0" w:tplc="FFFFFFFF">
      <w:start w:val="1"/>
      <w:numFmt w:val="decimal"/>
      <w:lvlText w:val="%1."/>
      <w:lvlJc w:val="left"/>
      <w:pPr>
        <w:ind w:left="720" w:hanging="360"/>
      </w:pPr>
    </w:lvl>
    <w:lvl w:ilvl="1" w:tplc="F8C8D4DC">
      <w:start w:val="1"/>
      <w:numFmt w:val="lowerLetter"/>
      <w:lvlText w:val="%2."/>
      <w:lvlJc w:val="left"/>
      <w:pPr>
        <w:ind w:left="1440" w:hanging="360"/>
      </w:pPr>
    </w:lvl>
    <w:lvl w:ilvl="2" w:tplc="99DAEB28">
      <w:start w:val="1"/>
      <w:numFmt w:val="lowerRoman"/>
      <w:lvlText w:val="%3."/>
      <w:lvlJc w:val="right"/>
      <w:pPr>
        <w:ind w:left="2160" w:hanging="180"/>
      </w:pPr>
    </w:lvl>
    <w:lvl w:ilvl="3" w:tplc="E0D28654">
      <w:start w:val="1"/>
      <w:numFmt w:val="decimal"/>
      <w:lvlText w:val="%4."/>
      <w:lvlJc w:val="left"/>
      <w:pPr>
        <w:ind w:left="2880" w:hanging="360"/>
      </w:pPr>
    </w:lvl>
    <w:lvl w:ilvl="4" w:tplc="E0BE88C4">
      <w:start w:val="1"/>
      <w:numFmt w:val="lowerLetter"/>
      <w:lvlText w:val="%5."/>
      <w:lvlJc w:val="left"/>
      <w:pPr>
        <w:ind w:left="3600" w:hanging="360"/>
      </w:pPr>
    </w:lvl>
    <w:lvl w:ilvl="5" w:tplc="438CE0FE">
      <w:start w:val="1"/>
      <w:numFmt w:val="lowerRoman"/>
      <w:lvlText w:val="%6."/>
      <w:lvlJc w:val="right"/>
      <w:pPr>
        <w:ind w:left="4320" w:hanging="180"/>
      </w:pPr>
    </w:lvl>
    <w:lvl w:ilvl="6" w:tplc="015EE2A6">
      <w:start w:val="1"/>
      <w:numFmt w:val="decimal"/>
      <w:lvlText w:val="%7."/>
      <w:lvlJc w:val="left"/>
      <w:pPr>
        <w:ind w:left="5040" w:hanging="360"/>
      </w:pPr>
    </w:lvl>
    <w:lvl w:ilvl="7" w:tplc="9C24BE36">
      <w:start w:val="1"/>
      <w:numFmt w:val="lowerLetter"/>
      <w:lvlText w:val="%8."/>
      <w:lvlJc w:val="left"/>
      <w:pPr>
        <w:ind w:left="5760" w:hanging="360"/>
      </w:pPr>
    </w:lvl>
    <w:lvl w:ilvl="8" w:tplc="BD90F724">
      <w:start w:val="1"/>
      <w:numFmt w:val="lowerRoman"/>
      <w:lvlText w:val="%9."/>
      <w:lvlJc w:val="right"/>
      <w:pPr>
        <w:ind w:left="6480" w:hanging="180"/>
      </w:pPr>
    </w:lvl>
  </w:abstractNum>
  <w:abstractNum w:abstractNumId="21" w15:restartNumberingAfterBreak="0">
    <w:nsid w:val="461843F8"/>
    <w:multiLevelType w:val="hybridMultilevel"/>
    <w:tmpl w:val="FFFFFFFF"/>
    <w:lvl w:ilvl="0" w:tplc="A44461F8">
      <w:start w:val="1"/>
      <w:numFmt w:val="bullet"/>
      <w:lvlText w:val=""/>
      <w:lvlJc w:val="left"/>
      <w:pPr>
        <w:ind w:left="720" w:hanging="360"/>
      </w:pPr>
      <w:rPr>
        <w:rFonts w:ascii="Symbol" w:hAnsi="Symbol" w:hint="default"/>
      </w:rPr>
    </w:lvl>
    <w:lvl w:ilvl="1" w:tplc="F828D698">
      <w:start w:val="1"/>
      <w:numFmt w:val="bullet"/>
      <w:lvlText w:val="o"/>
      <w:lvlJc w:val="left"/>
      <w:pPr>
        <w:ind w:left="1440" w:hanging="360"/>
      </w:pPr>
      <w:rPr>
        <w:rFonts w:ascii="Courier New" w:hAnsi="Courier New" w:hint="default"/>
      </w:rPr>
    </w:lvl>
    <w:lvl w:ilvl="2" w:tplc="247C10B8">
      <w:start w:val="1"/>
      <w:numFmt w:val="bullet"/>
      <w:lvlText w:val=""/>
      <w:lvlJc w:val="left"/>
      <w:pPr>
        <w:ind w:left="2160" w:hanging="360"/>
      </w:pPr>
      <w:rPr>
        <w:rFonts w:ascii="Wingdings" w:hAnsi="Wingdings" w:hint="default"/>
      </w:rPr>
    </w:lvl>
    <w:lvl w:ilvl="3" w:tplc="A28AF472">
      <w:start w:val="1"/>
      <w:numFmt w:val="bullet"/>
      <w:lvlText w:val=""/>
      <w:lvlJc w:val="left"/>
      <w:pPr>
        <w:ind w:left="2880" w:hanging="360"/>
      </w:pPr>
      <w:rPr>
        <w:rFonts w:ascii="Symbol" w:hAnsi="Symbol" w:hint="default"/>
      </w:rPr>
    </w:lvl>
    <w:lvl w:ilvl="4" w:tplc="4F1A30D2">
      <w:start w:val="1"/>
      <w:numFmt w:val="bullet"/>
      <w:lvlText w:val="o"/>
      <w:lvlJc w:val="left"/>
      <w:pPr>
        <w:ind w:left="3600" w:hanging="360"/>
      </w:pPr>
      <w:rPr>
        <w:rFonts w:ascii="Courier New" w:hAnsi="Courier New" w:hint="default"/>
      </w:rPr>
    </w:lvl>
    <w:lvl w:ilvl="5" w:tplc="6930BD42">
      <w:start w:val="1"/>
      <w:numFmt w:val="bullet"/>
      <w:lvlText w:val=""/>
      <w:lvlJc w:val="left"/>
      <w:pPr>
        <w:ind w:left="4320" w:hanging="360"/>
      </w:pPr>
      <w:rPr>
        <w:rFonts w:ascii="Wingdings" w:hAnsi="Wingdings" w:hint="default"/>
      </w:rPr>
    </w:lvl>
    <w:lvl w:ilvl="6" w:tplc="334AFCC6">
      <w:start w:val="1"/>
      <w:numFmt w:val="bullet"/>
      <w:lvlText w:val=""/>
      <w:lvlJc w:val="left"/>
      <w:pPr>
        <w:ind w:left="5040" w:hanging="360"/>
      </w:pPr>
      <w:rPr>
        <w:rFonts w:ascii="Symbol" w:hAnsi="Symbol" w:hint="default"/>
      </w:rPr>
    </w:lvl>
    <w:lvl w:ilvl="7" w:tplc="E8BCF1D0">
      <w:start w:val="1"/>
      <w:numFmt w:val="bullet"/>
      <w:lvlText w:val="o"/>
      <w:lvlJc w:val="left"/>
      <w:pPr>
        <w:ind w:left="5760" w:hanging="360"/>
      </w:pPr>
      <w:rPr>
        <w:rFonts w:ascii="Courier New" w:hAnsi="Courier New" w:hint="default"/>
      </w:rPr>
    </w:lvl>
    <w:lvl w:ilvl="8" w:tplc="6D34BC00">
      <w:start w:val="1"/>
      <w:numFmt w:val="bullet"/>
      <w:lvlText w:val=""/>
      <w:lvlJc w:val="left"/>
      <w:pPr>
        <w:ind w:left="6480" w:hanging="360"/>
      </w:pPr>
      <w:rPr>
        <w:rFonts w:ascii="Wingdings" w:hAnsi="Wingdings" w:hint="default"/>
      </w:rPr>
    </w:lvl>
  </w:abstractNum>
  <w:abstractNum w:abstractNumId="22" w15:restartNumberingAfterBreak="0">
    <w:nsid w:val="4D17229E"/>
    <w:multiLevelType w:val="hybridMultilevel"/>
    <w:tmpl w:val="6AA48EDA"/>
    <w:lvl w:ilvl="0" w:tplc="AC7CAB88">
      <w:start w:val="1"/>
      <w:numFmt w:val="decimal"/>
      <w:lvlText w:val="%1."/>
      <w:lvlJc w:val="left"/>
      <w:pPr>
        <w:ind w:left="720" w:hanging="360"/>
      </w:pPr>
    </w:lvl>
    <w:lvl w:ilvl="1" w:tplc="222EA4E6">
      <w:start w:val="1"/>
      <w:numFmt w:val="lowerLetter"/>
      <w:lvlText w:val="%2."/>
      <w:lvlJc w:val="left"/>
      <w:pPr>
        <w:ind w:left="1440" w:hanging="360"/>
      </w:pPr>
    </w:lvl>
    <w:lvl w:ilvl="2" w:tplc="A0AC8DAE">
      <w:start w:val="1"/>
      <w:numFmt w:val="lowerRoman"/>
      <w:lvlText w:val="%3."/>
      <w:lvlJc w:val="right"/>
      <w:pPr>
        <w:ind w:left="2160" w:hanging="180"/>
      </w:pPr>
    </w:lvl>
    <w:lvl w:ilvl="3" w:tplc="B34E4D86">
      <w:start w:val="1"/>
      <w:numFmt w:val="decimal"/>
      <w:lvlText w:val="%4."/>
      <w:lvlJc w:val="left"/>
      <w:pPr>
        <w:ind w:left="2880" w:hanging="360"/>
      </w:pPr>
    </w:lvl>
    <w:lvl w:ilvl="4" w:tplc="728E1170">
      <w:start w:val="1"/>
      <w:numFmt w:val="lowerLetter"/>
      <w:lvlText w:val="%5."/>
      <w:lvlJc w:val="left"/>
      <w:pPr>
        <w:ind w:left="3600" w:hanging="360"/>
      </w:pPr>
    </w:lvl>
    <w:lvl w:ilvl="5" w:tplc="6672BF1C">
      <w:start w:val="1"/>
      <w:numFmt w:val="lowerRoman"/>
      <w:lvlText w:val="%6."/>
      <w:lvlJc w:val="right"/>
      <w:pPr>
        <w:ind w:left="4320" w:hanging="180"/>
      </w:pPr>
    </w:lvl>
    <w:lvl w:ilvl="6" w:tplc="12966DA6">
      <w:start w:val="1"/>
      <w:numFmt w:val="decimal"/>
      <w:lvlText w:val="%7."/>
      <w:lvlJc w:val="left"/>
      <w:pPr>
        <w:ind w:left="5040" w:hanging="360"/>
      </w:pPr>
    </w:lvl>
    <w:lvl w:ilvl="7" w:tplc="E56AAAEA">
      <w:start w:val="1"/>
      <w:numFmt w:val="lowerLetter"/>
      <w:lvlText w:val="%8."/>
      <w:lvlJc w:val="left"/>
      <w:pPr>
        <w:ind w:left="5760" w:hanging="360"/>
      </w:pPr>
    </w:lvl>
    <w:lvl w:ilvl="8" w:tplc="7BAA9980">
      <w:start w:val="1"/>
      <w:numFmt w:val="lowerRoman"/>
      <w:lvlText w:val="%9."/>
      <w:lvlJc w:val="right"/>
      <w:pPr>
        <w:ind w:left="6480" w:hanging="180"/>
      </w:pPr>
    </w:lvl>
  </w:abstractNum>
  <w:abstractNum w:abstractNumId="23" w15:restartNumberingAfterBreak="0">
    <w:nsid w:val="552F2585"/>
    <w:multiLevelType w:val="hybridMultilevel"/>
    <w:tmpl w:val="0F3CEDA2"/>
    <w:lvl w:ilvl="0" w:tplc="04D83532">
      <w:start w:val="1"/>
      <w:numFmt w:val="bullet"/>
      <w:lvlText w:val="-"/>
      <w:lvlJc w:val="left"/>
      <w:pPr>
        <w:ind w:left="720" w:hanging="360"/>
      </w:pPr>
      <w:rPr>
        <w:rFonts w:ascii="Calibri" w:hAnsi="Calibri" w:hint="default"/>
      </w:rPr>
    </w:lvl>
    <w:lvl w:ilvl="1" w:tplc="21E4A8A0">
      <w:start w:val="1"/>
      <w:numFmt w:val="bullet"/>
      <w:lvlText w:val="o"/>
      <w:lvlJc w:val="left"/>
      <w:pPr>
        <w:ind w:left="1440" w:hanging="360"/>
      </w:pPr>
      <w:rPr>
        <w:rFonts w:ascii="Courier New" w:hAnsi="Courier New" w:hint="default"/>
      </w:rPr>
    </w:lvl>
    <w:lvl w:ilvl="2" w:tplc="85DE2BA6">
      <w:start w:val="1"/>
      <w:numFmt w:val="bullet"/>
      <w:lvlText w:val=""/>
      <w:lvlJc w:val="left"/>
      <w:pPr>
        <w:ind w:left="2160" w:hanging="360"/>
      </w:pPr>
      <w:rPr>
        <w:rFonts w:ascii="Wingdings" w:hAnsi="Wingdings" w:hint="default"/>
      </w:rPr>
    </w:lvl>
    <w:lvl w:ilvl="3" w:tplc="C9AAFCEE">
      <w:start w:val="1"/>
      <w:numFmt w:val="bullet"/>
      <w:lvlText w:val=""/>
      <w:lvlJc w:val="left"/>
      <w:pPr>
        <w:ind w:left="2880" w:hanging="360"/>
      </w:pPr>
      <w:rPr>
        <w:rFonts w:ascii="Symbol" w:hAnsi="Symbol" w:hint="default"/>
      </w:rPr>
    </w:lvl>
    <w:lvl w:ilvl="4" w:tplc="04E421FA">
      <w:start w:val="1"/>
      <w:numFmt w:val="bullet"/>
      <w:lvlText w:val="o"/>
      <w:lvlJc w:val="left"/>
      <w:pPr>
        <w:ind w:left="3600" w:hanging="360"/>
      </w:pPr>
      <w:rPr>
        <w:rFonts w:ascii="Courier New" w:hAnsi="Courier New" w:hint="default"/>
      </w:rPr>
    </w:lvl>
    <w:lvl w:ilvl="5" w:tplc="DD908186">
      <w:start w:val="1"/>
      <w:numFmt w:val="bullet"/>
      <w:lvlText w:val=""/>
      <w:lvlJc w:val="left"/>
      <w:pPr>
        <w:ind w:left="4320" w:hanging="360"/>
      </w:pPr>
      <w:rPr>
        <w:rFonts w:ascii="Wingdings" w:hAnsi="Wingdings" w:hint="default"/>
      </w:rPr>
    </w:lvl>
    <w:lvl w:ilvl="6" w:tplc="62FAA52E">
      <w:start w:val="1"/>
      <w:numFmt w:val="bullet"/>
      <w:lvlText w:val=""/>
      <w:lvlJc w:val="left"/>
      <w:pPr>
        <w:ind w:left="5040" w:hanging="360"/>
      </w:pPr>
      <w:rPr>
        <w:rFonts w:ascii="Symbol" w:hAnsi="Symbol" w:hint="default"/>
      </w:rPr>
    </w:lvl>
    <w:lvl w:ilvl="7" w:tplc="888AAFD8">
      <w:start w:val="1"/>
      <w:numFmt w:val="bullet"/>
      <w:lvlText w:val="o"/>
      <w:lvlJc w:val="left"/>
      <w:pPr>
        <w:ind w:left="5760" w:hanging="360"/>
      </w:pPr>
      <w:rPr>
        <w:rFonts w:ascii="Courier New" w:hAnsi="Courier New" w:hint="default"/>
      </w:rPr>
    </w:lvl>
    <w:lvl w:ilvl="8" w:tplc="A2D65D44">
      <w:start w:val="1"/>
      <w:numFmt w:val="bullet"/>
      <w:lvlText w:val=""/>
      <w:lvlJc w:val="left"/>
      <w:pPr>
        <w:ind w:left="6480" w:hanging="360"/>
      </w:pPr>
      <w:rPr>
        <w:rFonts w:ascii="Wingdings" w:hAnsi="Wingdings" w:hint="default"/>
      </w:rPr>
    </w:lvl>
  </w:abstractNum>
  <w:abstractNum w:abstractNumId="24" w15:restartNumberingAfterBreak="0">
    <w:nsid w:val="599E4B58"/>
    <w:multiLevelType w:val="hybridMultilevel"/>
    <w:tmpl w:val="4A68E83C"/>
    <w:lvl w:ilvl="0" w:tplc="E35CF90A">
      <w:start w:val="1"/>
      <w:numFmt w:val="bullet"/>
      <w:lvlText w:val=""/>
      <w:lvlJc w:val="left"/>
      <w:pPr>
        <w:ind w:left="720" w:hanging="360"/>
      </w:pPr>
      <w:rPr>
        <w:rFonts w:ascii="Symbol" w:hAnsi="Symbol" w:hint="default"/>
      </w:rPr>
    </w:lvl>
    <w:lvl w:ilvl="1" w:tplc="9014ED5A">
      <w:start w:val="1"/>
      <w:numFmt w:val="bullet"/>
      <w:lvlText w:val="o"/>
      <w:lvlJc w:val="left"/>
      <w:pPr>
        <w:ind w:left="1440" w:hanging="360"/>
      </w:pPr>
      <w:rPr>
        <w:rFonts w:ascii="Courier New" w:hAnsi="Courier New" w:hint="default"/>
      </w:rPr>
    </w:lvl>
    <w:lvl w:ilvl="2" w:tplc="4B5804A6">
      <w:start w:val="1"/>
      <w:numFmt w:val="bullet"/>
      <w:lvlText w:val=""/>
      <w:lvlJc w:val="left"/>
      <w:pPr>
        <w:ind w:left="2160" w:hanging="360"/>
      </w:pPr>
      <w:rPr>
        <w:rFonts w:ascii="Wingdings" w:hAnsi="Wingdings" w:hint="default"/>
      </w:rPr>
    </w:lvl>
    <w:lvl w:ilvl="3" w:tplc="D6422AEA">
      <w:start w:val="1"/>
      <w:numFmt w:val="bullet"/>
      <w:lvlText w:val=""/>
      <w:lvlJc w:val="left"/>
      <w:pPr>
        <w:ind w:left="2880" w:hanging="360"/>
      </w:pPr>
      <w:rPr>
        <w:rFonts w:ascii="Symbol" w:hAnsi="Symbol" w:hint="default"/>
      </w:rPr>
    </w:lvl>
    <w:lvl w:ilvl="4" w:tplc="BDB8E826">
      <w:start w:val="1"/>
      <w:numFmt w:val="bullet"/>
      <w:lvlText w:val="o"/>
      <w:lvlJc w:val="left"/>
      <w:pPr>
        <w:ind w:left="3600" w:hanging="360"/>
      </w:pPr>
      <w:rPr>
        <w:rFonts w:ascii="Courier New" w:hAnsi="Courier New" w:hint="default"/>
      </w:rPr>
    </w:lvl>
    <w:lvl w:ilvl="5" w:tplc="8464754E">
      <w:start w:val="1"/>
      <w:numFmt w:val="bullet"/>
      <w:lvlText w:val=""/>
      <w:lvlJc w:val="left"/>
      <w:pPr>
        <w:ind w:left="4320" w:hanging="360"/>
      </w:pPr>
      <w:rPr>
        <w:rFonts w:ascii="Wingdings" w:hAnsi="Wingdings" w:hint="default"/>
      </w:rPr>
    </w:lvl>
    <w:lvl w:ilvl="6" w:tplc="9B406CCA">
      <w:start w:val="1"/>
      <w:numFmt w:val="bullet"/>
      <w:lvlText w:val=""/>
      <w:lvlJc w:val="left"/>
      <w:pPr>
        <w:ind w:left="5040" w:hanging="360"/>
      </w:pPr>
      <w:rPr>
        <w:rFonts w:ascii="Symbol" w:hAnsi="Symbol" w:hint="default"/>
      </w:rPr>
    </w:lvl>
    <w:lvl w:ilvl="7" w:tplc="FACAAD72">
      <w:start w:val="1"/>
      <w:numFmt w:val="bullet"/>
      <w:lvlText w:val="o"/>
      <w:lvlJc w:val="left"/>
      <w:pPr>
        <w:ind w:left="5760" w:hanging="360"/>
      </w:pPr>
      <w:rPr>
        <w:rFonts w:ascii="Courier New" w:hAnsi="Courier New" w:hint="default"/>
      </w:rPr>
    </w:lvl>
    <w:lvl w:ilvl="8" w:tplc="A184D354">
      <w:start w:val="1"/>
      <w:numFmt w:val="bullet"/>
      <w:lvlText w:val=""/>
      <w:lvlJc w:val="left"/>
      <w:pPr>
        <w:ind w:left="6480" w:hanging="360"/>
      </w:pPr>
      <w:rPr>
        <w:rFonts w:ascii="Wingdings" w:hAnsi="Wingdings" w:hint="default"/>
      </w:rPr>
    </w:lvl>
  </w:abstractNum>
  <w:abstractNum w:abstractNumId="25" w15:restartNumberingAfterBreak="0">
    <w:nsid w:val="5E5350CD"/>
    <w:multiLevelType w:val="hybridMultilevel"/>
    <w:tmpl w:val="40CA024C"/>
    <w:lvl w:ilvl="0" w:tplc="80940E98">
      <w:start w:val="1"/>
      <w:numFmt w:val="bullet"/>
      <w:lvlText w:val=""/>
      <w:lvlJc w:val="left"/>
      <w:pPr>
        <w:ind w:left="720" w:hanging="360"/>
      </w:pPr>
      <w:rPr>
        <w:rFonts w:ascii="Symbol" w:hAnsi="Symbol" w:hint="default"/>
      </w:rPr>
    </w:lvl>
    <w:lvl w:ilvl="1" w:tplc="4DAAF5B4">
      <w:start w:val="1"/>
      <w:numFmt w:val="bullet"/>
      <w:lvlText w:val="o"/>
      <w:lvlJc w:val="left"/>
      <w:pPr>
        <w:ind w:left="1440" w:hanging="360"/>
      </w:pPr>
      <w:rPr>
        <w:rFonts w:ascii="Courier New" w:hAnsi="Courier New" w:hint="default"/>
      </w:rPr>
    </w:lvl>
    <w:lvl w:ilvl="2" w:tplc="9264778C">
      <w:start w:val="1"/>
      <w:numFmt w:val="bullet"/>
      <w:lvlText w:val=""/>
      <w:lvlJc w:val="left"/>
      <w:pPr>
        <w:ind w:left="2160" w:hanging="360"/>
      </w:pPr>
      <w:rPr>
        <w:rFonts w:ascii="Wingdings" w:hAnsi="Wingdings" w:hint="default"/>
      </w:rPr>
    </w:lvl>
    <w:lvl w:ilvl="3" w:tplc="A27A9440">
      <w:start w:val="1"/>
      <w:numFmt w:val="bullet"/>
      <w:lvlText w:val=""/>
      <w:lvlJc w:val="left"/>
      <w:pPr>
        <w:ind w:left="2880" w:hanging="360"/>
      </w:pPr>
      <w:rPr>
        <w:rFonts w:ascii="Symbol" w:hAnsi="Symbol" w:hint="default"/>
      </w:rPr>
    </w:lvl>
    <w:lvl w:ilvl="4" w:tplc="D622642A">
      <w:start w:val="1"/>
      <w:numFmt w:val="bullet"/>
      <w:lvlText w:val="o"/>
      <w:lvlJc w:val="left"/>
      <w:pPr>
        <w:ind w:left="3600" w:hanging="360"/>
      </w:pPr>
      <w:rPr>
        <w:rFonts w:ascii="Courier New" w:hAnsi="Courier New" w:hint="default"/>
      </w:rPr>
    </w:lvl>
    <w:lvl w:ilvl="5" w:tplc="3D1260B4">
      <w:start w:val="1"/>
      <w:numFmt w:val="bullet"/>
      <w:lvlText w:val=""/>
      <w:lvlJc w:val="left"/>
      <w:pPr>
        <w:ind w:left="4320" w:hanging="360"/>
      </w:pPr>
      <w:rPr>
        <w:rFonts w:ascii="Wingdings" w:hAnsi="Wingdings" w:hint="default"/>
      </w:rPr>
    </w:lvl>
    <w:lvl w:ilvl="6" w:tplc="6F1C0916">
      <w:start w:val="1"/>
      <w:numFmt w:val="bullet"/>
      <w:lvlText w:val=""/>
      <w:lvlJc w:val="left"/>
      <w:pPr>
        <w:ind w:left="5040" w:hanging="360"/>
      </w:pPr>
      <w:rPr>
        <w:rFonts w:ascii="Symbol" w:hAnsi="Symbol" w:hint="default"/>
      </w:rPr>
    </w:lvl>
    <w:lvl w:ilvl="7" w:tplc="D3089A8C">
      <w:start w:val="1"/>
      <w:numFmt w:val="bullet"/>
      <w:lvlText w:val="o"/>
      <w:lvlJc w:val="left"/>
      <w:pPr>
        <w:ind w:left="5760" w:hanging="360"/>
      </w:pPr>
      <w:rPr>
        <w:rFonts w:ascii="Courier New" w:hAnsi="Courier New" w:hint="default"/>
      </w:rPr>
    </w:lvl>
    <w:lvl w:ilvl="8" w:tplc="56C892E4">
      <w:start w:val="1"/>
      <w:numFmt w:val="bullet"/>
      <w:lvlText w:val=""/>
      <w:lvlJc w:val="left"/>
      <w:pPr>
        <w:ind w:left="6480" w:hanging="360"/>
      </w:pPr>
      <w:rPr>
        <w:rFonts w:ascii="Wingdings" w:hAnsi="Wingdings" w:hint="default"/>
      </w:rPr>
    </w:lvl>
  </w:abstractNum>
  <w:abstractNum w:abstractNumId="26" w15:restartNumberingAfterBreak="0">
    <w:nsid w:val="62702D4F"/>
    <w:multiLevelType w:val="hybridMultilevel"/>
    <w:tmpl w:val="B79EB896"/>
    <w:lvl w:ilvl="0" w:tplc="EB88516E">
      <w:start w:val="1"/>
      <w:numFmt w:val="bullet"/>
      <w:lvlText w:val="-"/>
      <w:lvlJc w:val="left"/>
      <w:pPr>
        <w:ind w:left="720" w:hanging="360"/>
      </w:pPr>
      <w:rPr>
        <w:rFonts w:ascii="Calibri" w:hAnsi="Calibri" w:hint="default"/>
      </w:rPr>
    </w:lvl>
    <w:lvl w:ilvl="1" w:tplc="40A68DF4">
      <w:start w:val="1"/>
      <w:numFmt w:val="bullet"/>
      <w:lvlText w:val="o"/>
      <w:lvlJc w:val="left"/>
      <w:pPr>
        <w:ind w:left="1440" w:hanging="360"/>
      </w:pPr>
      <w:rPr>
        <w:rFonts w:ascii="Courier New" w:hAnsi="Courier New" w:hint="default"/>
      </w:rPr>
    </w:lvl>
    <w:lvl w:ilvl="2" w:tplc="3DD6984C">
      <w:start w:val="1"/>
      <w:numFmt w:val="bullet"/>
      <w:lvlText w:val=""/>
      <w:lvlJc w:val="left"/>
      <w:pPr>
        <w:ind w:left="2160" w:hanging="360"/>
      </w:pPr>
      <w:rPr>
        <w:rFonts w:ascii="Wingdings" w:hAnsi="Wingdings" w:hint="default"/>
      </w:rPr>
    </w:lvl>
    <w:lvl w:ilvl="3" w:tplc="0C5C9FF6">
      <w:start w:val="1"/>
      <w:numFmt w:val="bullet"/>
      <w:lvlText w:val=""/>
      <w:lvlJc w:val="left"/>
      <w:pPr>
        <w:ind w:left="2880" w:hanging="360"/>
      </w:pPr>
      <w:rPr>
        <w:rFonts w:ascii="Symbol" w:hAnsi="Symbol" w:hint="default"/>
      </w:rPr>
    </w:lvl>
    <w:lvl w:ilvl="4" w:tplc="2536F80E">
      <w:start w:val="1"/>
      <w:numFmt w:val="bullet"/>
      <w:lvlText w:val="o"/>
      <w:lvlJc w:val="left"/>
      <w:pPr>
        <w:ind w:left="3600" w:hanging="360"/>
      </w:pPr>
      <w:rPr>
        <w:rFonts w:ascii="Courier New" w:hAnsi="Courier New" w:hint="default"/>
      </w:rPr>
    </w:lvl>
    <w:lvl w:ilvl="5" w:tplc="EEAC014E">
      <w:start w:val="1"/>
      <w:numFmt w:val="bullet"/>
      <w:lvlText w:val=""/>
      <w:lvlJc w:val="left"/>
      <w:pPr>
        <w:ind w:left="4320" w:hanging="360"/>
      </w:pPr>
      <w:rPr>
        <w:rFonts w:ascii="Wingdings" w:hAnsi="Wingdings" w:hint="default"/>
      </w:rPr>
    </w:lvl>
    <w:lvl w:ilvl="6" w:tplc="78829132">
      <w:start w:val="1"/>
      <w:numFmt w:val="bullet"/>
      <w:lvlText w:val=""/>
      <w:lvlJc w:val="left"/>
      <w:pPr>
        <w:ind w:left="5040" w:hanging="360"/>
      </w:pPr>
      <w:rPr>
        <w:rFonts w:ascii="Symbol" w:hAnsi="Symbol" w:hint="default"/>
      </w:rPr>
    </w:lvl>
    <w:lvl w:ilvl="7" w:tplc="9F668B56">
      <w:start w:val="1"/>
      <w:numFmt w:val="bullet"/>
      <w:lvlText w:val="o"/>
      <w:lvlJc w:val="left"/>
      <w:pPr>
        <w:ind w:left="5760" w:hanging="360"/>
      </w:pPr>
      <w:rPr>
        <w:rFonts w:ascii="Courier New" w:hAnsi="Courier New" w:hint="default"/>
      </w:rPr>
    </w:lvl>
    <w:lvl w:ilvl="8" w:tplc="F84C15EA">
      <w:start w:val="1"/>
      <w:numFmt w:val="bullet"/>
      <w:lvlText w:val=""/>
      <w:lvlJc w:val="left"/>
      <w:pPr>
        <w:ind w:left="6480" w:hanging="360"/>
      </w:pPr>
      <w:rPr>
        <w:rFonts w:ascii="Wingdings" w:hAnsi="Wingdings" w:hint="default"/>
      </w:rPr>
    </w:lvl>
  </w:abstractNum>
  <w:abstractNum w:abstractNumId="27" w15:restartNumberingAfterBreak="0">
    <w:nsid w:val="6B42204A"/>
    <w:multiLevelType w:val="hybridMultilevel"/>
    <w:tmpl w:val="F7C256FA"/>
    <w:lvl w:ilvl="0" w:tplc="4ABEAA9E">
      <w:start w:val="1"/>
      <w:numFmt w:val="bullet"/>
      <w:lvlText w:val=""/>
      <w:lvlJc w:val="left"/>
      <w:pPr>
        <w:ind w:left="720" w:hanging="360"/>
      </w:pPr>
      <w:rPr>
        <w:rFonts w:ascii="Symbol" w:hAnsi="Symbol" w:hint="default"/>
      </w:rPr>
    </w:lvl>
    <w:lvl w:ilvl="1" w:tplc="DBB8ABFA">
      <w:start w:val="1"/>
      <w:numFmt w:val="bullet"/>
      <w:lvlText w:val="o"/>
      <w:lvlJc w:val="left"/>
      <w:pPr>
        <w:ind w:left="1440" w:hanging="360"/>
      </w:pPr>
      <w:rPr>
        <w:rFonts w:ascii="Courier New" w:hAnsi="Courier New" w:hint="default"/>
      </w:rPr>
    </w:lvl>
    <w:lvl w:ilvl="2" w:tplc="1DA0D3A2">
      <w:start w:val="1"/>
      <w:numFmt w:val="bullet"/>
      <w:lvlText w:val=""/>
      <w:lvlJc w:val="left"/>
      <w:pPr>
        <w:ind w:left="2160" w:hanging="360"/>
      </w:pPr>
      <w:rPr>
        <w:rFonts w:ascii="Wingdings" w:hAnsi="Wingdings" w:hint="default"/>
      </w:rPr>
    </w:lvl>
    <w:lvl w:ilvl="3" w:tplc="75409E80">
      <w:start w:val="1"/>
      <w:numFmt w:val="bullet"/>
      <w:lvlText w:val=""/>
      <w:lvlJc w:val="left"/>
      <w:pPr>
        <w:ind w:left="2880" w:hanging="360"/>
      </w:pPr>
      <w:rPr>
        <w:rFonts w:ascii="Symbol" w:hAnsi="Symbol" w:hint="default"/>
      </w:rPr>
    </w:lvl>
    <w:lvl w:ilvl="4" w:tplc="325C831C">
      <w:start w:val="1"/>
      <w:numFmt w:val="bullet"/>
      <w:lvlText w:val="o"/>
      <w:lvlJc w:val="left"/>
      <w:pPr>
        <w:ind w:left="3600" w:hanging="360"/>
      </w:pPr>
      <w:rPr>
        <w:rFonts w:ascii="Courier New" w:hAnsi="Courier New" w:hint="default"/>
      </w:rPr>
    </w:lvl>
    <w:lvl w:ilvl="5" w:tplc="316C885C">
      <w:start w:val="1"/>
      <w:numFmt w:val="bullet"/>
      <w:lvlText w:val=""/>
      <w:lvlJc w:val="left"/>
      <w:pPr>
        <w:ind w:left="4320" w:hanging="360"/>
      </w:pPr>
      <w:rPr>
        <w:rFonts w:ascii="Wingdings" w:hAnsi="Wingdings" w:hint="default"/>
      </w:rPr>
    </w:lvl>
    <w:lvl w:ilvl="6" w:tplc="C8781CA2">
      <w:start w:val="1"/>
      <w:numFmt w:val="bullet"/>
      <w:lvlText w:val=""/>
      <w:lvlJc w:val="left"/>
      <w:pPr>
        <w:ind w:left="5040" w:hanging="360"/>
      </w:pPr>
      <w:rPr>
        <w:rFonts w:ascii="Symbol" w:hAnsi="Symbol" w:hint="default"/>
      </w:rPr>
    </w:lvl>
    <w:lvl w:ilvl="7" w:tplc="E10ACAD2">
      <w:start w:val="1"/>
      <w:numFmt w:val="bullet"/>
      <w:lvlText w:val="o"/>
      <w:lvlJc w:val="left"/>
      <w:pPr>
        <w:ind w:left="5760" w:hanging="360"/>
      </w:pPr>
      <w:rPr>
        <w:rFonts w:ascii="Courier New" w:hAnsi="Courier New" w:hint="default"/>
      </w:rPr>
    </w:lvl>
    <w:lvl w:ilvl="8" w:tplc="5A1A2C18">
      <w:start w:val="1"/>
      <w:numFmt w:val="bullet"/>
      <w:lvlText w:val=""/>
      <w:lvlJc w:val="left"/>
      <w:pPr>
        <w:ind w:left="6480" w:hanging="360"/>
      </w:pPr>
      <w:rPr>
        <w:rFonts w:ascii="Wingdings" w:hAnsi="Wingdings" w:hint="default"/>
      </w:rPr>
    </w:lvl>
  </w:abstractNum>
  <w:abstractNum w:abstractNumId="28" w15:restartNumberingAfterBreak="0">
    <w:nsid w:val="76D33B9A"/>
    <w:multiLevelType w:val="hybridMultilevel"/>
    <w:tmpl w:val="FFFFFFFF"/>
    <w:lvl w:ilvl="0" w:tplc="67D0F182">
      <w:start w:val="1"/>
      <w:numFmt w:val="bullet"/>
      <w:lvlText w:val="-"/>
      <w:lvlJc w:val="left"/>
      <w:pPr>
        <w:ind w:left="720" w:hanging="360"/>
      </w:pPr>
      <w:rPr>
        <w:rFonts w:ascii="Calibri" w:hAnsi="Calibri" w:hint="default"/>
      </w:rPr>
    </w:lvl>
    <w:lvl w:ilvl="1" w:tplc="D21881E8">
      <w:start w:val="1"/>
      <w:numFmt w:val="bullet"/>
      <w:lvlText w:val="o"/>
      <w:lvlJc w:val="left"/>
      <w:pPr>
        <w:ind w:left="1440" w:hanging="360"/>
      </w:pPr>
      <w:rPr>
        <w:rFonts w:ascii="Courier New" w:hAnsi="Courier New" w:hint="default"/>
      </w:rPr>
    </w:lvl>
    <w:lvl w:ilvl="2" w:tplc="12BE58EC">
      <w:start w:val="1"/>
      <w:numFmt w:val="bullet"/>
      <w:lvlText w:val=""/>
      <w:lvlJc w:val="left"/>
      <w:pPr>
        <w:ind w:left="2160" w:hanging="360"/>
      </w:pPr>
      <w:rPr>
        <w:rFonts w:ascii="Wingdings" w:hAnsi="Wingdings" w:hint="default"/>
      </w:rPr>
    </w:lvl>
    <w:lvl w:ilvl="3" w:tplc="D1A675D0">
      <w:start w:val="1"/>
      <w:numFmt w:val="bullet"/>
      <w:lvlText w:val=""/>
      <w:lvlJc w:val="left"/>
      <w:pPr>
        <w:ind w:left="2880" w:hanging="360"/>
      </w:pPr>
      <w:rPr>
        <w:rFonts w:ascii="Symbol" w:hAnsi="Symbol" w:hint="default"/>
      </w:rPr>
    </w:lvl>
    <w:lvl w:ilvl="4" w:tplc="4F9A31BC">
      <w:start w:val="1"/>
      <w:numFmt w:val="bullet"/>
      <w:lvlText w:val="o"/>
      <w:lvlJc w:val="left"/>
      <w:pPr>
        <w:ind w:left="3600" w:hanging="360"/>
      </w:pPr>
      <w:rPr>
        <w:rFonts w:ascii="Courier New" w:hAnsi="Courier New" w:hint="default"/>
      </w:rPr>
    </w:lvl>
    <w:lvl w:ilvl="5" w:tplc="6AC45D7E">
      <w:start w:val="1"/>
      <w:numFmt w:val="bullet"/>
      <w:lvlText w:val=""/>
      <w:lvlJc w:val="left"/>
      <w:pPr>
        <w:ind w:left="4320" w:hanging="360"/>
      </w:pPr>
      <w:rPr>
        <w:rFonts w:ascii="Wingdings" w:hAnsi="Wingdings" w:hint="default"/>
      </w:rPr>
    </w:lvl>
    <w:lvl w:ilvl="6" w:tplc="0CA46200">
      <w:start w:val="1"/>
      <w:numFmt w:val="bullet"/>
      <w:lvlText w:val=""/>
      <w:lvlJc w:val="left"/>
      <w:pPr>
        <w:ind w:left="5040" w:hanging="360"/>
      </w:pPr>
      <w:rPr>
        <w:rFonts w:ascii="Symbol" w:hAnsi="Symbol" w:hint="default"/>
      </w:rPr>
    </w:lvl>
    <w:lvl w:ilvl="7" w:tplc="380EFCAE">
      <w:start w:val="1"/>
      <w:numFmt w:val="bullet"/>
      <w:lvlText w:val="o"/>
      <w:lvlJc w:val="left"/>
      <w:pPr>
        <w:ind w:left="5760" w:hanging="360"/>
      </w:pPr>
      <w:rPr>
        <w:rFonts w:ascii="Courier New" w:hAnsi="Courier New" w:hint="default"/>
      </w:rPr>
    </w:lvl>
    <w:lvl w:ilvl="8" w:tplc="4628C992">
      <w:start w:val="1"/>
      <w:numFmt w:val="bullet"/>
      <w:lvlText w:val=""/>
      <w:lvlJc w:val="left"/>
      <w:pPr>
        <w:ind w:left="6480" w:hanging="360"/>
      </w:pPr>
      <w:rPr>
        <w:rFonts w:ascii="Wingdings" w:hAnsi="Wingdings" w:hint="default"/>
      </w:rPr>
    </w:lvl>
  </w:abstractNum>
  <w:abstractNum w:abstractNumId="29" w15:restartNumberingAfterBreak="0">
    <w:nsid w:val="7DBE236C"/>
    <w:multiLevelType w:val="hybridMultilevel"/>
    <w:tmpl w:val="FFFFFFFF"/>
    <w:lvl w:ilvl="0" w:tplc="33468138">
      <w:start w:val="1"/>
      <w:numFmt w:val="bullet"/>
      <w:lvlText w:val=""/>
      <w:lvlJc w:val="left"/>
      <w:pPr>
        <w:ind w:left="720" w:hanging="360"/>
      </w:pPr>
      <w:rPr>
        <w:rFonts w:ascii="Symbol" w:hAnsi="Symbol" w:hint="default"/>
      </w:rPr>
    </w:lvl>
    <w:lvl w:ilvl="1" w:tplc="D108C2B4">
      <w:start w:val="1"/>
      <w:numFmt w:val="bullet"/>
      <w:lvlText w:val="o"/>
      <w:lvlJc w:val="left"/>
      <w:pPr>
        <w:ind w:left="1440" w:hanging="360"/>
      </w:pPr>
      <w:rPr>
        <w:rFonts w:ascii="Courier New" w:hAnsi="Courier New" w:hint="default"/>
      </w:rPr>
    </w:lvl>
    <w:lvl w:ilvl="2" w:tplc="F0C8DA5C">
      <w:start w:val="1"/>
      <w:numFmt w:val="bullet"/>
      <w:lvlText w:val=""/>
      <w:lvlJc w:val="left"/>
      <w:pPr>
        <w:ind w:left="2160" w:hanging="360"/>
      </w:pPr>
      <w:rPr>
        <w:rFonts w:ascii="Wingdings" w:hAnsi="Wingdings" w:hint="default"/>
      </w:rPr>
    </w:lvl>
    <w:lvl w:ilvl="3" w:tplc="AE30E758">
      <w:start w:val="1"/>
      <w:numFmt w:val="bullet"/>
      <w:lvlText w:val=""/>
      <w:lvlJc w:val="left"/>
      <w:pPr>
        <w:ind w:left="2880" w:hanging="360"/>
      </w:pPr>
      <w:rPr>
        <w:rFonts w:ascii="Symbol" w:hAnsi="Symbol" w:hint="default"/>
      </w:rPr>
    </w:lvl>
    <w:lvl w:ilvl="4" w:tplc="B09E4578">
      <w:start w:val="1"/>
      <w:numFmt w:val="bullet"/>
      <w:lvlText w:val="o"/>
      <w:lvlJc w:val="left"/>
      <w:pPr>
        <w:ind w:left="3600" w:hanging="360"/>
      </w:pPr>
      <w:rPr>
        <w:rFonts w:ascii="Courier New" w:hAnsi="Courier New" w:hint="default"/>
      </w:rPr>
    </w:lvl>
    <w:lvl w:ilvl="5" w:tplc="A2BA6CF0">
      <w:start w:val="1"/>
      <w:numFmt w:val="bullet"/>
      <w:lvlText w:val=""/>
      <w:lvlJc w:val="left"/>
      <w:pPr>
        <w:ind w:left="4320" w:hanging="360"/>
      </w:pPr>
      <w:rPr>
        <w:rFonts w:ascii="Wingdings" w:hAnsi="Wingdings" w:hint="default"/>
      </w:rPr>
    </w:lvl>
    <w:lvl w:ilvl="6" w:tplc="8E8873CA">
      <w:start w:val="1"/>
      <w:numFmt w:val="bullet"/>
      <w:lvlText w:val=""/>
      <w:lvlJc w:val="left"/>
      <w:pPr>
        <w:ind w:left="5040" w:hanging="360"/>
      </w:pPr>
      <w:rPr>
        <w:rFonts w:ascii="Symbol" w:hAnsi="Symbol" w:hint="default"/>
      </w:rPr>
    </w:lvl>
    <w:lvl w:ilvl="7" w:tplc="6F86EE00">
      <w:start w:val="1"/>
      <w:numFmt w:val="bullet"/>
      <w:lvlText w:val="o"/>
      <w:lvlJc w:val="left"/>
      <w:pPr>
        <w:ind w:left="5760" w:hanging="360"/>
      </w:pPr>
      <w:rPr>
        <w:rFonts w:ascii="Courier New" w:hAnsi="Courier New" w:hint="default"/>
      </w:rPr>
    </w:lvl>
    <w:lvl w:ilvl="8" w:tplc="24900EFC">
      <w:start w:val="1"/>
      <w:numFmt w:val="bullet"/>
      <w:lvlText w:val=""/>
      <w:lvlJc w:val="left"/>
      <w:pPr>
        <w:ind w:left="6480" w:hanging="360"/>
      </w:pPr>
      <w:rPr>
        <w:rFonts w:ascii="Wingdings" w:hAnsi="Wingdings" w:hint="default"/>
      </w:rPr>
    </w:lvl>
  </w:abstractNum>
  <w:num w:numId="1">
    <w:abstractNumId w:val="14"/>
  </w:num>
  <w:num w:numId="2">
    <w:abstractNumId w:val="17"/>
  </w:num>
  <w:num w:numId="3">
    <w:abstractNumId w:val="1"/>
  </w:num>
  <w:num w:numId="4">
    <w:abstractNumId w:val="4"/>
  </w:num>
  <w:num w:numId="5">
    <w:abstractNumId w:val="23"/>
  </w:num>
  <w:num w:numId="6">
    <w:abstractNumId w:val="19"/>
  </w:num>
  <w:num w:numId="7">
    <w:abstractNumId w:val="24"/>
  </w:num>
  <w:num w:numId="8">
    <w:abstractNumId w:val="25"/>
  </w:num>
  <w:num w:numId="9">
    <w:abstractNumId w:val="6"/>
  </w:num>
  <w:num w:numId="10">
    <w:abstractNumId w:val="26"/>
  </w:num>
  <w:num w:numId="11">
    <w:abstractNumId w:val="2"/>
  </w:num>
  <w:num w:numId="12">
    <w:abstractNumId w:val="20"/>
  </w:num>
  <w:num w:numId="13">
    <w:abstractNumId w:val="22"/>
  </w:num>
  <w:num w:numId="14">
    <w:abstractNumId w:val="12"/>
  </w:num>
  <w:num w:numId="15">
    <w:abstractNumId w:val="27"/>
  </w:num>
  <w:num w:numId="16">
    <w:abstractNumId w:val="0"/>
  </w:num>
  <w:num w:numId="17">
    <w:abstractNumId w:val="15"/>
  </w:num>
  <w:num w:numId="18">
    <w:abstractNumId w:val="16"/>
  </w:num>
  <w:num w:numId="19">
    <w:abstractNumId w:val="3"/>
  </w:num>
  <w:num w:numId="20">
    <w:abstractNumId w:val="9"/>
  </w:num>
  <w:num w:numId="21">
    <w:abstractNumId w:val="10"/>
  </w:num>
  <w:num w:numId="22">
    <w:abstractNumId w:val="18"/>
  </w:num>
  <w:num w:numId="23">
    <w:abstractNumId w:val="7"/>
  </w:num>
  <w:num w:numId="24">
    <w:abstractNumId w:val="11"/>
  </w:num>
  <w:num w:numId="25">
    <w:abstractNumId w:val="21"/>
  </w:num>
  <w:num w:numId="26">
    <w:abstractNumId w:val="28"/>
  </w:num>
  <w:num w:numId="27">
    <w:abstractNumId w:val="13"/>
  </w:num>
  <w:num w:numId="28">
    <w:abstractNumId w:val="8"/>
  </w:num>
  <w:num w:numId="29">
    <w:abstractNumId w:val="29"/>
  </w:num>
  <w:num w:numId="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5"/>
  <w:removePersonalInformation/>
  <w:removeDateAndTime/>
  <w:proofState w:spelling="clean" w:grammar="clean"/>
  <w:trackRevisions/>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499"/>
    <w:rsid w:val="00000073"/>
    <w:rsid w:val="0000135A"/>
    <w:rsid w:val="00001EA6"/>
    <w:rsid w:val="00011D74"/>
    <w:rsid w:val="000161B2"/>
    <w:rsid w:val="00021C3E"/>
    <w:rsid w:val="000304B0"/>
    <w:rsid w:val="000313BD"/>
    <w:rsid w:val="0003700B"/>
    <w:rsid w:val="00042C6C"/>
    <w:rsid w:val="000447D9"/>
    <w:rsid w:val="00045B13"/>
    <w:rsid w:val="0005164D"/>
    <w:rsid w:val="000519A4"/>
    <w:rsid w:val="00063829"/>
    <w:rsid w:val="00064485"/>
    <w:rsid w:val="000662F0"/>
    <w:rsid w:val="00067AA2"/>
    <w:rsid w:val="0006E7BB"/>
    <w:rsid w:val="00071567"/>
    <w:rsid w:val="000730EA"/>
    <w:rsid w:val="00073A9C"/>
    <w:rsid w:val="0007422D"/>
    <w:rsid w:val="00075B35"/>
    <w:rsid w:val="00082165"/>
    <w:rsid w:val="00085ABF"/>
    <w:rsid w:val="00093697"/>
    <w:rsid w:val="00094E68"/>
    <w:rsid w:val="000A137E"/>
    <w:rsid w:val="000AD3A0"/>
    <w:rsid w:val="000B4770"/>
    <w:rsid w:val="000C030A"/>
    <w:rsid w:val="000C28AB"/>
    <w:rsid w:val="000C3C66"/>
    <w:rsid w:val="000C4DB3"/>
    <w:rsid w:val="000C5A6B"/>
    <w:rsid w:val="000C6745"/>
    <w:rsid w:val="000C7E7D"/>
    <w:rsid w:val="000D0080"/>
    <w:rsid w:val="000D356F"/>
    <w:rsid w:val="000D6D9D"/>
    <w:rsid w:val="000E2745"/>
    <w:rsid w:val="000E27CF"/>
    <w:rsid w:val="000E2ED2"/>
    <w:rsid w:val="000E3641"/>
    <w:rsid w:val="000E5016"/>
    <w:rsid w:val="000E5643"/>
    <w:rsid w:val="000E56EA"/>
    <w:rsid w:val="000F0ED5"/>
    <w:rsid w:val="000F2F00"/>
    <w:rsid w:val="000F3E40"/>
    <w:rsid w:val="00106A2E"/>
    <w:rsid w:val="0011039B"/>
    <w:rsid w:val="00110C99"/>
    <w:rsid w:val="0011375D"/>
    <w:rsid w:val="00117ADF"/>
    <w:rsid w:val="001200D7"/>
    <w:rsid w:val="001203C5"/>
    <w:rsid w:val="0012523F"/>
    <w:rsid w:val="001304C6"/>
    <w:rsid w:val="00130E76"/>
    <w:rsid w:val="00133106"/>
    <w:rsid w:val="001368AB"/>
    <w:rsid w:val="001408DB"/>
    <w:rsid w:val="00142F19"/>
    <w:rsid w:val="00145B85"/>
    <w:rsid w:val="001461E8"/>
    <w:rsid w:val="00146EE4"/>
    <w:rsid w:val="001473CB"/>
    <w:rsid w:val="0015230C"/>
    <w:rsid w:val="00152B48"/>
    <w:rsid w:val="001536BD"/>
    <w:rsid w:val="0015628E"/>
    <w:rsid w:val="00156F37"/>
    <w:rsid w:val="00157AC2"/>
    <w:rsid w:val="00160026"/>
    <w:rsid w:val="001624ED"/>
    <w:rsid w:val="00163DB5"/>
    <w:rsid w:val="0016423F"/>
    <w:rsid w:val="00167F10"/>
    <w:rsid w:val="00175825"/>
    <w:rsid w:val="001801F5"/>
    <w:rsid w:val="001823B2"/>
    <w:rsid w:val="00183A04"/>
    <w:rsid w:val="001864F8"/>
    <w:rsid w:val="0019042A"/>
    <w:rsid w:val="00195624"/>
    <w:rsid w:val="00196EA7"/>
    <w:rsid w:val="00197735"/>
    <w:rsid w:val="001A03AB"/>
    <w:rsid w:val="001A1161"/>
    <w:rsid w:val="001A3BB1"/>
    <w:rsid w:val="001A6829"/>
    <w:rsid w:val="001A6CD1"/>
    <w:rsid w:val="001B00BB"/>
    <w:rsid w:val="001B2027"/>
    <w:rsid w:val="001B5E22"/>
    <w:rsid w:val="001B7231"/>
    <w:rsid w:val="001B75B2"/>
    <w:rsid w:val="001B77C2"/>
    <w:rsid w:val="001B7EEF"/>
    <w:rsid w:val="001C0057"/>
    <w:rsid w:val="001C2176"/>
    <w:rsid w:val="001C5427"/>
    <w:rsid w:val="001D39FF"/>
    <w:rsid w:val="001D4385"/>
    <w:rsid w:val="001D599E"/>
    <w:rsid w:val="001D6373"/>
    <w:rsid w:val="001D77E5"/>
    <w:rsid w:val="001E5007"/>
    <w:rsid w:val="001E501F"/>
    <w:rsid w:val="001E65B0"/>
    <w:rsid w:val="001E6E96"/>
    <w:rsid w:val="001F1268"/>
    <w:rsid w:val="001F4522"/>
    <w:rsid w:val="002035C6"/>
    <w:rsid w:val="00203622"/>
    <w:rsid w:val="0020416D"/>
    <w:rsid w:val="002055CD"/>
    <w:rsid w:val="002125E3"/>
    <w:rsid w:val="00221E97"/>
    <w:rsid w:val="00221F36"/>
    <w:rsid w:val="00222455"/>
    <w:rsid w:val="002274D4"/>
    <w:rsid w:val="00233D7B"/>
    <w:rsid w:val="002345A0"/>
    <w:rsid w:val="002345AA"/>
    <w:rsid w:val="00237C46"/>
    <w:rsid w:val="00242628"/>
    <w:rsid w:val="00242CAB"/>
    <w:rsid w:val="00242D79"/>
    <w:rsid w:val="00243D3C"/>
    <w:rsid w:val="002446CA"/>
    <w:rsid w:val="00244CC1"/>
    <w:rsid w:val="00245899"/>
    <w:rsid w:val="00246B23"/>
    <w:rsid w:val="00253DE7"/>
    <w:rsid w:val="0025512C"/>
    <w:rsid w:val="002564CA"/>
    <w:rsid w:val="0026498B"/>
    <w:rsid w:val="0026565A"/>
    <w:rsid w:val="002658EF"/>
    <w:rsid w:val="002702E3"/>
    <w:rsid w:val="00271AFC"/>
    <w:rsid w:val="00276691"/>
    <w:rsid w:val="00276D3F"/>
    <w:rsid w:val="00282200"/>
    <w:rsid w:val="00282A6E"/>
    <w:rsid w:val="00282FFE"/>
    <w:rsid w:val="00283DD6"/>
    <w:rsid w:val="00284216"/>
    <w:rsid w:val="00286A2C"/>
    <w:rsid w:val="0028E66D"/>
    <w:rsid w:val="0029007A"/>
    <w:rsid w:val="00291A9F"/>
    <w:rsid w:val="00294E09"/>
    <w:rsid w:val="00296294"/>
    <w:rsid w:val="002A0192"/>
    <w:rsid w:val="002A20F7"/>
    <w:rsid w:val="002A393A"/>
    <w:rsid w:val="002A6436"/>
    <w:rsid w:val="002A7625"/>
    <w:rsid w:val="002A7A53"/>
    <w:rsid w:val="002B2255"/>
    <w:rsid w:val="002B2471"/>
    <w:rsid w:val="002B3545"/>
    <w:rsid w:val="002B4E72"/>
    <w:rsid w:val="002B7A2A"/>
    <w:rsid w:val="002C1DCB"/>
    <w:rsid w:val="002C203D"/>
    <w:rsid w:val="002C304C"/>
    <w:rsid w:val="002C426D"/>
    <w:rsid w:val="002C7BF0"/>
    <w:rsid w:val="002C7D7A"/>
    <w:rsid w:val="002D1719"/>
    <w:rsid w:val="002D40B6"/>
    <w:rsid w:val="002D6FF9"/>
    <w:rsid w:val="002D790F"/>
    <w:rsid w:val="002E1C10"/>
    <w:rsid w:val="002E500D"/>
    <w:rsid w:val="002E50AB"/>
    <w:rsid w:val="002E7AD3"/>
    <w:rsid w:val="002F12AB"/>
    <w:rsid w:val="002F370E"/>
    <w:rsid w:val="002F44DD"/>
    <w:rsid w:val="002F478B"/>
    <w:rsid w:val="002F7638"/>
    <w:rsid w:val="00302257"/>
    <w:rsid w:val="00302AC5"/>
    <w:rsid w:val="00304499"/>
    <w:rsid w:val="00304FC4"/>
    <w:rsid w:val="0030527C"/>
    <w:rsid w:val="003104C6"/>
    <w:rsid w:val="003146EA"/>
    <w:rsid w:val="00316C40"/>
    <w:rsid w:val="003215FD"/>
    <w:rsid w:val="003247E3"/>
    <w:rsid w:val="003248CA"/>
    <w:rsid w:val="00324B3C"/>
    <w:rsid w:val="00325A5A"/>
    <w:rsid w:val="00330CCF"/>
    <w:rsid w:val="00337F3B"/>
    <w:rsid w:val="00342DE8"/>
    <w:rsid w:val="00343077"/>
    <w:rsid w:val="003457B8"/>
    <w:rsid w:val="00345F91"/>
    <w:rsid w:val="0034743D"/>
    <w:rsid w:val="00351B8F"/>
    <w:rsid w:val="00353E2F"/>
    <w:rsid w:val="00355481"/>
    <w:rsid w:val="00356039"/>
    <w:rsid w:val="003578DD"/>
    <w:rsid w:val="003603E8"/>
    <w:rsid w:val="003614BC"/>
    <w:rsid w:val="00362B13"/>
    <w:rsid w:val="00364E7F"/>
    <w:rsid w:val="00367D51"/>
    <w:rsid w:val="00367E17"/>
    <w:rsid w:val="00367FBC"/>
    <w:rsid w:val="0036D7B1"/>
    <w:rsid w:val="003736FA"/>
    <w:rsid w:val="003738A6"/>
    <w:rsid w:val="003802FA"/>
    <w:rsid w:val="00383CDA"/>
    <w:rsid w:val="00384378"/>
    <w:rsid w:val="00393C5B"/>
    <w:rsid w:val="003957B3"/>
    <w:rsid w:val="003A1077"/>
    <w:rsid w:val="003A2252"/>
    <w:rsid w:val="003A585D"/>
    <w:rsid w:val="003A602E"/>
    <w:rsid w:val="003A69A9"/>
    <w:rsid w:val="003B0BCE"/>
    <w:rsid w:val="003B53A2"/>
    <w:rsid w:val="003B5EA2"/>
    <w:rsid w:val="003B7CD2"/>
    <w:rsid w:val="003B7FAA"/>
    <w:rsid w:val="003C03CC"/>
    <w:rsid w:val="003C3178"/>
    <w:rsid w:val="003C46A3"/>
    <w:rsid w:val="003C4E65"/>
    <w:rsid w:val="003C6A8E"/>
    <w:rsid w:val="003C7B76"/>
    <w:rsid w:val="003D01FB"/>
    <w:rsid w:val="003D20C9"/>
    <w:rsid w:val="003D4308"/>
    <w:rsid w:val="003D4980"/>
    <w:rsid w:val="003D6E7C"/>
    <w:rsid w:val="003E0B12"/>
    <w:rsid w:val="003E2169"/>
    <w:rsid w:val="003E4D73"/>
    <w:rsid w:val="003E5F01"/>
    <w:rsid w:val="003E7FDF"/>
    <w:rsid w:val="003F36F8"/>
    <w:rsid w:val="003F5218"/>
    <w:rsid w:val="00404D3C"/>
    <w:rsid w:val="004050B2"/>
    <w:rsid w:val="00405982"/>
    <w:rsid w:val="00412589"/>
    <w:rsid w:val="00414450"/>
    <w:rsid w:val="0041509B"/>
    <w:rsid w:val="004156A6"/>
    <w:rsid w:val="00416930"/>
    <w:rsid w:val="00422F0C"/>
    <w:rsid w:val="00423CC5"/>
    <w:rsid w:val="004305FC"/>
    <w:rsid w:val="0043227A"/>
    <w:rsid w:val="0043356F"/>
    <w:rsid w:val="00437167"/>
    <w:rsid w:val="00437DEF"/>
    <w:rsid w:val="00437FEC"/>
    <w:rsid w:val="00440336"/>
    <w:rsid w:val="004446EC"/>
    <w:rsid w:val="00450B23"/>
    <w:rsid w:val="00452E2E"/>
    <w:rsid w:val="004558E7"/>
    <w:rsid w:val="00460911"/>
    <w:rsid w:val="00464AB5"/>
    <w:rsid w:val="00465009"/>
    <w:rsid w:val="004651DE"/>
    <w:rsid w:val="004664B9"/>
    <w:rsid w:val="00466691"/>
    <w:rsid w:val="0046C331"/>
    <w:rsid w:val="00482AFB"/>
    <w:rsid w:val="004952CD"/>
    <w:rsid w:val="00496B9C"/>
    <w:rsid w:val="00497429"/>
    <w:rsid w:val="00497893"/>
    <w:rsid w:val="004A1374"/>
    <w:rsid w:val="004A14C4"/>
    <w:rsid w:val="004A208B"/>
    <w:rsid w:val="004A55AC"/>
    <w:rsid w:val="004A58A3"/>
    <w:rsid w:val="004A68A7"/>
    <w:rsid w:val="004B6005"/>
    <w:rsid w:val="004B656D"/>
    <w:rsid w:val="004B7805"/>
    <w:rsid w:val="004C1A2C"/>
    <w:rsid w:val="004C3355"/>
    <w:rsid w:val="004C630E"/>
    <w:rsid w:val="004C700D"/>
    <w:rsid w:val="004C7BD0"/>
    <w:rsid w:val="004C7FAC"/>
    <w:rsid w:val="004D1C01"/>
    <w:rsid w:val="004D7363"/>
    <w:rsid w:val="004E19B2"/>
    <w:rsid w:val="004E34EF"/>
    <w:rsid w:val="004E60FF"/>
    <w:rsid w:val="004F026F"/>
    <w:rsid w:val="004F511C"/>
    <w:rsid w:val="004F530C"/>
    <w:rsid w:val="004F651E"/>
    <w:rsid w:val="004F7B83"/>
    <w:rsid w:val="00500A0E"/>
    <w:rsid w:val="00502ABC"/>
    <w:rsid w:val="005102AC"/>
    <w:rsid w:val="00512716"/>
    <w:rsid w:val="00512BCA"/>
    <w:rsid w:val="00513B0E"/>
    <w:rsid w:val="00514355"/>
    <w:rsid w:val="00515233"/>
    <w:rsid w:val="00522E61"/>
    <w:rsid w:val="0052346E"/>
    <w:rsid w:val="005239F6"/>
    <w:rsid w:val="00525C07"/>
    <w:rsid w:val="00525CED"/>
    <w:rsid w:val="005274B4"/>
    <w:rsid w:val="00531E3F"/>
    <w:rsid w:val="00535335"/>
    <w:rsid w:val="00535A06"/>
    <w:rsid w:val="00535EFE"/>
    <w:rsid w:val="00537C3D"/>
    <w:rsid w:val="00537F14"/>
    <w:rsid w:val="0053C05A"/>
    <w:rsid w:val="005401EF"/>
    <w:rsid w:val="00544B5F"/>
    <w:rsid w:val="00546435"/>
    <w:rsid w:val="00548346"/>
    <w:rsid w:val="00550B6F"/>
    <w:rsid w:val="0055250E"/>
    <w:rsid w:val="005552FF"/>
    <w:rsid w:val="00562206"/>
    <w:rsid w:val="00564BC5"/>
    <w:rsid w:val="00565BBE"/>
    <w:rsid w:val="005716F1"/>
    <w:rsid w:val="0057F516"/>
    <w:rsid w:val="00580BC8"/>
    <w:rsid w:val="00582DED"/>
    <w:rsid w:val="00584FB3"/>
    <w:rsid w:val="00586A48"/>
    <w:rsid w:val="00595487"/>
    <w:rsid w:val="00597DFC"/>
    <w:rsid w:val="005A1C1D"/>
    <w:rsid w:val="005A2070"/>
    <w:rsid w:val="005A2484"/>
    <w:rsid w:val="005A2D3A"/>
    <w:rsid w:val="005A3A30"/>
    <w:rsid w:val="005A45ED"/>
    <w:rsid w:val="005A5D2D"/>
    <w:rsid w:val="005B7227"/>
    <w:rsid w:val="005C1464"/>
    <w:rsid w:val="005C1A3B"/>
    <w:rsid w:val="005C1D2A"/>
    <w:rsid w:val="005C25AA"/>
    <w:rsid w:val="005C273F"/>
    <w:rsid w:val="005C2F4D"/>
    <w:rsid w:val="005C31F5"/>
    <w:rsid w:val="005C5224"/>
    <w:rsid w:val="005C68E3"/>
    <w:rsid w:val="005D09BF"/>
    <w:rsid w:val="005D1371"/>
    <w:rsid w:val="005D2DDE"/>
    <w:rsid w:val="005D68BB"/>
    <w:rsid w:val="005E34B2"/>
    <w:rsid w:val="005E3C3B"/>
    <w:rsid w:val="005F2161"/>
    <w:rsid w:val="005F2F41"/>
    <w:rsid w:val="005F327A"/>
    <w:rsid w:val="005F3E8E"/>
    <w:rsid w:val="00601F7B"/>
    <w:rsid w:val="006038D9"/>
    <w:rsid w:val="00604815"/>
    <w:rsid w:val="0060569C"/>
    <w:rsid w:val="006064FB"/>
    <w:rsid w:val="00606B79"/>
    <w:rsid w:val="0060D1AC"/>
    <w:rsid w:val="0061357C"/>
    <w:rsid w:val="0061504B"/>
    <w:rsid w:val="0061636A"/>
    <w:rsid w:val="00620A7B"/>
    <w:rsid w:val="00621F3A"/>
    <w:rsid w:val="00623DD2"/>
    <w:rsid w:val="00627535"/>
    <w:rsid w:val="006308D1"/>
    <w:rsid w:val="00631BAC"/>
    <w:rsid w:val="00635346"/>
    <w:rsid w:val="006400E2"/>
    <w:rsid w:val="00640614"/>
    <w:rsid w:val="00640BE3"/>
    <w:rsid w:val="00642993"/>
    <w:rsid w:val="0064373A"/>
    <w:rsid w:val="00645472"/>
    <w:rsid w:val="006462D7"/>
    <w:rsid w:val="00646647"/>
    <w:rsid w:val="0064BADF"/>
    <w:rsid w:val="00650F2B"/>
    <w:rsid w:val="00656859"/>
    <w:rsid w:val="00660507"/>
    <w:rsid w:val="00664A05"/>
    <w:rsid w:val="006652F0"/>
    <w:rsid w:val="006673EA"/>
    <w:rsid w:val="00672083"/>
    <w:rsid w:val="00672E17"/>
    <w:rsid w:val="00673A2D"/>
    <w:rsid w:val="006828C4"/>
    <w:rsid w:val="00682B7E"/>
    <w:rsid w:val="006832B7"/>
    <w:rsid w:val="00684C5B"/>
    <w:rsid w:val="0068522A"/>
    <w:rsid w:val="006873A4"/>
    <w:rsid w:val="006919FC"/>
    <w:rsid w:val="00691B61"/>
    <w:rsid w:val="006928F4"/>
    <w:rsid w:val="00694FF2"/>
    <w:rsid w:val="00695B8A"/>
    <w:rsid w:val="00695CCB"/>
    <w:rsid w:val="006A2256"/>
    <w:rsid w:val="006A2A2A"/>
    <w:rsid w:val="006A32F3"/>
    <w:rsid w:val="006A4227"/>
    <w:rsid w:val="006A4479"/>
    <w:rsid w:val="006A5FB1"/>
    <w:rsid w:val="006B0B28"/>
    <w:rsid w:val="006B1A1D"/>
    <w:rsid w:val="006B32D1"/>
    <w:rsid w:val="006B95AE"/>
    <w:rsid w:val="006C2E0A"/>
    <w:rsid w:val="006C7BA4"/>
    <w:rsid w:val="006D16CE"/>
    <w:rsid w:val="006D4C94"/>
    <w:rsid w:val="006D5CD4"/>
    <w:rsid w:val="006E062C"/>
    <w:rsid w:val="006E5ACC"/>
    <w:rsid w:val="006F4615"/>
    <w:rsid w:val="006F5504"/>
    <w:rsid w:val="006F6724"/>
    <w:rsid w:val="006F6E02"/>
    <w:rsid w:val="007020A7"/>
    <w:rsid w:val="00702D0D"/>
    <w:rsid w:val="007039D5"/>
    <w:rsid w:val="00704BB7"/>
    <w:rsid w:val="00706776"/>
    <w:rsid w:val="00706789"/>
    <w:rsid w:val="0071328A"/>
    <w:rsid w:val="00715D4D"/>
    <w:rsid w:val="00717C64"/>
    <w:rsid w:val="007204C5"/>
    <w:rsid w:val="007212C9"/>
    <w:rsid w:val="0072314A"/>
    <w:rsid w:val="00724A8D"/>
    <w:rsid w:val="007251A0"/>
    <w:rsid w:val="00725232"/>
    <w:rsid w:val="00725CCB"/>
    <w:rsid w:val="007266C8"/>
    <w:rsid w:val="007309CD"/>
    <w:rsid w:val="00730C70"/>
    <w:rsid w:val="00733C70"/>
    <w:rsid w:val="0073447A"/>
    <w:rsid w:val="007351F8"/>
    <w:rsid w:val="00735D50"/>
    <w:rsid w:val="00741321"/>
    <w:rsid w:val="007419A3"/>
    <w:rsid w:val="007447ED"/>
    <w:rsid w:val="00745AF5"/>
    <w:rsid w:val="0075152C"/>
    <w:rsid w:val="00751F96"/>
    <w:rsid w:val="00752699"/>
    <w:rsid w:val="00754DCE"/>
    <w:rsid w:val="007561F3"/>
    <w:rsid w:val="00761589"/>
    <w:rsid w:val="00762BCF"/>
    <w:rsid w:val="007707D9"/>
    <w:rsid w:val="00771AAD"/>
    <w:rsid w:val="00772E04"/>
    <w:rsid w:val="00772F75"/>
    <w:rsid w:val="00776FD7"/>
    <w:rsid w:val="00777892"/>
    <w:rsid w:val="00781455"/>
    <w:rsid w:val="007846C1"/>
    <w:rsid w:val="00786458"/>
    <w:rsid w:val="00786DCB"/>
    <w:rsid w:val="007909D7"/>
    <w:rsid w:val="00793E57"/>
    <w:rsid w:val="007961E7"/>
    <w:rsid w:val="0079775D"/>
    <w:rsid w:val="007A00FB"/>
    <w:rsid w:val="007A2A04"/>
    <w:rsid w:val="007A2CF3"/>
    <w:rsid w:val="007A368D"/>
    <w:rsid w:val="007A3E9D"/>
    <w:rsid w:val="007A5256"/>
    <w:rsid w:val="007A6603"/>
    <w:rsid w:val="007B0620"/>
    <w:rsid w:val="007B1C97"/>
    <w:rsid w:val="007B6449"/>
    <w:rsid w:val="007C050B"/>
    <w:rsid w:val="007C3800"/>
    <w:rsid w:val="007C6E28"/>
    <w:rsid w:val="007C6F8A"/>
    <w:rsid w:val="007D0143"/>
    <w:rsid w:val="007D1476"/>
    <w:rsid w:val="007D4F51"/>
    <w:rsid w:val="007E3030"/>
    <w:rsid w:val="007E56BD"/>
    <w:rsid w:val="007E6B1B"/>
    <w:rsid w:val="007E6E80"/>
    <w:rsid w:val="007F054F"/>
    <w:rsid w:val="007F09F4"/>
    <w:rsid w:val="007F2328"/>
    <w:rsid w:val="007F55FD"/>
    <w:rsid w:val="00800835"/>
    <w:rsid w:val="0080208B"/>
    <w:rsid w:val="00805375"/>
    <w:rsid w:val="0080577E"/>
    <w:rsid w:val="00808955"/>
    <w:rsid w:val="00813ABF"/>
    <w:rsid w:val="00814711"/>
    <w:rsid w:val="00823434"/>
    <w:rsid w:val="00823444"/>
    <w:rsid w:val="0082523E"/>
    <w:rsid w:val="0082746A"/>
    <w:rsid w:val="00831F22"/>
    <w:rsid w:val="008321B9"/>
    <w:rsid w:val="00834EF8"/>
    <w:rsid w:val="00835561"/>
    <w:rsid w:val="0083635C"/>
    <w:rsid w:val="0083680F"/>
    <w:rsid w:val="00837F74"/>
    <w:rsid w:val="00842495"/>
    <w:rsid w:val="0084773E"/>
    <w:rsid w:val="00847D8E"/>
    <w:rsid w:val="00856F78"/>
    <w:rsid w:val="00857935"/>
    <w:rsid w:val="00867F40"/>
    <w:rsid w:val="00871F85"/>
    <w:rsid w:val="00871F8F"/>
    <w:rsid w:val="0087595D"/>
    <w:rsid w:val="00876F24"/>
    <w:rsid w:val="00880338"/>
    <w:rsid w:val="008822D4"/>
    <w:rsid w:val="00883444"/>
    <w:rsid w:val="008837AE"/>
    <w:rsid w:val="00883A18"/>
    <w:rsid w:val="008844F8"/>
    <w:rsid w:val="00884AA7"/>
    <w:rsid w:val="00887DB2"/>
    <w:rsid w:val="008919E4"/>
    <w:rsid w:val="0089205D"/>
    <w:rsid w:val="00892DD0"/>
    <w:rsid w:val="0089472E"/>
    <w:rsid w:val="008960C5"/>
    <w:rsid w:val="008A290F"/>
    <w:rsid w:val="008A3900"/>
    <w:rsid w:val="008A4087"/>
    <w:rsid w:val="008B01CC"/>
    <w:rsid w:val="008B2995"/>
    <w:rsid w:val="008B6FDD"/>
    <w:rsid w:val="008BBFC3"/>
    <w:rsid w:val="008BDD41"/>
    <w:rsid w:val="008C461B"/>
    <w:rsid w:val="008D2339"/>
    <w:rsid w:val="008D2D9B"/>
    <w:rsid w:val="008D7875"/>
    <w:rsid w:val="008E1B08"/>
    <w:rsid w:val="008E2D9E"/>
    <w:rsid w:val="008E434A"/>
    <w:rsid w:val="008E4836"/>
    <w:rsid w:val="008E7880"/>
    <w:rsid w:val="008E7F06"/>
    <w:rsid w:val="008F0DC4"/>
    <w:rsid w:val="008F1E14"/>
    <w:rsid w:val="008F4937"/>
    <w:rsid w:val="008F50DD"/>
    <w:rsid w:val="009019F7"/>
    <w:rsid w:val="00906DE0"/>
    <w:rsid w:val="00913440"/>
    <w:rsid w:val="00916558"/>
    <w:rsid w:val="00920156"/>
    <w:rsid w:val="009226D0"/>
    <w:rsid w:val="00922E1B"/>
    <w:rsid w:val="00926F22"/>
    <w:rsid w:val="0093271F"/>
    <w:rsid w:val="009337C3"/>
    <w:rsid w:val="00937C62"/>
    <w:rsid w:val="00940870"/>
    <w:rsid w:val="00942B11"/>
    <w:rsid w:val="00943D07"/>
    <w:rsid w:val="00943E22"/>
    <w:rsid w:val="00945243"/>
    <w:rsid w:val="009467F7"/>
    <w:rsid w:val="00947C83"/>
    <w:rsid w:val="00951E40"/>
    <w:rsid w:val="0095580C"/>
    <w:rsid w:val="00955E47"/>
    <w:rsid w:val="00957FBA"/>
    <w:rsid w:val="0096026E"/>
    <w:rsid w:val="00962206"/>
    <w:rsid w:val="00964205"/>
    <w:rsid w:val="00967070"/>
    <w:rsid w:val="00967271"/>
    <w:rsid w:val="00967781"/>
    <w:rsid w:val="0097243C"/>
    <w:rsid w:val="009736D7"/>
    <w:rsid w:val="00976661"/>
    <w:rsid w:val="00977DED"/>
    <w:rsid w:val="009837E9"/>
    <w:rsid w:val="00986275"/>
    <w:rsid w:val="0098778B"/>
    <w:rsid w:val="0099031F"/>
    <w:rsid w:val="00991D02"/>
    <w:rsid w:val="009931AC"/>
    <w:rsid w:val="0099529C"/>
    <w:rsid w:val="009A0763"/>
    <w:rsid w:val="009A1BE0"/>
    <w:rsid w:val="009A1DEF"/>
    <w:rsid w:val="009A3808"/>
    <w:rsid w:val="009A3D6F"/>
    <w:rsid w:val="009A7241"/>
    <w:rsid w:val="009C2502"/>
    <w:rsid w:val="009C660E"/>
    <w:rsid w:val="009D27C2"/>
    <w:rsid w:val="009D40B8"/>
    <w:rsid w:val="009D4DB3"/>
    <w:rsid w:val="009D65DF"/>
    <w:rsid w:val="009E0B8B"/>
    <w:rsid w:val="009E281F"/>
    <w:rsid w:val="009E7474"/>
    <w:rsid w:val="009F0ED5"/>
    <w:rsid w:val="009F2B50"/>
    <w:rsid w:val="009F2D73"/>
    <w:rsid w:val="009F5F27"/>
    <w:rsid w:val="009F7866"/>
    <w:rsid w:val="00A005DE"/>
    <w:rsid w:val="00A0392B"/>
    <w:rsid w:val="00A121CC"/>
    <w:rsid w:val="00A125CE"/>
    <w:rsid w:val="00A14ED4"/>
    <w:rsid w:val="00A16736"/>
    <w:rsid w:val="00A16ADD"/>
    <w:rsid w:val="00A16B1D"/>
    <w:rsid w:val="00A23F3C"/>
    <w:rsid w:val="00A25EA2"/>
    <w:rsid w:val="00A31FCD"/>
    <w:rsid w:val="00A33A0D"/>
    <w:rsid w:val="00A3506A"/>
    <w:rsid w:val="00A355F9"/>
    <w:rsid w:val="00A366A0"/>
    <w:rsid w:val="00A370E7"/>
    <w:rsid w:val="00A41456"/>
    <w:rsid w:val="00A43E87"/>
    <w:rsid w:val="00A45E51"/>
    <w:rsid w:val="00A46167"/>
    <w:rsid w:val="00A511D8"/>
    <w:rsid w:val="00A525FD"/>
    <w:rsid w:val="00A55BFF"/>
    <w:rsid w:val="00A60F95"/>
    <w:rsid w:val="00A61D75"/>
    <w:rsid w:val="00A63429"/>
    <w:rsid w:val="00A64D60"/>
    <w:rsid w:val="00A664C6"/>
    <w:rsid w:val="00A67E4E"/>
    <w:rsid w:val="00A70845"/>
    <w:rsid w:val="00A8445B"/>
    <w:rsid w:val="00A84796"/>
    <w:rsid w:val="00A91D86"/>
    <w:rsid w:val="00A9242F"/>
    <w:rsid w:val="00A96F5C"/>
    <w:rsid w:val="00AA0A83"/>
    <w:rsid w:val="00AA0BF6"/>
    <w:rsid w:val="00AA1D21"/>
    <w:rsid w:val="00AA2557"/>
    <w:rsid w:val="00AA2FE9"/>
    <w:rsid w:val="00AA6FBA"/>
    <w:rsid w:val="00AB4B4B"/>
    <w:rsid w:val="00AB5568"/>
    <w:rsid w:val="00AB759E"/>
    <w:rsid w:val="00AB7D90"/>
    <w:rsid w:val="00AC12A6"/>
    <w:rsid w:val="00AC1ABC"/>
    <w:rsid w:val="00AC2EBB"/>
    <w:rsid w:val="00AC3679"/>
    <w:rsid w:val="00AC430E"/>
    <w:rsid w:val="00AC7D47"/>
    <w:rsid w:val="00AD334E"/>
    <w:rsid w:val="00AD776D"/>
    <w:rsid w:val="00AD7B6B"/>
    <w:rsid w:val="00AE01AC"/>
    <w:rsid w:val="00AE7929"/>
    <w:rsid w:val="00AF001D"/>
    <w:rsid w:val="00AF07C9"/>
    <w:rsid w:val="00AF2E47"/>
    <w:rsid w:val="00AF3423"/>
    <w:rsid w:val="00AF3C66"/>
    <w:rsid w:val="00AF4F42"/>
    <w:rsid w:val="00AF7095"/>
    <w:rsid w:val="00B05620"/>
    <w:rsid w:val="00B10F30"/>
    <w:rsid w:val="00B11D57"/>
    <w:rsid w:val="00B16631"/>
    <w:rsid w:val="00B16AA9"/>
    <w:rsid w:val="00B17BD0"/>
    <w:rsid w:val="00B17C6C"/>
    <w:rsid w:val="00B21130"/>
    <w:rsid w:val="00B3032A"/>
    <w:rsid w:val="00B3226F"/>
    <w:rsid w:val="00B46B3C"/>
    <w:rsid w:val="00B52A17"/>
    <w:rsid w:val="00B569A8"/>
    <w:rsid w:val="00B60185"/>
    <w:rsid w:val="00B628AA"/>
    <w:rsid w:val="00B643FA"/>
    <w:rsid w:val="00B704C2"/>
    <w:rsid w:val="00B70E95"/>
    <w:rsid w:val="00B71826"/>
    <w:rsid w:val="00B73270"/>
    <w:rsid w:val="00B74F81"/>
    <w:rsid w:val="00B7C831"/>
    <w:rsid w:val="00B80A20"/>
    <w:rsid w:val="00B827E9"/>
    <w:rsid w:val="00B83D33"/>
    <w:rsid w:val="00B966B6"/>
    <w:rsid w:val="00B977D2"/>
    <w:rsid w:val="00BA5A6F"/>
    <w:rsid w:val="00BA70BF"/>
    <w:rsid w:val="00BC3E1E"/>
    <w:rsid w:val="00BC5F20"/>
    <w:rsid w:val="00BD4FBA"/>
    <w:rsid w:val="00BD72C2"/>
    <w:rsid w:val="00BE6104"/>
    <w:rsid w:val="00BE6ADD"/>
    <w:rsid w:val="00BF063F"/>
    <w:rsid w:val="00BF0728"/>
    <w:rsid w:val="00BF4541"/>
    <w:rsid w:val="00BF531A"/>
    <w:rsid w:val="00BF587C"/>
    <w:rsid w:val="00C0224C"/>
    <w:rsid w:val="00C03996"/>
    <w:rsid w:val="00C03ABF"/>
    <w:rsid w:val="00C13906"/>
    <w:rsid w:val="00C13F48"/>
    <w:rsid w:val="00C178A0"/>
    <w:rsid w:val="00C217AB"/>
    <w:rsid w:val="00C2308E"/>
    <w:rsid w:val="00C230C3"/>
    <w:rsid w:val="00C331DA"/>
    <w:rsid w:val="00C37A9F"/>
    <w:rsid w:val="00C4250E"/>
    <w:rsid w:val="00C43C44"/>
    <w:rsid w:val="00C471A6"/>
    <w:rsid w:val="00C518D9"/>
    <w:rsid w:val="00C65312"/>
    <w:rsid w:val="00C70EA6"/>
    <w:rsid w:val="00C710B0"/>
    <w:rsid w:val="00C71714"/>
    <w:rsid w:val="00C7374D"/>
    <w:rsid w:val="00C76F1A"/>
    <w:rsid w:val="00C819A0"/>
    <w:rsid w:val="00C8314F"/>
    <w:rsid w:val="00C8512D"/>
    <w:rsid w:val="00C86FDB"/>
    <w:rsid w:val="00C9080E"/>
    <w:rsid w:val="00C9552C"/>
    <w:rsid w:val="00C95EC6"/>
    <w:rsid w:val="00C96974"/>
    <w:rsid w:val="00C97392"/>
    <w:rsid w:val="00CA10D3"/>
    <w:rsid w:val="00CA7138"/>
    <w:rsid w:val="00CB1152"/>
    <w:rsid w:val="00CB2A1A"/>
    <w:rsid w:val="00CB39C4"/>
    <w:rsid w:val="00CC203A"/>
    <w:rsid w:val="00CC319F"/>
    <w:rsid w:val="00CC3B4A"/>
    <w:rsid w:val="00CC6112"/>
    <w:rsid w:val="00CC74EB"/>
    <w:rsid w:val="00CD3737"/>
    <w:rsid w:val="00CD5CB3"/>
    <w:rsid w:val="00CD63D5"/>
    <w:rsid w:val="00CE5C82"/>
    <w:rsid w:val="00CF054C"/>
    <w:rsid w:val="00CF3FF4"/>
    <w:rsid w:val="00CF7F6A"/>
    <w:rsid w:val="00D016EA"/>
    <w:rsid w:val="00D02427"/>
    <w:rsid w:val="00D02A51"/>
    <w:rsid w:val="00D03965"/>
    <w:rsid w:val="00D079C1"/>
    <w:rsid w:val="00D10375"/>
    <w:rsid w:val="00D11E6F"/>
    <w:rsid w:val="00D14603"/>
    <w:rsid w:val="00D15A43"/>
    <w:rsid w:val="00D16553"/>
    <w:rsid w:val="00D2214F"/>
    <w:rsid w:val="00D22F09"/>
    <w:rsid w:val="00D2505A"/>
    <w:rsid w:val="00D25EE0"/>
    <w:rsid w:val="00D26D14"/>
    <w:rsid w:val="00D2700D"/>
    <w:rsid w:val="00D3045B"/>
    <w:rsid w:val="00D33890"/>
    <w:rsid w:val="00D34F4D"/>
    <w:rsid w:val="00D37374"/>
    <w:rsid w:val="00D42F13"/>
    <w:rsid w:val="00D44A3A"/>
    <w:rsid w:val="00D53706"/>
    <w:rsid w:val="00D571FF"/>
    <w:rsid w:val="00D57F79"/>
    <w:rsid w:val="00D60DF4"/>
    <w:rsid w:val="00D644E1"/>
    <w:rsid w:val="00D6746A"/>
    <w:rsid w:val="00D67CBD"/>
    <w:rsid w:val="00D71744"/>
    <w:rsid w:val="00D71E67"/>
    <w:rsid w:val="00D72E61"/>
    <w:rsid w:val="00D73FF1"/>
    <w:rsid w:val="00D751CB"/>
    <w:rsid w:val="00D75E1C"/>
    <w:rsid w:val="00D77E22"/>
    <w:rsid w:val="00D8168E"/>
    <w:rsid w:val="00D816A6"/>
    <w:rsid w:val="00D837C2"/>
    <w:rsid w:val="00D8681B"/>
    <w:rsid w:val="00D91076"/>
    <w:rsid w:val="00D91C60"/>
    <w:rsid w:val="00D96309"/>
    <w:rsid w:val="00DA3200"/>
    <w:rsid w:val="00DA330D"/>
    <w:rsid w:val="00DA4C39"/>
    <w:rsid w:val="00DB71A5"/>
    <w:rsid w:val="00DB7F76"/>
    <w:rsid w:val="00DC372B"/>
    <w:rsid w:val="00DC3AB0"/>
    <w:rsid w:val="00DC3BBF"/>
    <w:rsid w:val="00DC3F05"/>
    <w:rsid w:val="00DC696F"/>
    <w:rsid w:val="00DC7DB4"/>
    <w:rsid w:val="00DD0353"/>
    <w:rsid w:val="00DD4A4A"/>
    <w:rsid w:val="00DD628E"/>
    <w:rsid w:val="00DD67AB"/>
    <w:rsid w:val="00DD6AD5"/>
    <w:rsid w:val="00DD7F51"/>
    <w:rsid w:val="00DE1448"/>
    <w:rsid w:val="00DE3218"/>
    <w:rsid w:val="00DE48FF"/>
    <w:rsid w:val="00DEAE74"/>
    <w:rsid w:val="00DF5701"/>
    <w:rsid w:val="00DF5A9E"/>
    <w:rsid w:val="00DF65E3"/>
    <w:rsid w:val="00E031DD"/>
    <w:rsid w:val="00E13D34"/>
    <w:rsid w:val="00E14661"/>
    <w:rsid w:val="00E15523"/>
    <w:rsid w:val="00E175E6"/>
    <w:rsid w:val="00E22C39"/>
    <w:rsid w:val="00E233D8"/>
    <w:rsid w:val="00E23D7A"/>
    <w:rsid w:val="00E25693"/>
    <w:rsid w:val="00E3141C"/>
    <w:rsid w:val="00E35B8F"/>
    <w:rsid w:val="00E36392"/>
    <w:rsid w:val="00E36B3C"/>
    <w:rsid w:val="00E377ED"/>
    <w:rsid w:val="00E41F0A"/>
    <w:rsid w:val="00E434B3"/>
    <w:rsid w:val="00E440A4"/>
    <w:rsid w:val="00E44EB9"/>
    <w:rsid w:val="00E50852"/>
    <w:rsid w:val="00E51C17"/>
    <w:rsid w:val="00E55BB2"/>
    <w:rsid w:val="00E57B86"/>
    <w:rsid w:val="00E60EFB"/>
    <w:rsid w:val="00E611D7"/>
    <w:rsid w:val="00E652BD"/>
    <w:rsid w:val="00E660A3"/>
    <w:rsid w:val="00E67BAC"/>
    <w:rsid w:val="00E701E4"/>
    <w:rsid w:val="00E72026"/>
    <w:rsid w:val="00E735A3"/>
    <w:rsid w:val="00E75205"/>
    <w:rsid w:val="00E75EFB"/>
    <w:rsid w:val="00E809F9"/>
    <w:rsid w:val="00E80AE5"/>
    <w:rsid w:val="00E817DC"/>
    <w:rsid w:val="00E81957"/>
    <w:rsid w:val="00E832C2"/>
    <w:rsid w:val="00E84B94"/>
    <w:rsid w:val="00E93E9A"/>
    <w:rsid w:val="00E94B56"/>
    <w:rsid w:val="00E94B98"/>
    <w:rsid w:val="00E94F2A"/>
    <w:rsid w:val="00E96F0A"/>
    <w:rsid w:val="00EA0067"/>
    <w:rsid w:val="00EA4AC5"/>
    <w:rsid w:val="00EA4F54"/>
    <w:rsid w:val="00EA7E61"/>
    <w:rsid w:val="00EB4A96"/>
    <w:rsid w:val="00EB4F02"/>
    <w:rsid w:val="00EB6F2B"/>
    <w:rsid w:val="00EB75D2"/>
    <w:rsid w:val="00EBFF65"/>
    <w:rsid w:val="00EC06E0"/>
    <w:rsid w:val="00EC0EA7"/>
    <w:rsid w:val="00EC310D"/>
    <w:rsid w:val="00EC7B0E"/>
    <w:rsid w:val="00ED06F3"/>
    <w:rsid w:val="00ED1B60"/>
    <w:rsid w:val="00ED1EB0"/>
    <w:rsid w:val="00ED247D"/>
    <w:rsid w:val="00ED3B4A"/>
    <w:rsid w:val="00ED3C60"/>
    <w:rsid w:val="00ED4084"/>
    <w:rsid w:val="00ED6BAD"/>
    <w:rsid w:val="00ED7022"/>
    <w:rsid w:val="00ED777C"/>
    <w:rsid w:val="00ED7DDB"/>
    <w:rsid w:val="00EE2A31"/>
    <w:rsid w:val="00EE3EC0"/>
    <w:rsid w:val="00EE5DF9"/>
    <w:rsid w:val="00EF37A3"/>
    <w:rsid w:val="00EF45AB"/>
    <w:rsid w:val="00EF751A"/>
    <w:rsid w:val="00F0196D"/>
    <w:rsid w:val="00F01B57"/>
    <w:rsid w:val="00F1117F"/>
    <w:rsid w:val="00F1143D"/>
    <w:rsid w:val="00F158A1"/>
    <w:rsid w:val="00F21490"/>
    <w:rsid w:val="00F234AF"/>
    <w:rsid w:val="00F253F8"/>
    <w:rsid w:val="00F26246"/>
    <w:rsid w:val="00F36A84"/>
    <w:rsid w:val="00F45058"/>
    <w:rsid w:val="00F46690"/>
    <w:rsid w:val="00F50EA2"/>
    <w:rsid w:val="00F57695"/>
    <w:rsid w:val="00F607D8"/>
    <w:rsid w:val="00F613B6"/>
    <w:rsid w:val="00F6183F"/>
    <w:rsid w:val="00F61B54"/>
    <w:rsid w:val="00F62B45"/>
    <w:rsid w:val="00F661FC"/>
    <w:rsid w:val="00F71D3C"/>
    <w:rsid w:val="00F72D04"/>
    <w:rsid w:val="00F75C4A"/>
    <w:rsid w:val="00F763DE"/>
    <w:rsid w:val="00F77F8C"/>
    <w:rsid w:val="00F8267E"/>
    <w:rsid w:val="00F86A54"/>
    <w:rsid w:val="00F91FF0"/>
    <w:rsid w:val="00FA376F"/>
    <w:rsid w:val="00FA50CE"/>
    <w:rsid w:val="00FB7BCC"/>
    <w:rsid w:val="00FC4272"/>
    <w:rsid w:val="00FC4B35"/>
    <w:rsid w:val="00FC6953"/>
    <w:rsid w:val="00FD030B"/>
    <w:rsid w:val="00FD198B"/>
    <w:rsid w:val="00FD1EB8"/>
    <w:rsid w:val="00FD2592"/>
    <w:rsid w:val="00FD3975"/>
    <w:rsid w:val="00FD39CF"/>
    <w:rsid w:val="00FD6919"/>
    <w:rsid w:val="00FE35DC"/>
    <w:rsid w:val="00FE380F"/>
    <w:rsid w:val="00FE4AE1"/>
    <w:rsid w:val="00FF2080"/>
    <w:rsid w:val="00FF2F8D"/>
    <w:rsid w:val="00FF339B"/>
    <w:rsid w:val="00FF6EA5"/>
    <w:rsid w:val="00FF6F07"/>
    <w:rsid w:val="00FF7928"/>
    <w:rsid w:val="0103B11F"/>
    <w:rsid w:val="0134C2E4"/>
    <w:rsid w:val="01354C68"/>
    <w:rsid w:val="01374D6E"/>
    <w:rsid w:val="01419FCC"/>
    <w:rsid w:val="014EFA06"/>
    <w:rsid w:val="014F4E5F"/>
    <w:rsid w:val="0151E14F"/>
    <w:rsid w:val="015AD52D"/>
    <w:rsid w:val="015E0087"/>
    <w:rsid w:val="01639F3E"/>
    <w:rsid w:val="016682EA"/>
    <w:rsid w:val="01696BBB"/>
    <w:rsid w:val="016AE351"/>
    <w:rsid w:val="016F2C0A"/>
    <w:rsid w:val="017DE246"/>
    <w:rsid w:val="01853B0F"/>
    <w:rsid w:val="01B42164"/>
    <w:rsid w:val="01BB249B"/>
    <w:rsid w:val="01D5E30D"/>
    <w:rsid w:val="01D6FB06"/>
    <w:rsid w:val="01E9917A"/>
    <w:rsid w:val="01EE3E80"/>
    <w:rsid w:val="01F6E319"/>
    <w:rsid w:val="01F70FDF"/>
    <w:rsid w:val="01FA6C24"/>
    <w:rsid w:val="01FBB9E7"/>
    <w:rsid w:val="020ADD6E"/>
    <w:rsid w:val="020B2B9B"/>
    <w:rsid w:val="02128F2F"/>
    <w:rsid w:val="0225AFC6"/>
    <w:rsid w:val="0227EFD3"/>
    <w:rsid w:val="02295C5E"/>
    <w:rsid w:val="022ACB98"/>
    <w:rsid w:val="02306029"/>
    <w:rsid w:val="02346337"/>
    <w:rsid w:val="02382EA9"/>
    <w:rsid w:val="024BAD6F"/>
    <w:rsid w:val="024DD960"/>
    <w:rsid w:val="024E0C88"/>
    <w:rsid w:val="025C9C6B"/>
    <w:rsid w:val="025E7D67"/>
    <w:rsid w:val="0287DA7D"/>
    <w:rsid w:val="028B5FF9"/>
    <w:rsid w:val="0292F6AB"/>
    <w:rsid w:val="02931476"/>
    <w:rsid w:val="02941F8D"/>
    <w:rsid w:val="02AD47FB"/>
    <w:rsid w:val="02AEC0AB"/>
    <w:rsid w:val="02B04C7A"/>
    <w:rsid w:val="02B75A22"/>
    <w:rsid w:val="02BAFFC5"/>
    <w:rsid w:val="02C3A4D3"/>
    <w:rsid w:val="02C43766"/>
    <w:rsid w:val="02C7757B"/>
    <w:rsid w:val="02D0DB4D"/>
    <w:rsid w:val="02D3147C"/>
    <w:rsid w:val="02D571AC"/>
    <w:rsid w:val="02D7B32E"/>
    <w:rsid w:val="02F1EF92"/>
    <w:rsid w:val="02F75473"/>
    <w:rsid w:val="02FE2F7A"/>
    <w:rsid w:val="02FF4171"/>
    <w:rsid w:val="03018C23"/>
    <w:rsid w:val="030650F5"/>
    <w:rsid w:val="030754B9"/>
    <w:rsid w:val="03131B84"/>
    <w:rsid w:val="03169B3B"/>
    <w:rsid w:val="031B36AA"/>
    <w:rsid w:val="031F8627"/>
    <w:rsid w:val="032F6471"/>
    <w:rsid w:val="032FDA2A"/>
    <w:rsid w:val="03369B29"/>
    <w:rsid w:val="0336F8CF"/>
    <w:rsid w:val="033B4F84"/>
    <w:rsid w:val="033C7297"/>
    <w:rsid w:val="036132ED"/>
    <w:rsid w:val="0389B2FA"/>
    <w:rsid w:val="038BED16"/>
    <w:rsid w:val="0394501A"/>
    <w:rsid w:val="03A15FFD"/>
    <w:rsid w:val="03A500E3"/>
    <w:rsid w:val="03A7E169"/>
    <w:rsid w:val="03BCE78D"/>
    <w:rsid w:val="03C3A125"/>
    <w:rsid w:val="03C5F54A"/>
    <w:rsid w:val="03D13FF4"/>
    <w:rsid w:val="03D7111C"/>
    <w:rsid w:val="03DB6889"/>
    <w:rsid w:val="03F48011"/>
    <w:rsid w:val="03FEA3E4"/>
    <w:rsid w:val="040FB440"/>
    <w:rsid w:val="041AC8B8"/>
    <w:rsid w:val="041DE8B0"/>
    <w:rsid w:val="041DEFE6"/>
    <w:rsid w:val="04223429"/>
    <w:rsid w:val="0432F584"/>
    <w:rsid w:val="043D052B"/>
    <w:rsid w:val="044596CB"/>
    <w:rsid w:val="0448C13C"/>
    <w:rsid w:val="044B2865"/>
    <w:rsid w:val="0459E142"/>
    <w:rsid w:val="0459E6FE"/>
    <w:rsid w:val="045B898A"/>
    <w:rsid w:val="045B95CA"/>
    <w:rsid w:val="046B2D24"/>
    <w:rsid w:val="0471D283"/>
    <w:rsid w:val="047EC97A"/>
    <w:rsid w:val="047F20DC"/>
    <w:rsid w:val="049005EB"/>
    <w:rsid w:val="0495FE8A"/>
    <w:rsid w:val="04A77E54"/>
    <w:rsid w:val="04AE523C"/>
    <w:rsid w:val="04B588D1"/>
    <w:rsid w:val="04BBC92D"/>
    <w:rsid w:val="04BCD444"/>
    <w:rsid w:val="04C020C7"/>
    <w:rsid w:val="04C33226"/>
    <w:rsid w:val="04CD61F2"/>
    <w:rsid w:val="04D3CD28"/>
    <w:rsid w:val="04D701F5"/>
    <w:rsid w:val="04DF625B"/>
    <w:rsid w:val="04E06342"/>
    <w:rsid w:val="04E768BB"/>
    <w:rsid w:val="04EB61C6"/>
    <w:rsid w:val="04F8CA6A"/>
    <w:rsid w:val="04FA84EC"/>
    <w:rsid w:val="04FCCC1D"/>
    <w:rsid w:val="04FDFBC0"/>
    <w:rsid w:val="04FE29AF"/>
    <w:rsid w:val="04FF73DE"/>
    <w:rsid w:val="04FF994F"/>
    <w:rsid w:val="0501327E"/>
    <w:rsid w:val="05055F88"/>
    <w:rsid w:val="050B664C"/>
    <w:rsid w:val="05130846"/>
    <w:rsid w:val="05139BB0"/>
    <w:rsid w:val="051501D3"/>
    <w:rsid w:val="05164FEC"/>
    <w:rsid w:val="05193F95"/>
    <w:rsid w:val="0526CB5E"/>
    <w:rsid w:val="052B4AD6"/>
    <w:rsid w:val="054ECB58"/>
    <w:rsid w:val="05540566"/>
    <w:rsid w:val="05552CCC"/>
    <w:rsid w:val="055FBF4B"/>
    <w:rsid w:val="0563FDC4"/>
    <w:rsid w:val="0564863D"/>
    <w:rsid w:val="05656E51"/>
    <w:rsid w:val="056B79D0"/>
    <w:rsid w:val="05769017"/>
    <w:rsid w:val="057D8E8D"/>
    <w:rsid w:val="057FDC72"/>
    <w:rsid w:val="05802996"/>
    <w:rsid w:val="058C07FC"/>
    <w:rsid w:val="058F9F0E"/>
    <w:rsid w:val="0596ADDF"/>
    <w:rsid w:val="059F33CD"/>
    <w:rsid w:val="05A176B3"/>
    <w:rsid w:val="05A85D26"/>
    <w:rsid w:val="05AF6AB6"/>
    <w:rsid w:val="05B2C079"/>
    <w:rsid w:val="05BBE530"/>
    <w:rsid w:val="05BF44DE"/>
    <w:rsid w:val="05C05729"/>
    <w:rsid w:val="05D3FBCB"/>
    <w:rsid w:val="05D4B04C"/>
    <w:rsid w:val="05EF19B0"/>
    <w:rsid w:val="05F3910A"/>
    <w:rsid w:val="06023BC7"/>
    <w:rsid w:val="060C41C2"/>
    <w:rsid w:val="06185CD7"/>
    <w:rsid w:val="0621E216"/>
    <w:rsid w:val="06278419"/>
    <w:rsid w:val="0629F618"/>
    <w:rsid w:val="062E4F59"/>
    <w:rsid w:val="06361079"/>
    <w:rsid w:val="063B12D2"/>
    <w:rsid w:val="064012E3"/>
    <w:rsid w:val="064F06E4"/>
    <w:rsid w:val="064FFA09"/>
    <w:rsid w:val="0658B1CD"/>
    <w:rsid w:val="065DE966"/>
    <w:rsid w:val="067499DE"/>
    <w:rsid w:val="06770B65"/>
    <w:rsid w:val="06805932"/>
    <w:rsid w:val="068265CA"/>
    <w:rsid w:val="0682D452"/>
    <w:rsid w:val="068486E7"/>
    <w:rsid w:val="068F0743"/>
    <w:rsid w:val="0690A5AA"/>
    <w:rsid w:val="06B871BD"/>
    <w:rsid w:val="06B8E32A"/>
    <w:rsid w:val="06BA7A48"/>
    <w:rsid w:val="06BD655B"/>
    <w:rsid w:val="06C05DEF"/>
    <w:rsid w:val="06C53879"/>
    <w:rsid w:val="06CE19C8"/>
    <w:rsid w:val="06CE67D9"/>
    <w:rsid w:val="06D90249"/>
    <w:rsid w:val="06DD8F37"/>
    <w:rsid w:val="0702561D"/>
    <w:rsid w:val="0711DC96"/>
    <w:rsid w:val="07188442"/>
    <w:rsid w:val="071A2A01"/>
    <w:rsid w:val="071DE9FB"/>
    <w:rsid w:val="071E1BF8"/>
    <w:rsid w:val="0727EDD5"/>
    <w:rsid w:val="072848B8"/>
    <w:rsid w:val="072B959B"/>
    <w:rsid w:val="072C072A"/>
    <w:rsid w:val="072C0EE9"/>
    <w:rsid w:val="07301E99"/>
    <w:rsid w:val="073DCB1B"/>
    <w:rsid w:val="073EAD5F"/>
    <w:rsid w:val="0742E4E0"/>
    <w:rsid w:val="07468FB8"/>
    <w:rsid w:val="074ADC97"/>
    <w:rsid w:val="07565989"/>
    <w:rsid w:val="075CA650"/>
    <w:rsid w:val="075DE5AE"/>
    <w:rsid w:val="076FBD90"/>
    <w:rsid w:val="0773F9F4"/>
    <w:rsid w:val="0775424B"/>
    <w:rsid w:val="07767A9F"/>
    <w:rsid w:val="077C4CC4"/>
    <w:rsid w:val="077ECB3D"/>
    <w:rsid w:val="079845CC"/>
    <w:rsid w:val="07A87D54"/>
    <w:rsid w:val="07AEAB05"/>
    <w:rsid w:val="07BEF640"/>
    <w:rsid w:val="07C0EB6E"/>
    <w:rsid w:val="07C16383"/>
    <w:rsid w:val="07CBB19B"/>
    <w:rsid w:val="07DAC67D"/>
    <w:rsid w:val="07EDAF21"/>
    <w:rsid w:val="07F3AA50"/>
    <w:rsid w:val="07FBF478"/>
    <w:rsid w:val="0814C824"/>
    <w:rsid w:val="081C5659"/>
    <w:rsid w:val="081F5877"/>
    <w:rsid w:val="082952AF"/>
    <w:rsid w:val="082954AD"/>
    <w:rsid w:val="082F85DC"/>
    <w:rsid w:val="08331836"/>
    <w:rsid w:val="083A1641"/>
    <w:rsid w:val="083A9E1B"/>
    <w:rsid w:val="08426398"/>
    <w:rsid w:val="085C992F"/>
    <w:rsid w:val="086E8596"/>
    <w:rsid w:val="0870CE69"/>
    <w:rsid w:val="08712DEB"/>
    <w:rsid w:val="0877EAB4"/>
    <w:rsid w:val="0879E47C"/>
    <w:rsid w:val="08826100"/>
    <w:rsid w:val="08855C53"/>
    <w:rsid w:val="0892E92A"/>
    <w:rsid w:val="0893F8BF"/>
    <w:rsid w:val="0894656E"/>
    <w:rsid w:val="08A0C481"/>
    <w:rsid w:val="08A5F598"/>
    <w:rsid w:val="08A82A40"/>
    <w:rsid w:val="08B5E194"/>
    <w:rsid w:val="08B8371D"/>
    <w:rsid w:val="08BD39E1"/>
    <w:rsid w:val="08D32FD9"/>
    <w:rsid w:val="08DEC004"/>
    <w:rsid w:val="08E2D979"/>
    <w:rsid w:val="08F3E26E"/>
    <w:rsid w:val="08F6F5E5"/>
    <w:rsid w:val="08F7DB5F"/>
    <w:rsid w:val="09106B7E"/>
    <w:rsid w:val="091E89C3"/>
    <w:rsid w:val="091F76EB"/>
    <w:rsid w:val="09243083"/>
    <w:rsid w:val="09294EB6"/>
    <w:rsid w:val="0929EA1B"/>
    <w:rsid w:val="092BB354"/>
    <w:rsid w:val="0931CEB5"/>
    <w:rsid w:val="0932146B"/>
    <w:rsid w:val="093A78BD"/>
    <w:rsid w:val="093E9883"/>
    <w:rsid w:val="0948B8F8"/>
    <w:rsid w:val="094F3BA1"/>
    <w:rsid w:val="094F7F83"/>
    <w:rsid w:val="09516BBF"/>
    <w:rsid w:val="09543D43"/>
    <w:rsid w:val="095D504F"/>
    <w:rsid w:val="095F91CF"/>
    <w:rsid w:val="096E336A"/>
    <w:rsid w:val="096FC85D"/>
    <w:rsid w:val="097BA573"/>
    <w:rsid w:val="097D06F1"/>
    <w:rsid w:val="099EA3A1"/>
    <w:rsid w:val="09A4C4EE"/>
    <w:rsid w:val="09A8C7AB"/>
    <w:rsid w:val="09A9947C"/>
    <w:rsid w:val="09BE44D3"/>
    <w:rsid w:val="09C2D764"/>
    <w:rsid w:val="09CA8D03"/>
    <w:rsid w:val="09CB260E"/>
    <w:rsid w:val="09CE51E7"/>
    <w:rsid w:val="09D48FAE"/>
    <w:rsid w:val="09DF8382"/>
    <w:rsid w:val="09DFA2E1"/>
    <w:rsid w:val="09E1D4BC"/>
    <w:rsid w:val="09F5183B"/>
    <w:rsid w:val="09F6A4EA"/>
    <w:rsid w:val="0A02035F"/>
    <w:rsid w:val="0A03154D"/>
    <w:rsid w:val="0A16DC26"/>
    <w:rsid w:val="0A2E81B1"/>
    <w:rsid w:val="0A31464C"/>
    <w:rsid w:val="0A3C46C6"/>
    <w:rsid w:val="0A4F0747"/>
    <w:rsid w:val="0A6A5C73"/>
    <w:rsid w:val="0A6ADD47"/>
    <w:rsid w:val="0A700D17"/>
    <w:rsid w:val="0A77EE9D"/>
    <w:rsid w:val="0A7A4EDB"/>
    <w:rsid w:val="0A7C5B53"/>
    <w:rsid w:val="0A7C9AFA"/>
    <w:rsid w:val="0A7F376F"/>
    <w:rsid w:val="0A8340C5"/>
    <w:rsid w:val="0A84AFEC"/>
    <w:rsid w:val="0A897188"/>
    <w:rsid w:val="0A9AF314"/>
    <w:rsid w:val="0AA1C517"/>
    <w:rsid w:val="0AA6338C"/>
    <w:rsid w:val="0AC3E0A3"/>
    <w:rsid w:val="0AC46A03"/>
    <w:rsid w:val="0AC4E32E"/>
    <w:rsid w:val="0AC8C15A"/>
    <w:rsid w:val="0AD5ABA2"/>
    <w:rsid w:val="0AE474F4"/>
    <w:rsid w:val="0AE5D185"/>
    <w:rsid w:val="0AEB4D33"/>
    <w:rsid w:val="0AF9611F"/>
    <w:rsid w:val="0AFD3AD6"/>
    <w:rsid w:val="0AFFF658"/>
    <w:rsid w:val="0AFFF722"/>
    <w:rsid w:val="0B0319DA"/>
    <w:rsid w:val="0B06BE35"/>
    <w:rsid w:val="0B0832EE"/>
    <w:rsid w:val="0B0CF950"/>
    <w:rsid w:val="0B154D66"/>
    <w:rsid w:val="0B1EAA39"/>
    <w:rsid w:val="0B2AB2B2"/>
    <w:rsid w:val="0B2DC9D7"/>
    <w:rsid w:val="0B46D53B"/>
    <w:rsid w:val="0B5C1542"/>
    <w:rsid w:val="0B5FAE52"/>
    <w:rsid w:val="0B631D88"/>
    <w:rsid w:val="0B66D144"/>
    <w:rsid w:val="0B725719"/>
    <w:rsid w:val="0B7361EE"/>
    <w:rsid w:val="0B737548"/>
    <w:rsid w:val="0B74F730"/>
    <w:rsid w:val="0B7B2D5C"/>
    <w:rsid w:val="0B7E1A70"/>
    <w:rsid w:val="0B7F3C3D"/>
    <w:rsid w:val="0B8DF7BE"/>
    <w:rsid w:val="0B967682"/>
    <w:rsid w:val="0BA7D458"/>
    <w:rsid w:val="0BA8E2AA"/>
    <w:rsid w:val="0BAD928E"/>
    <w:rsid w:val="0BB6BDFC"/>
    <w:rsid w:val="0BBF6C9A"/>
    <w:rsid w:val="0BC063EA"/>
    <w:rsid w:val="0BC9BF03"/>
    <w:rsid w:val="0BCB46ED"/>
    <w:rsid w:val="0BCC02BA"/>
    <w:rsid w:val="0BCE9453"/>
    <w:rsid w:val="0BE6FDB5"/>
    <w:rsid w:val="0C084C2E"/>
    <w:rsid w:val="0C0CFA6B"/>
    <w:rsid w:val="0C0E43D5"/>
    <w:rsid w:val="0C0FDD1A"/>
    <w:rsid w:val="0C1FE75F"/>
    <w:rsid w:val="0C20842A"/>
    <w:rsid w:val="0C217D7B"/>
    <w:rsid w:val="0C350FA1"/>
    <w:rsid w:val="0C36C7EE"/>
    <w:rsid w:val="0C3DA00A"/>
    <w:rsid w:val="0C4F4312"/>
    <w:rsid w:val="0C63BDBC"/>
    <w:rsid w:val="0C6A632A"/>
    <w:rsid w:val="0C753C7A"/>
    <w:rsid w:val="0C76AE4E"/>
    <w:rsid w:val="0C7C14CD"/>
    <w:rsid w:val="0C811997"/>
    <w:rsid w:val="0C8D84EB"/>
    <w:rsid w:val="0C9725BA"/>
    <w:rsid w:val="0C9BB10E"/>
    <w:rsid w:val="0CA2329C"/>
    <w:rsid w:val="0CB35B47"/>
    <w:rsid w:val="0CB654B0"/>
    <w:rsid w:val="0CC139C8"/>
    <w:rsid w:val="0CCB5FF2"/>
    <w:rsid w:val="0CE8E694"/>
    <w:rsid w:val="0CF38F07"/>
    <w:rsid w:val="0CFDCA1A"/>
    <w:rsid w:val="0D0D4C3C"/>
    <w:rsid w:val="0D21E3D2"/>
    <w:rsid w:val="0D24865E"/>
    <w:rsid w:val="0D29D659"/>
    <w:rsid w:val="0D2C1061"/>
    <w:rsid w:val="0D2DA001"/>
    <w:rsid w:val="0D38888C"/>
    <w:rsid w:val="0D3DAC0D"/>
    <w:rsid w:val="0D42BBDB"/>
    <w:rsid w:val="0D50B9AC"/>
    <w:rsid w:val="0D53D0D8"/>
    <w:rsid w:val="0D6B52FD"/>
    <w:rsid w:val="0D6EC5B8"/>
    <w:rsid w:val="0D736057"/>
    <w:rsid w:val="0D747E45"/>
    <w:rsid w:val="0D769ADA"/>
    <w:rsid w:val="0D7C79FA"/>
    <w:rsid w:val="0D8E6C32"/>
    <w:rsid w:val="0D8EE2E7"/>
    <w:rsid w:val="0D956DAE"/>
    <w:rsid w:val="0DA5779E"/>
    <w:rsid w:val="0DAA0930"/>
    <w:rsid w:val="0DACB204"/>
    <w:rsid w:val="0DB30002"/>
    <w:rsid w:val="0DB30969"/>
    <w:rsid w:val="0DBEED8F"/>
    <w:rsid w:val="0DC5E433"/>
    <w:rsid w:val="0DD1C103"/>
    <w:rsid w:val="0DD42836"/>
    <w:rsid w:val="0DE1E35E"/>
    <w:rsid w:val="0DE38CA1"/>
    <w:rsid w:val="0DF44687"/>
    <w:rsid w:val="0E064B7E"/>
    <w:rsid w:val="0E138620"/>
    <w:rsid w:val="0E2A98B7"/>
    <w:rsid w:val="0E3C1DE7"/>
    <w:rsid w:val="0E424E27"/>
    <w:rsid w:val="0E43921D"/>
    <w:rsid w:val="0E467A20"/>
    <w:rsid w:val="0E64315C"/>
    <w:rsid w:val="0E645071"/>
    <w:rsid w:val="0E6B189A"/>
    <w:rsid w:val="0E6FB27D"/>
    <w:rsid w:val="0E7094B7"/>
    <w:rsid w:val="0E7482EB"/>
    <w:rsid w:val="0E7CD218"/>
    <w:rsid w:val="0E7CD78A"/>
    <w:rsid w:val="0E80FC12"/>
    <w:rsid w:val="0E8782F3"/>
    <w:rsid w:val="0E88AA53"/>
    <w:rsid w:val="0E8C3B12"/>
    <w:rsid w:val="0E8F0603"/>
    <w:rsid w:val="0E96A9A8"/>
    <w:rsid w:val="0E98F03B"/>
    <w:rsid w:val="0EB460A7"/>
    <w:rsid w:val="0EC46541"/>
    <w:rsid w:val="0EC71603"/>
    <w:rsid w:val="0EC87CEC"/>
    <w:rsid w:val="0EC8E02D"/>
    <w:rsid w:val="0ECBD389"/>
    <w:rsid w:val="0ED24843"/>
    <w:rsid w:val="0ED40D6B"/>
    <w:rsid w:val="0EDFB519"/>
    <w:rsid w:val="0EE1ED7A"/>
    <w:rsid w:val="0EE2031F"/>
    <w:rsid w:val="0EE8C759"/>
    <w:rsid w:val="0EEFF337"/>
    <w:rsid w:val="0EF3EA74"/>
    <w:rsid w:val="0EF50EF4"/>
    <w:rsid w:val="0EF55649"/>
    <w:rsid w:val="0EF76969"/>
    <w:rsid w:val="0F05B5D8"/>
    <w:rsid w:val="0F05BAD2"/>
    <w:rsid w:val="0F069B3D"/>
    <w:rsid w:val="0F0C5E11"/>
    <w:rsid w:val="0F114D16"/>
    <w:rsid w:val="0F3488F8"/>
    <w:rsid w:val="0F3CB499"/>
    <w:rsid w:val="0F3F1F48"/>
    <w:rsid w:val="0F4B9001"/>
    <w:rsid w:val="0F4C3914"/>
    <w:rsid w:val="0F4CBF26"/>
    <w:rsid w:val="0F50E454"/>
    <w:rsid w:val="0F59308C"/>
    <w:rsid w:val="0F657AEE"/>
    <w:rsid w:val="0F79B81A"/>
    <w:rsid w:val="0F7B8FC3"/>
    <w:rsid w:val="0F89DA71"/>
    <w:rsid w:val="0F967995"/>
    <w:rsid w:val="0F9E6CF9"/>
    <w:rsid w:val="0FB5ED76"/>
    <w:rsid w:val="0FBC468A"/>
    <w:rsid w:val="0FC8EB29"/>
    <w:rsid w:val="0FCAC4A4"/>
    <w:rsid w:val="0FD1DFA1"/>
    <w:rsid w:val="0FD3295B"/>
    <w:rsid w:val="0FD52F63"/>
    <w:rsid w:val="0FDDF707"/>
    <w:rsid w:val="0FE479F3"/>
    <w:rsid w:val="0FECD105"/>
    <w:rsid w:val="0FEF3A27"/>
    <w:rsid w:val="0FF1E6B5"/>
    <w:rsid w:val="0FF291FC"/>
    <w:rsid w:val="0FF33954"/>
    <w:rsid w:val="0FF36444"/>
    <w:rsid w:val="0FF58374"/>
    <w:rsid w:val="0FF73D1B"/>
    <w:rsid w:val="0FFD5776"/>
    <w:rsid w:val="0FFE7014"/>
    <w:rsid w:val="101E4FE6"/>
    <w:rsid w:val="1028496B"/>
    <w:rsid w:val="102A903B"/>
    <w:rsid w:val="102D6825"/>
    <w:rsid w:val="1031E484"/>
    <w:rsid w:val="10531AA3"/>
    <w:rsid w:val="1053DA44"/>
    <w:rsid w:val="1055E93D"/>
    <w:rsid w:val="1056D364"/>
    <w:rsid w:val="10600ABD"/>
    <w:rsid w:val="106025D0"/>
    <w:rsid w:val="106D6562"/>
    <w:rsid w:val="10728086"/>
    <w:rsid w:val="107C547F"/>
    <w:rsid w:val="107F82E3"/>
    <w:rsid w:val="108197AC"/>
    <w:rsid w:val="1081C827"/>
    <w:rsid w:val="108BAB49"/>
    <w:rsid w:val="108BFB66"/>
    <w:rsid w:val="108CC38C"/>
    <w:rsid w:val="108CCB0E"/>
    <w:rsid w:val="108DD53C"/>
    <w:rsid w:val="109F2D32"/>
    <w:rsid w:val="10A54EB0"/>
    <w:rsid w:val="10A8343D"/>
    <w:rsid w:val="10AB4B98"/>
    <w:rsid w:val="10C0F71F"/>
    <w:rsid w:val="10DA32E6"/>
    <w:rsid w:val="10DAB9DB"/>
    <w:rsid w:val="10EC40A4"/>
    <w:rsid w:val="11082551"/>
    <w:rsid w:val="11114EFC"/>
    <w:rsid w:val="1111A06B"/>
    <w:rsid w:val="1113FBDE"/>
    <w:rsid w:val="1125D401"/>
    <w:rsid w:val="112EA3A4"/>
    <w:rsid w:val="11342BBE"/>
    <w:rsid w:val="11343A70"/>
    <w:rsid w:val="11454EF9"/>
    <w:rsid w:val="115153A9"/>
    <w:rsid w:val="115EBA54"/>
    <w:rsid w:val="1164B145"/>
    <w:rsid w:val="117C348B"/>
    <w:rsid w:val="117F4EC2"/>
    <w:rsid w:val="1191A1E4"/>
    <w:rsid w:val="11980D92"/>
    <w:rsid w:val="11A55861"/>
    <w:rsid w:val="11B17482"/>
    <w:rsid w:val="11B7C0DC"/>
    <w:rsid w:val="11C0F7BD"/>
    <w:rsid w:val="11C89190"/>
    <w:rsid w:val="11C9D5B0"/>
    <w:rsid w:val="11CF7FBA"/>
    <w:rsid w:val="11DB0342"/>
    <w:rsid w:val="11E0F3B8"/>
    <w:rsid w:val="11E9C7F2"/>
    <w:rsid w:val="11ECD88B"/>
    <w:rsid w:val="1210D944"/>
    <w:rsid w:val="121E601C"/>
    <w:rsid w:val="122346C6"/>
    <w:rsid w:val="122B355B"/>
    <w:rsid w:val="1234902C"/>
    <w:rsid w:val="12579949"/>
    <w:rsid w:val="1259E982"/>
    <w:rsid w:val="1261E9F2"/>
    <w:rsid w:val="12623F15"/>
    <w:rsid w:val="126463BE"/>
    <w:rsid w:val="1277E28E"/>
    <w:rsid w:val="127ABD4E"/>
    <w:rsid w:val="12834DB1"/>
    <w:rsid w:val="1284E2E2"/>
    <w:rsid w:val="1292A686"/>
    <w:rsid w:val="129D2AC1"/>
    <w:rsid w:val="12A32A2E"/>
    <w:rsid w:val="12A3ADC2"/>
    <w:rsid w:val="12A3B34B"/>
    <w:rsid w:val="12A40FA8"/>
    <w:rsid w:val="12AFDF86"/>
    <w:rsid w:val="12B12CDB"/>
    <w:rsid w:val="12B29529"/>
    <w:rsid w:val="12B43DDE"/>
    <w:rsid w:val="12B6B2B4"/>
    <w:rsid w:val="12BF8A32"/>
    <w:rsid w:val="12D1C534"/>
    <w:rsid w:val="12E0BD16"/>
    <w:rsid w:val="130BE7DA"/>
    <w:rsid w:val="1320B6D7"/>
    <w:rsid w:val="1330F8D8"/>
    <w:rsid w:val="1338A7EC"/>
    <w:rsid w:val="1339F541"/>
    <w:rsid w:val="13515857"/>
    <w:rsid w:val="13561100"/>
    <w:rsid w:val="135B3716"/>
    <w:rsid w:val="135EE073"/>
    <w:rsid w:val="1366FF1A"/>
    <w:rsid w:val="136B37DA"/>
    <w:rsid w:val="136CB5F2"/>
    <w:rsid w:val="1373040F"/>
    <w:rsid w:val="1373F5C8"/>
    <w:rsid w:val="137C771F"/>
    <w:rsid w:val="1384C9DB"/>
    <w:rsid w:val="1389D988"/>
    <w:rsid w:val="139C5EFF"/>
    <w:rsid w:val="13A425F7"/>
    <w:rsid w:val="13ADD418"/>
    <w:rsid w:val="13AF36B3"/>
    <w:rsid w:val="13B05089"/>
    <w:rsid w:val="13B4F29C"/>
    <w:rsid w:val="13B57534"/>
    <w:rsid w:val="13BDCD3C"/>
    <w:rsid w:val="13CA37B1"/>
    <w:rsid w:val="13D2C232"/>
    <w:rsid w:val="13EA4042"/>
    <w:rsid w:val="13F87C58"/>
    <w:rsid w:val="13F9F3D0"/>
    <w:rsid w:val="140DAF45"/>
    <w:rsid w:val="14132C14"/>
    <w:rsid w:val="1417AE56"/>
    <w:rsid w:val="142907C4"/>
    <w:rsid w:val="142A4E9E"/>
    <w:rsid w:val="142A76A2"/>
    <w:rsid w:val="142D2F2D"/>
    <w:rsid w:val="1437A7AE"/>
    <w:rsid w:val="14399874"/>
    <w:rsid w:val="14451DD1"/>
    <w:rsid w:val="14454244"/>
    <w:rsid w:val="146F1E63"/>
    <w:rsid w:val="146F61D0"/>
    <w:rsid w:val="14755A23"/>
    <w:rsid w:val="14785A31"/>
    <w:rsid w:val="147B3FD0"/>
    <w:rsid w:val="147E1135"/>
    <w:rsid w:val="14832252"/>
    <w:rsid w:val="1489C27E"/>
    <w:rsid w:val="148A9063"/>
    <w:rsid w:val="1495CDE2"/>
    <w:rsid w:val="14968838"/>
    <w:rsid w:val="149BB7EE"/>
    <w:rsid w:val="14A2F1D0"/>
    <w:rsid w:val="14A57CCC"/>
    <w:rsid w:val="14AE698F"/>
    <w:rsid w:val="14B8A965"/>
    <w:rsid w:val="14B9CCD2"/>
    <w:rsid w:val="14BF5C4E"/>
    <w:rsid w:val="14C02755"/>
    <w:rsid w:val="14C89A28"/>
    <w:rsid w:val="14CF2DF0"/>
    <w:rsid w:val="14CF6F10"/>
    <w:rsid w:val="14D3DE34"/>
    <w:rsid w:val="14DC0F85"/>
    <w:rsid w:val="14E97CBA"/>
    <w:rsid w:val="14EBF7FE"/>
    <w:rsid w:val="15148DAD"/>
    <w:rsid w:val="152E0943"/>
    <w:rsid w:val="1534015A"/>
    <w:rsid w:val="154073B5"/>
    <w:rsid w:val="1544BE02"/>
    <w:rsid w:val="1546429E"/>
    <w:rsid w:val="1547B406"/>
    <w:rsid w:val="15510752"/>
    <w:rsid w:val="155FEA66"/>
    <w:rsid w:val="15602FCE"/>
    <w:rsid w:val="1567518B"/>
    <w:rsid w:val="1569008E"/>
    <w:rsid w:val="15757801"/>
    <w:rsid w:val="15761616"/>
    <w:rsid w:val="157848C1"/>
    <w:rsid w:val="1579366D"/>
    <w:rsid w:val="158BC30F"/>
    <w:rsid w:val="158F7E08"/>
    <w:rsid w:val="1592002A"/>
    <w:rsid w:val="159B638B"/>
    <w:rsid w:val="159C8006"/>
    <w:rsid w:val="159D2219"/>
    <w:rsid w:val="15A11F1B"/>
    <w:rsid w:val="15A13D2E"/>
    <w:rsid w:val="15AEA700"/>
    <w:rsid w:val="15AF9F37"/>
    <w:rsid w:val="15B0F6ED"/>
    <w:rsid w:val="15BBB414"/>
    <w:rsid w:val="15CA1DD9"/>
    <w:rsid w:val="15CF21FC"/>
    <w:rsid w:val="15DB3319"/>
    <w:rsid w:val="15E60349"/>
    <w:rsid w:val="15EA6BE8"/>
    <w:rsid w:val="15F2313B"/>
    <w:rsid w:val="15F9B8A7"/>
    <w:rsid w:val="1606C6D1"/>
    <w:rsid w:val="16128E4C"/>
    <w:rsid w:val="1613E645"/>
    <w:rsid w:val="161649C7"/>
    <w:rsid w:val="1616DF6B"/>
    <w:rsid w:val="1619A054"/>
    <w:rsid w:val="1626F0F0"/>
    <w:rsid w:val="1633CF47"/>
    <w:rsid w:val="16347FF3"/>
    <w:rsid w:val="164151CB"/>
    <w:rsid w:val="1642F4A7"/>
    <w:rsid w:val="164DDFCA"/>
    <w:rsid w:val="16639B01"/>
    <w:rsid w:val="16774EB2"/>
    <w:rsid w:val="167BCD6A"/>
    <w:rsid w:val="1688F1BF"/>
    <w:rsid w:val="168AFB2C"/>
    <w:rsid w:val="168F9D8F"/>
    <w:rsid w:val="1691905D"/>
    <w:rsid w:val="16A3FB35"/>
    <w:rsid w:val="16B2E6BC"/>
    <w:rsid w:val="16BC3C79"/>
    <w:rsid w:val="16C89DCA"/>
    <w:rsid w:val="16D17D87"/>
    <w:rsid w:val="16D6E8DB"/>
    <w:rsid w:val="16DF90C3"/>
    <w:rsid w:val="16E9AE0D"/>
    <w:rsid w:val="16F111FA"/>
    <w:rsid w:val="16F8FC65"/>
    <w:rsid w:val="16F95EE0"/>
    <w:rsid w:val="16FEFD9B"/>
    <w:rsid w:val="170AD1EB"/>
    <w:rsid w:val="1717B123"/>
    <w:rsid w:val="1724944C"/>
    <w:rsid w:val="1725FD2C"/>
    <w:rsid w:val="173C21F8"/>
    <w:rsid w:val="1763DF75"/>
    <w:rsid w:val="17640E33"/>
    <w:rsid w:val="177C7F6B"/>
    <w:rsid w:val="178064BE"/>
    <w:rsid w:val="178441E2"/>
    <w:rsid w:val="178C16CA"/>
    <w:rsid w:val="17938FED"/>
    <w:rsid w:val="1793AD13"/>
    <w:rsid w:val="17985889"/>
    <w:rsid w:val="179B5927"/>
    <w:rsid w:val="17A31A91"/>
    <w:rsid w:val="17A4D401"/>
    <w:rsid w:val="17ADC04D"/>
    <w:rsid w:val="17B08DE4"/>
    <w:rsid w:val="17C624E5"/>
    <w:rsid w:val="17D6C460"/>
    <w:rsid w:val="17DDF3F8"/>
    <w:rsid w:val="17F0B332"/>
    <w:rsid w:val="17FA7AA9"/>
    <w:rsid w:val="17FACB26"/>
    <w:rsid w:val="17FDBF48"/>
    <w:rsid w:val="180306FF"/>
    <w:rsid w:val="1803E2BA"/>
    <w:rsid w:val="180A51C7"/>
    <w:rsid w:val="180AD75E"/>
    <w:rsid w:val="180B2FC2"/>
    <w:rsid w:val="180B4F23"/>
    <w:rsid w:val="1811ABF0"/>
    <w:rsid w:val="181E9716"/>
    <w:rsid w:val="18226643"/>
    <w:rsid w:val="1823BEA5"/>
    <w:rsid w:val="18457BFF"/>
    <w:rsid w:val="184D2747"/>
    <w:rsid w:val="1851A71A"/>
    <w:rsid w:val="185F261C"/>
    <w:rsid w:val="186561B4"/>
    <w:rsid w:val="186805D3"/>
    <w:rsid w:val="18690A71"/>
    <w:rsid w:val="1869988F"/>
    <w:rsid w:val="1870FFCF"/>
    <w:rsid w:val="187907D0"/>
    <w:rsid w:val="1895ABA6"/>
    <w:rsid w:val="18A0DC43"/>
    <w:rsid w:val="18B1177C"/>
    <w:rsid w:val="18BF3B41"/>
    <w:rsid w:val="18D33BB1"/>
    <w:rsid w:val="18D840B7"/>
    <w:rsid w:val="18D8595E"/>
    <w:rsid w:val="18D9B910"/>
    <w:rsid w:val="18DEFFC7"/>
    <w:rsid w:val="18E878BF"/>
    <w:rsid w:val="18EEE00B"/>
    <w:rsid w:val="18FD986A"/>
    <w:rsid w:val="18FED2A0"/>
    <w:rsid w:val="19095AFF"/>
    <w:rsid w:val="191FB072"/>
    <w:rsid w:val="19229813"/>
    <w:rsid w:val="192945C6"/>
    <w:rsid w:val="192D265D"/>
    <w:rsid w:val="19319608"/>
    <w:rsid w:val="193B332C"/>
    <w:rsid w:val="193E8E76"/>
    <w:rsid w:val="194E4320"/>
    <w:rsid w:val="19547FB2"/>
    <w:rsid w:val="195E2393"/>
    <w:rsid w:val="19622445"/>
    <w:rsid w:val="1964E882"/>
    <w:rsid w:val="1974EAD1"/>
    <w:rsid w:val="197FAE1E"/>
    <w:rsid w:val="199951EA"/>
    <w:rsid w:val="19A11613"/>
    <w:rsid w:val="19A4DF5B"/>
    <w:rsid w:val="19A82BE5"/>
    <w:rsid w:val="19AA8631"/>
    <w:rsid w:val="19AD09B2"/>
    <w:rsid w:val="19ADA6D2"/>
    <w:rsid w:val="19B2EE14"/>
    <w:rsid w:val="19B370E1"/>
    <w:rsid w:val="19B6A891"/>
    <w:rsid w:val="19CAD99C"/>
    <w:rsid w:val="19D3DEF7"/>
    <w:rsid w:val="19D50582"/>
    <w:rsid w:val="19D5845B"/>
    <w:rsid w:val="19D9422F"/>
    <w:rsid w:val="19D94D26"/>
    <w:rsid w:val="19ECC4D5"/>
    <w:rsid w:val="19F6EF87"/>
    <w:rsid w:val="19FA51CB"/>
    <w:rsid w:val="19FF09C0"/>
    <w:rsid w:val="1A01AFC7"/>
    <w:rsid w:val="1A0FE264"/>
    <w:rsid w:val="1A10AEBA"/>
    <w:rsid w:val="1A22E080"/>
    <w:rsid w:val="1A299335"/>
    <w:rsid w:val="1A37CA5D"/>
    <w:rsid w:val="1A3A9EAF"/>
    <w:rsid w:val="1A5220ED"/>
    <w:rsid w:val="1A540437"/>
    <w:rsid w:val="1A63EA9F"/>
    <w:rsid w:val="1A6F5708"/>
    <w:rsid w:val="1A6FAA1A"/>
    <w:rsid w:val="1A731CEB"/>
    <w:rsid w:val="1A7432F8"/>
    <w:rsid w:val="1A74633A"/>
    <w:rsid w:val="1A7886AF"/>
    <w:rsid w:val="1A8DD9E4"/>
    <w:rsid w:val="1A93EE2B"/>
    <w:rsid w:val="1AA43FF8"/>
    <w:rsid w:val="1AAAA114"/>
    <w:rsid w:val="1AAE0AD3"/>
    <w:rsid w:val="1AB614ED"/>
    <w:rsid w:val="1AB87324"/>
    <w:rsid w:val="1ABD20DA"/>
    <w:rsid w:val="1AC72B0B"/>
    <w:rsid w:val="1ACA6596"/>
    <w:rsid w:val="1AD1268B"/>
    <w:rsid w:val="1AE1DEDC"/>
    <w:rsid w:val="1AF0541F"/>
    <w:rsid w:val="1AF17A5F"/>
    <w:rsid w:val="1AF65BBB"/>
    <w:rsid w:val="1B001560"/>
    <w:rsid w:val="1B0A4B33"/>
    <w:rsid w:val="1B1CF50A"/>
    <w:rsid w:val="1B2213CB"/>
    <w:rsid w:val="1B26A950"/>
    <w:rsid w:val="1B3EEE1E"/>
    <w:rsid w:val="1B41C550"/>
    <w:rsid w:val="1B451ADA"/>
    <w:rsid w:val="1B48A366"/>
    <w:rsid w:val="1B4FE490"/>
    <w:rsid w:val="1B59A25D"/>
    <w:rsid w:val="1B5B640A"/>
    <w:rsid w:val="1B5F5F37"/>
    <w:rsid w:val="1B674C7A"/>
    <w:rsid w:val="1B685EE2"/>
    <w:rsid w:val="1B695DC4"/>
    <w:rsid w:val="1B6FAD43"/>
    <w:rsid w:val="1B70D408"/>
    <w:rsid w:val="1B84BC1C"/>
    <w:rsid w:val="1B9348DC"/>
    <w:rsid w:val="1B94A491"/>
    <w:rsid w:val="1B9B82AC"/>
    <w:rsid w:val="1BA3DC49"/>
    <w:rsid w:val="1BBBCC04"/>
    <w:rsid w:val="1BC643DC"/>
    <w:rsid w:val="1BC6EA52"/>
    <w:rsid w:val="1BC76D8F"/>
    <w:rsid w:val="1BCE7BAB"/>
    <w:rsid w:val="1BD3C9F8"/>
    <w:rsid w:val="1BD6AAC7"/>
    <w:rsid w:val="1BD90D24"/>
    <w:rsid w:val="1BDB5A52"/>
    <w:rsid w:val="1BE20F26"/>
    <w:rsid w:val="1BE814E9"/>
    <w:rsid w:val="1BEC7A4E"/>
    <w:rsid w:val="1C03B2ED"/>
    <w:rsid w:val="1C0BD72F"/>
    <w:rsid w:val="1C0FE052"/>
    <w:rsid w:val="1C1727DE"/>
    <w:rsid w:val="1C1CF699"/>
    <w:rsid w:val="1C3C4D9B"/>
    <w:rsid w:val="1C406746"/>
    <w:rsid w:val="1C430E72"/>
    <w:rsid w:val="1C436DBE"/>
    <w:rsid w:val="1C47A6F7"/>
    <w:rsid w:val="1C54EF50"/>
    <w:rsid w:val="1C59B704"/>
    <w:rsid w:val="1C5C99B6"/>
    <w:rsid w:val="1C632349"/>
    <w:rsid w:val="1C78A8F4"/>
    <w:rsid w:val="1C856454"/>
    <w:rsid w:val="1C8D02A6"/>
    <w:rsid w:val="1C8DB63E"/>
    <w:rsid w:val="1C96691F"/>
    <w:rsid w:val="1C9AD66C"/>
    <w:rsid w:val="1CA117AB"/>
    <w:rsid w:val="1CAB73C8"/>
    <w:rsid w:val="1CB5522F"/>
    <w:rsid w:val="1CC02A9F"/>
    <w:rsid w:val="1CCBEA1B"/>
    <w:rsid w:val="1CCE3853"/>
    <w:rsid w:val="1CEEDE64"/>
    <w:rsid w:val="1CF6874D"/>
    <w:rsid w:val="1D01577F"/>
    <w:rsid w:val="1D046C5E"/>
    <w:rsid w:val="1D19B586"/>
    <w:rsid w:val="1D1B8C62"/>
    <w:rsid w:val="1D3BACC3"/>
    <w:rsid w:val="1D4FF6F8"/>
    <w:rsid w:val="1D5F1325"/>
    <w:rsid w:val="1D60728D"/>
    <w:rsid w:val="1D6419FD"/>
    <w:rsid w:val="1D650331"/>
    <w:rsid w:val="1D685F07"/>
    <w:rsid w:val="1D72EC75"/>
    <w:rsid w:val="1D800F60"/>
    <w:rsid w:val="1D829FF4"/>
    <w:rsid w:val="1D86D8BC"/>
    <w:rsid w:val="1D8B4F8D"/>
    <w:rsid w:val="1D9174B5"/>
    <w:rsid w:val="1D9B1F12"/>
    <w:rsid w:val="1DA30FC4"/>
    <w:rsid w:val="1DAF3196"/>
    <w:rsid w:val="1DB07BA8"/>
    <w:rsid w:val="1DB71F45"/>
    <w:rsid w:val="1DD4DF56"/>
    <w:rsid w:val="1DD8E1E2"/>
    <w:rsid w:val="1DD90327"/>
    <w:rsid w:val="1DDFEF5D"/>
    <w:rsid w:val="1DE2B333"/>
    <w:rsid w:val="1DEACA41"/>
    <w:rsid w:val="1DF9F44F"/>
    <w:rsid w:val="1DFF022F"/>
    <w:rsid w:val="1DFF89AA"/>
    <w:rsid w:val="1E0064AE"/>
    <w:rsid w:val="1E03F6E3"/>
    <w:rsid w:val="1E0A8ED8"/>
    <w:rsid w:val="1E0B1DDC"/>
    <w:rsid w:val="1E0BEACB"/>
    <w:rsid w:val="1E0E02C6"/>
    <w:rsid w:val="1E10BB35"/>
    <w:rsid w:val="1E15FB3A"/>
    <w:rsid w:val="1E24ACA7"/>
    <w:rsid w:val="1E2EFB0C"/>
    <w:rsid w:val="1E2FCCFD"/>
    <w:rsid w:val="1E378C03"/>
    <w:rsid w:val="1E392027"/>
    <w:rsid w:val="1E409933"/>
    <w:rsid w:val="1E4D781D"/>
    <w:rsid w:val="1E507AA8"/>
    <w:rsid w:val="1E541A5B"/>
    <w:rsid w:val="1E72BF40"/>
    <w:rsid w:val="1E7AFBB7"/>
    <w:rsid w:val="1E862CC6"/>
    <w:rsid w:val="1E8B0835"/>
    <w:rsid w:val="1E8D7807"/>
    <w:rsid w:val="1E959535"/>
    <w:rsid w:val="1E9D10A6"/>
    <w:rsid w:val="1E9D2AF4"/>
    <w:rsid w:val="1EA18D57"/>
    <w:rsid w:val="1EA38242"/>
    <w:rsid w:val="1EA5C102"/>
    <w:rsid w:val="1EA89F53"/>
    <w:rsid w:val="1EDA0BCF"/>
    <w:rsid w:val="1EE9A3FE"/>
    <w:rsid w:val="1EEF47C3"/>
    <w:rsid w:val="1EF24098"/>
    <w:rsid w:val="1EFC7FB1"/>
    <w:rsid w:val="1F04742F"/>
    <w:rsid w:val="1F20510A"/>
    <w:rsid w:val="1F292884"/>
    <w:rsid w:val="1F29947C"/>
    <w:rsid w:val="1F37FCBE"/>
    <w:rsid w:val="1F5C6AA5"/>
    <w:rsid w:val="1F605B15"/>
    <w:rsid w:val="1F710089"/>
    <w:rsid w:val="1F710C09"/>
    <w:rsid w:val="1F7CEDDE"/>
    <w:rsid w:val="1F993CB4"/>
    <w:rsid w:val="1F99F880"/>
    <w:rsid w:val="1FA6600D"/>
    <w:rsid w:val="1FB03A99"/>
    <w:rsid w:val="1FB387C3"/>
    <w:rsid w:val="1FBD7268"/>
    <w:rsid w:val="1FBF8723"/>
    <w:rsid w:val="1FC28A9E"/>
    <w:rsid w:val="1FD59712"/>
    <w:rsid w:val="1FDD1BC4"/>
    <w:rsid w:val="1FDDD576"/>
    <w:rsid w:val="1FE138D9"/>
    <w:rsid w:val="20066891"/>
    <w:rsid w:val="2011F562"/>
    <w:rsid w:val="20149C48"/>
    <w:rsid w:val="202E7D02"/>
    <w:rsid w:val="2046A042"/>
    <w:rsid w:val="20502FAE"/>
    <w:rsid w:val="20549636"/>
    <w:rsid w:val="20585307"/>
    <w:rsid w:val="205BF537"/>
    <w:rsid w:val="2060DB99"/>
    <w:rsid w:val="20626AB4"/>
    <w:rsid w:val="2069EA87"/>
    <w:rsid w:val="206A912B"/>
    <w:rsid w:val="206F6908"/>
    <w:rsid w:val="20707A89"/>
    <w:rsid w:val="207650A6"/>
    <w:rsid w:val="2077B02D"/>
    <w:rsid w:val="20782F5A"/>
    <w:rsid w:val="20967CDD"/>
    <w:rsid w:val="20A36C82"/>
    <w:rsid w:val="20A4C788"/>
    <w:rsid w:val="20AB36F2"/>
    <w:rsid w:val="20C0342A"/>
    <w:rsid w:val="20C470C7"/>
    <w:rsid w:val="20C7201A"/>
    <w:rsid w:val="20CC7132"/>
    <w:rsid w:val="20D05BA7"/>
    <w:rsid w:val="20D0DE5B"/>
    <w:rsid w:val="20D92F89"/>
    <w:rsid w:val="20DCF4E0"/>
    <w:rsid w:val="20E643C3"/>
    <w:rsid w:val="20E7F87C"/>
    <w:rsid w:val="20E8A394"/>
    <w:rsid w:val="20E9B473"/>
    <w:rsid w:val="20F49432"/>
    <w:rsid w:val="20F53CB7"/>
    <w:rsid w:val="20FACF3A"/>
    <w:rsid w:val="20FB2E0A"/>
    <w:rsid w:val="20FF9099"/>
    <w:rsid w:val="20FFEA5F"/>
    <w:rsid w:val="210C1E3A"/>
    <w:rsid w:val="2114274B"/>
    <w:rsid w:val="211675DE"/>
    <w:rsid w:val="2117BAB6"/>
    <w:rsid w:val="211DB780"/>
    <w:rsid w:val="21211933"/>
    <w:rsid w:val="2131327F"/>
    <w:rsid w:val="21320512"/>
    <w:rsid w:val="2142530D"/>
    <w:rsid w:val="21561EAD"/>
    <w:rsid w:val="215AE4A9"/>
    <w:rsid w:val="21618AB0"/>
    <w:rsid w:val="216674B8"/>
    <w:rsid w:val="2177F94D"/>
    <w:rsid w:val="217BCC05"/>
    <w:rsid w:val="218151AD"/>
    <w:rsid w:val="21833F50"/>
    <w:rsid w:val="21867B70"/>
    <w:rsid w:val="2187F294"/>
    <w:rsid w:val="218FDC41"/>
    <w:rsid w:val="21900802"/>
    <w:rsid w:val="21922C53"/>
    <w:rsid w:val="21959477"/>
    <w:rsid w:val="21971EE8"/>
    <w:rsid w:val="21994FB4"/>
    <w:rsid w:val="2199D9F9"/>
    <w:rsid w:val="219C08CB"/>
    <w:rsid w:val="219FC891"/>
    <w:rsid w:val="21B35B5F"/>
    <w:rsid w:val="21B74319"/>
    <w:rsid w:val="21BD5484"/>
    <w:rsid w:val="21BD963E"/>
    <w:rsid w:val="21BF1D0D"/>
    <w:rsid w:val="21C33C52"/>
    <w:rsid w:val="21D4C61A"/>
    <w:rsid w:val="21FC6559"/>
    <w:rsid w:val="2204D879"/>
    <w:rsid w:val="22094CB9"/>
    <w:rsid w:val="2209EDEC"/>
    <w:rsid w:val="220F4230"/>
    <w:rsid w:val="221109D1"/>
    <w:rsid w:val="22124FFC"/>
    <w:rsid w:val="2214F952"/>
    <w:rsid w:val="22158633"/>
    <w:rsid w:val="222452EE"/>
    <w:rsid w:val="22349A3F"/>
    <w:rsid w:val="2235B4A5"/>
    <w:rsid w:val="22379FA9"/>
    <w:rsid w:val="224E8BE7"/>
    <w:rsid w:val="2260399E"/>
    <w:rsid w:val="226040C0"/>
    <w:rsid w:val="226334A2"/>
    <w:rsid w:val="2265EC8F"/>
    <w:rsid w:val="226651AB"/>
    <w:rsid w:val="226D1CF4"/>
    <w:rsid w:val="226EBCF9"/>
    <w:rsid w:val="226F9262"/>
    <w:rsid w:val="2279CDA3"/>
    <w:rsid w:val="228C97C9"/>
    <w:rsid w:val="22942DA6"/>
    <w:rsid w:val="22960798"/>
    <w:rsid w:val="229BC480"/>
    <w:rsid w:val="22A78BE4"/>
    <w:rsid w:val="22AA3D0E"/>
    <w:rsid w:val="22B8B909"/>
    <w:rsid w:val="22BF93C5"/>
    <w:rsid w:val="22D51465"/>
    <w:rsid w:val="22D60727"/>
    <w:rsid w:val="22D666E8"/>
    <w:rsid w:val="22DCEBD8"/>
    <w:rsid w:val="22E6ABB7"/>
    <w:rsid w:val="22F5FDAE"/>
    <w:rsid w:val="22FA3A9E"/>
    <w:rsid w:val="230265D9"/>
    <w:rsid w:val="230E928D"/>
    <w:rsid w:val="23119F43"/>
    <w:rsid w:val="232334D6"/>
    <w:rsid w:val="233031EE"/>
    <w:rsid w:val="2332F86E"/>
    <w:rsid w:val="2336BAA0"/>
    <w:rsid w:val="2342F9F4"/>
    <w:rsid w:val="2344C1EF"/>
    <w:rsid w:val="2348B20B"/>
    <w:rsid w:val="234C0EBC"/>
    <w:rsid w:val="23536570"/>
    <w:rsid w:val="23543350"/>
    <w:rsid w:val="2356B778"/>
    <w:rsid w:val="2359A9EA"/>
    <w:rsid w:val="236716F8"/>
    <w:rsid w:val="236D4F9B"/>
    <w:rsid w:val="237C1F7E"/>
    <w:rsid w:val="23821605"/>
    <w:rsid w:val="238466FD"/>
    <w:rsid w:val="2392CE5D"/>
    <w:rsid w:val="239519BA"/>
    <w:rsid w:val="239D0FF9"/>
    <w:rsid w:val="23A23E2A"/>
    <w:rsid w:val="23A9A866"/>
    <w:rsid w:val="23B81431"/>
    <w:rsid w:val="23BCE8AF"/>
    <w:rsid w:val="23BD4F47"/>
    <w:rsid w:val="23C8BA04"/>
    <w:rsid w:val="23D518FF"/>
    <w:rsid w:val="23DC2665"/>
    <w:rsid w:val="23EBD9F5"/>
    <w:rsid w:val="23ECB06C"/>
    <w:rsid w:val="23F27732"/>
    <w:rsid w:val="23FD0F3A"/>
    <w:rsid w:val="2408CDDE"/>
    <w:rsid w:val="2412C30D"/>
    <w:rsid w:val="2416A4D4"/>
    <w:rsid w:val="24199CA4"/>
    <w:rsid w:val="241E22FB"/>
    <w:rsid w:val="24239497"/>
    <w:rsid w:val="244B1F7C"/>
    <w:rsid w:val="2451CCAA"/>
    <w:rsid w:val="24551F43"/>
    <w:rsid w:val="246964D5"/>
    <w:rsid w:val="246DD2FC"/>
    <w:rsid w:val="246DF511"/>
    <w:rsid w:val="2470CA99"/>
    <w:rsid w:val="247501F9"/>
    <w:rsid w:val="247B8634"/>
    <w:rsid w:val="2480674B"/>
    <w:rsid w:val="2488D7B0"/>
    <w:rsid w:val="248CE0AD"/>
    <w:rsid w:val="2492C2EA"/>
    <w:rsid w:val="2498AA44"/>
    <w:rsid w:val="2498F17C"/>
    <w:rsid w:val="249A78F7"/>
    <w:rsid w:val="249D256C"/>
    <w:rsid w:val="24B26687"/>
    <w:rsid w:val="24C8A0DF"/>
    <w:rsid w:val="24CACE7F"/>
    <w:rsid w:val="24DC9BF4"/>
    <w:rsid w:val="24DE397E"/>
    <w:rsid w:val="24DF874B"/>
    <w:rsid w:val="24E0B75D"/>
    <w:rsid w:val="24E358C4"/>
    <w:rsid w:val="24E7F43A"/>
    <w:rsid w:val="24EACD1E"/>
    <w:rsid w:val="24ED94AA"/>
    <w:rsid w:val="24F8691A"/>
    <w:rsid w:val="25020E2C"/>
    <w:rsid w:val="2505030D"/>
    <w:rsid w:val="250791B6"/>
    <w:rsid w:val="251306C2"/>
    <w:rsid w:val="2515014D"/>
    <w:rsid w:val="2515B878"/>
    <w:rsid w:val="251AA6C2"/>
    <w:rsid w:val="2526C809"/>
    <w:rsid w:val="25324E9D"/>
    <w:rsid w:val="25341816"/>
    <w:rsid w:val="2547382C"/>
    <w:rsid w:val="25479B0F"/>
    <w:rsid w:val="254A5B7B"/>
    <w:rsid w:val="2557019A"/>
    <w:rsid w:val="25680B60"/>
    <w:rsid w:val="2570D742"/>
    <w:rsid w:val="257D3DCC"/>
    <w:rsid w:val="257E4DFB"/>
    <w:rsid w:val="2580A233"/>
    <w:rsid w:val="2583EF77"/>
    <w:rsid w:val="25A44BBD"/>
    <w:rsid w:val="25AA44A1"/>
    <w:rsid w:val="25B4C7C5"/>
    <w:rsid w:val="25C1B101"/>
    <w:rsid w:val="25C2FC3F"/>
    <w:rsid w:val="25CAEACF"/>
    <w:rsid w:val="25D23938"/>
    <w:rsid w:val="25D565F8"/>
    <w:rsid w:val="25DB0429"/>
    <w:rsid w:val="25E16B9C"/>
    <w:rsid w:val="25ED8418"/>
    <w:rsid w:val="260A90FC"/>
    <w:rsid w:val="2611AD46"/>
    <w:rsid w:val="2611E6D1"/>
    <w:rsid w:val="26291D63"/>
    <w:rsid w:val="263D4163"/>
    <w:rsid w:val="264730A3"/>
    <w:rsid w:val="26620232"/>
    <w:rsid w:val="266BDCFF"/>
    <w:rsid w:val="268B6C5A"/>
    <w:rsid w:val="268F50C0"/>
    <w:rsid w:val="269645EA"/>
    <w:rsid w:val="26972847"/>
    <w:rsid w:val="269936C9"/>
    <w:rsid w:val="269AD8ED"/>
    <w:rsid w:val="26ADD3BD"/>
    <w:rsid w:val="26AE5B00"/>
    <w:rsid w:val="26BF50E9"/>
    <w:rsid w:val="26CBF1AA"/>
    <w:rsid w:val="26D4CD7F"/>
    <w:rsid w:val="26DD8627"/>
    <w:rsid w:val="26E2FACB"/>
    <w:rsid w:val="26EC8FC5"/>
    <w:rsid w:val="26F1A88B"/>
    <w:rsid w:val="26F273B3"/>
    <w:rsid w:val="26FA45C7"/>
    <w:rsid w:val="27041B98"/>
    <w:rsid w:val="27041CC4"/>
    <w:rsid w:val="2710177F"/>
    <w:rsid w:val="27151856"/>
    <w:rsid w:val="271842AB"/>
    <w:rsid w:val="271E9782"/>
    <w:rsid w:val="2720033C"/>
    <w:rsid w:val="272EC317"/>
    <w:rsid w:val="27354A0E"/>
    <w:rsid w:val="2746E844"/>
    <w:rsid w:val="274852F4"/>
    <w:rsid w:val="2749C55F"/>
    <w:rsid w:val="27501819"/>
    <w:rsid w:val="275102A0"/>
    <w:rsid w:val="27542D6A"/>
    <w:rsid w:val="27543120"/>
    <w:rsid w:val="27545646"/>
    <w:rsid w:val="2754E876"/>
    <w:rsid w:val="27556B0D"/>
    <w:rsid w:val="275D8B60"/>
    <w:rsid w:val="275EE8B0"/>
    <w:rsid w:val="27648557"/>
    <w:rsid w:val="27721636"/>
    <w:rsid w:val="277AC734"/>
    <w:rsid w:val="2790FD59"/>
    <w:rsid w:val="279337C9"/>
    <w:rsid w:val="27934DE6"/>
    <w:rsid w:val="27990DAE"/>
    <w:rsid w:val="27A47AF3"/>
    <w:rsid w:val="27B3E36F"/>
    <w:rsid w:val="27C0ED4E"/>
    <w:rsid w:val="27D30136"/>
    <w:rsid w:val="27DFF947"/>
    <w:rsid w:val="27E40735"/>
    <w:rsid w:val="27F5CD8D"/>
    <w:rsid w:val="27F77945"/>
    <w:rsid w:val="27FE3692"/>
    <w:rsid w:val="2800B96B"/>
    <w:rsid w:val="28059FAE"/>
    <w:rsid w:val="280727DF"/>
    <w:rsid w:val="28203409"/>
    <w:rsid w:val="282133CC"/>
    <w:rsid w:val="282151F7"/>
    <w:rsid w:val="28245CB1"/>
    <w:rsid w:val="28261232"/>
    <w:rsid w:val="2827B81D"/>
    <w:rsid w:val="283CFE7A"/>
    <w:rsid w:val="283D5CA8"/>
    <w:rsid w:val="283D9EE1"/>
    <w:rsid w:val="2841134A"/>
    <w:rsid w:val="28555C15"/>
    <w:rsid w:val="28615EB0"/>
    <w:rsid w:val="28634165"/>
    <w:rsid w:val="28696457"/>
    <w:rsid w:val="2869F0F4"/>
    <w:rsid w:val="2884C5F2"/>
    <w:rsid w:val="2888D376"/>
    <w:rsid w:val="2889BE7C"/>
    <w:rsid w:val="288EA9C3"/>
    <w:rsid w:val="28957C85"/>
    <w:rsid w:val="28960E76"/>
    <w:rsid w:val="2898A706"/>
    <w:rsid w:val="2898C077"/>
    <w:rsid w:val="289A7138"/>
    <w:rsid w:val="289B4AB3"/>
    <w:rsid w:val="28A29227"/>
    <w:rsid w:val="28A573F8"/>
    <w:rsid w:val="28A8EB86"/>
    <w:rsid w:val="28BC5AEE"/>
    <w:rsid w:val="28C83ACF"/>
    <w:rsid w:val="28C9A6BA"/>
    <w:rsid w:val="28D6F279"/>
    <w:rsid w:val="28D84C6F"/>
    <w:rsid w:val="28D9EC02"/>
    <w:rsid w:val="28F3A9F9"/>
    <w:rsid w:val="28FB9009"/>
    <w:rsid w:val="29014237"/>
    <w:rsid w:val="2903151A"/>
    <w:rsid w:val="291B0D2A"/>
    <w:rsid w:val="2925BA2A"/>
    <w:rsid w:val="2925BFA9"/>
    <w:rsid w:val="2933D943"/>
    <w:rsid w:val="293D53CC"/>
    <w:rsid w:val="293FFD45"/>
    <w:rsid w:val="2947AAED"/>
    <w:rsid w:val="295A0FA8"/>
    <w:rsid w:val="2965A7C2"/>
    <w:rsid w:val="2965D32C"/>
    <w:rsid w:val="29660E1B"/>
    <w:rsid w:val="2976535D"/>
    <w:rsid w:val="298E2E5C"/>
    <w:rsid w:val="29B2E0DF"/>
    <w:rsid w:val="29BA402B"/>
    <w:rsid w:val="29C3C639"/>
    <w:rsid w:val="29C7017C"/>
    <w:rsid w:val="29D1CCD3"/>
    <w:rsid w:val="29D67878"/>
    <w:rsid w:val="29E0CD33"/>
    <w:rsid w:val="29E2B6A9"/>
    <w:rsid w:val="29E64698"/>
    <w:rsid w:val="29E6C9E7"/>
    <w:rsid w:val="29E93598"/>
    <w:rsid w:val="29F53B3B"/>
    <w:rsid w:val="29F85E98"/>
    <w:rsid w:val="29F9C57B"/>
    <w:rsid w:val="2A0037CB"/>
    <w:rsid w:val="2A0E999C"/>
    <w:rsid w:val="2A0F74CE"/>
    <w:rsid w:val="2A1089EA"/>
    <w:rsid w:val="2A1FE23D"/>
    <w:rsid w:val="2A2A842A"/>
    <w:rsid w:val="2A3E8C25"/>
    <w:rsid w:val="2A4B4A37"/>
    <w:rsid w:val="2A5B1B7C"/>
    <w:rsid w:val="2A6345E9"/>
    <w:rsid w:val="2A684961"/>
    <w:rsid w:val="2A6DC66E"/>
    <w:rsid w:val="2A6E1644"/>
    <w:rsid w:val="2A6F1145"/>
    <w:rsid w:val="2A7045AD"/>
    <w:rsid w:val="2A7A04FF"/>
    <w:rsid w:val="2A907177"/>
    <w:rsid w:val="2A9D8CF1"/>
    <w:rsid w:val="2A9E47B6"/>
    <w:rsid w:val="2AA55EDF"/>
    <w:rsid w:val="2ACC312D"/>
    <w:rsid w:val="2AD59B2C"/>
    <w:rsid w:val="2AD7BE3E"/>
    <w:rsid w:val="2AE647CE"/>
    <w:rsid w:val="2AFA8EE7"/>
    <w:rsid w:val="2B03A743"/>
    <w:rsid w:val="2B044329"/>
    <w:rsid w:val="2B15277B"/>
    <w:rsid w:val="2B1B7714"/>
    <w:rsid w:val="2B3EB4AE"/>
    <w:rsid w:val="2B42DB1E"/>
    <w:rsid w:val="2B4B9AB0"/>
    <w:rsid w:val="2B4C4574"/>
    <w:rsid w:val="2B645EC2"/>
    <w:rsid w:val="2B770B4E"/>
    <w:rsid w:val="2B775D36"/>
    <w:rsid w:val="2B815AB2"/>
    <w:rsid w:val="2B88E7F1"/>
    <w:rsid w:val="2B898BA7"/>
    <w:rsid w:val="2B8F2E3B"/>
    <w:rsid w:val="2B8FB19E"/>
    <w:rsid w:val="2B932502"/>
    <w:rsid w:val="2B9CAB0D"/>
    <w:rsid w:val="2B9FBA56"/>
    <w:rsid w:val="2BA3BA0B"/>
    <w:rsid w:val="2BA6F8C3"/>
    <w:rsid w:val="2BC54233"/>
    <w:rsid w:val="2BCA44B2"/>
    <w:rsid w:val="2BCAA35A"/>
    <w:rsid w:val="2BCF27CC"/>
    <w:rsid w:val="2BD3C59C"/>
    <w:rsid w:val="2BDA27E3"/>
    <w:rsid w:val="2BDE2BC7"/>
    <w:rsid w:val="2BE66244"/>
    <w:rsid w:val="2BF753B0"/>
    <w:rsid w:val="2BF76A31"/>
    <w:rsid w:val="2BFDC06A"/>
    <w:rsid w:val="2C022657"/>
    <w:rsid w:val="2C0D6F66"/>
    <w:rsid w:val="2C0F26B7"/>
    <w:rsid w:val="2C16F08B"/>
    <w:rsid w:val="2C17E483"/>
    <w:rsid w:val="2C185825"/>
    <w:rsid w:val="2C325403"/>
    <w:rsid w:val="2C38ECBF"/>
    <w:rsid w:val="2C3A4D24"/>
    <w:rsid w:val="2C3C0F26"/>
    <w:rsid w:val="2C3FF4C7"/>
    <w:rsid w:val="2C4B61C8"/>
    <w:rsid w:val="2C52224A"/>
    <w:rsid w:val="2C5A043D"/>
    <w:rsid w:val="2C622EA4"/>
    <w:rsid w:val="2C628E35"/>
    <w:rsid w:val="2C651143"/>
    <w:rsid w:val="2C766C8F"/>
    <w:rsid w:val="2C90AD79"/>
    <w:rsid w:val="2C9137EC"/>
    <w:rsid w:val="2C91D4E8"/>
    <w:rsid w:val="2C92640A"/>
    <w:rsid w:val="2C98294C"/>
    <w:rsid w:val="2CA16355"/>
    <w:rsid w:val="2CA86451"/>
    <w:rsid w:val="2CB80DDD"/>
    <w:rsid w:val="2CBC9B81"/>
    <w:rsid w:val="2CD9FF75"/>
    <w:rsid w:val="2CE6F5A0"/>
    <w:rsid w:val="2CF7BBF1"/>
    <w:rsid w:val="2CFF5781"/>
    <w:rsid w:val="2D00A8C7"/>
    <w:rsid w:val="2D0DD371"/>
    <w:rsid w:val="2D0F98E2"/>
    <w:rsid w:val="2D13B04B"/>
    <w:rsid w:val="2D2303B1"/>
    <w:rsid w:val="2D24A15E"/>
    <w:rsid w:val="2D336C6E"/>
    <w:rsid w:val="2D3696DF"/>
    <w:rsid w:val="2D3B6018"/>
    <w:rsid w:val="2D4AD105"/>
    <w:rsid w:val="2D519A02"/>
    <w:rsid w:val="2D583617"/>
    <w:rsid w:val="2D9115D9"/>
    <w:rsid w:val="2D99CCD3"/>
    <w:rsid w:val="2DA29DAD"/>
    <w:rsid w:val="2DB693B1"/>
    <w:rsid w:val="2DB84755"/>
    <w:rsid w:val="2DBFEDE1"/>
    <w:rsid w:val="2DC41252"/>
    <w:rsid w:val="2DCEA885"/>
    <w:rsid w:val="2DCEFA8D"/>
    <w:rsid w:val="2DD5D1A1"/>
    <w:rsid w:val="2DDBC963"/>
    <w:rsid w:val="2DDFAE33"/>
    <w:rsid w:val="2DEA3154"/>
    <w:rsid w:val="2DF0D2B5"/>
    <w:rsid w:val="2DF82CAF"/>
    <w:rsid w:val="2E0FA461"/>
    <w:rsid w:val="2E1110FF"/>
    <w:rsid w:val="2E12A059"/>
    <w:rsid w:val="2E13E4C7"/>
    <w:rsid w:val="2E140E6A"/>
    <w:rsid w:val="2E143D3D"/>
    <w:rsid w:val="2E1C21E5"/>
    <w:rsid w:val="2E2071D4"/>
    <w:rsid w:val="2E236E41"/>
    <w:rsid w:val="2E24D462"/>
    <w:rsid w:val="2E3446DD"/>
    <w:rsid w:val="2E35813C"/>
    <w:rsid w:val="2E37DB98"/>
    <w:rsid w:val="2E39CE8C"/>
    <w:rsid w:val="2E405740"/>
    <w:rsid w:val="2E408DD7"/>
    <w:rsid w:val="2E416581"/>
    <w:rsid w:val="2E459B2E"/>
    <w:rsid w:val="2E47CB52"/>
    <w:rsid w:val="2E521A0D"/>
    <w:rsid w:val="2E53E34E"/>
    <w:rsid w:val="2E7D1F28"/>
    <w:rsid w:val="2E8EE267"/>
    <w:rsid w:val="2E94F534"/>
    <w:rsid w:val="2EA5AD05"/>
    <w:rsid w:val="2EB58151"/>
    <w:rsid w:val="2EB98570"/>
    <w:rsid w:val="2EC4F5A3"/>
    <w:rsid w:val="2EC53066"/>
    <w:rsid w:val="2EC88D41"/>
    <w:rsid w:val="2EC956BF"/>
    <w:rsid w:val="2EED2F63"/>
    <w:rsid w:val="2EF050A6"/>
    <w:rsid w:val="2EF296A9"/>
    <w:rsid w:val="2EF3CACC"/>
    <w:rsid w:val="2EFB862A"/>
    <w:rsid w:val="2F08E01D"/>
    <w:rsid w:val="2F08FEE2"/>
    <w:rsid w:val="2F1195AF"/>
    <w:rsid w:val="2F2B11DC"/>
    <w:rsid w:val="2F4A6119"/>
    <w:rsid w:val="2F4B5BE6"/>
    <w:rsid w:val="2F4C13C0"/>
    <w:rsid w:val="2F4CD262"/>
    <w:rsid w:val="2F4D8BA3"/>
    <w:rsid w:val="2F52AAEB"/>
    <w:rsid w:val="2F555095"/>
    <w:rsid w:val="2F5D902A"/>
    <w:rsid w:val="2F6539B3"/>
    <w:rsid w:val="2F69B9A4"/>
    <w:rsid w:val="2F6DAF5F"/>
    <w:rsid w:val="2F7636CB"/>
    <w:rsid w:val="2F86D9B4"/>
    <w:rsid w:val="2F90BD6B"/>
    <w:rsid w:val="2F9462F4"/>
    <w:rsid w:val="2F96575B"/>
    <w:rsid w:val="2FB584A8"/>
    <w:rsid w:val="2FB62CC0"/>
    <w:rsid w:val="2FB7D64E"/>
    <w:rsid w:val="2FC21230"/>
    <w:rsid w:val="2FC37615"/>
    <w:rsid w:val="2FC55634"/>
    <w:rsid w:val="2FC8CF3A"/>
    <w:rsid w:val="2FD9EA21"/>
    <w:rsid w:val="2FDAE7CB"/>
    <w:rsid w:val="2FDD28D9"/>
    <w:rsid w:val="2FEAD2EF"/>
    <w:rsid w:val="2FF3C94F"/>
    <w:rsid w:val="2FF83CDA"/>
    <w:rsid w:val="2FFF710B"/>
    <w:rsid w:val="3001C4BC"/>
    <w:rsid w:val="300AA7D9"/>
    <w:rsid w:val="300EC678"/>
    <w:rsid w:val="300F9039"/>
    <w:rsid w:val="300FF07A"/>
    <w:rsid w:val="300FF72E"/>
    <w:rsid w:val="30126C09"/>
    <w:rsid w:val="3021D674"/>
    <w:rsid w:val="302B64A7"/>
    <w:rsid w:val="303025FF"/>
    <w:rsid w:val="3037F9FE"/>
    <w:rsid w:val="304C7114"/>
    <w:rsid w:val="304E7433"/>
    <w:rsid w:val="30531B3E"/>
    <w:rsid w:val="305EDDD5"/>
    <w:rsid w:val="3065B8D7"/>
    <w:rsid w:val="30675058"/>
    <w:rsid w:val="30770BA8"/>
    <w:rsid w:val="30939478"/>
    <w:rsid w:val="30A6278F"/>
    <w:rsid w:val="30AA9076"/>
    <w:rsid w:val="30AB0D6B"/>
    <w:rsid w:val="30AFFD53"/>
    <w:rsid w:val="30C7AD83"/>
    <w:rsid w:val="30CCA22B"/>
    <w:rsid w:val="30CE443E"/>
    <w:rsid w:val="30CECD51"/>
    <w:rsid w:val="30CF384B"/>
    <w:rsid w:val="30D0473F"/>
    <w:rsid w:val="30E35535"/>
    <w:rsid w:val="30F70549"/>
    <w:rsid w:val="30F7C4B4"/>
    <w:rsid w:val="30FC1545"/>
    <w:rsid w:val="3109C9A8"/>
    <w:rsid w:val="310AC759"/>
    <w:rsid w:val="31108C18"/>
    <w:rsid w:val="3110DF93"/>
    <w:rsid w:val="31125B40"/>
    <w:rsid w:val="3115C89C"/>
    <w:rsid w:val="311E984D"/>
    <w:rsid w:val="3132E520"/>
    <w:rsid w:val="313442EE"/>
    <w:rsid w:val="3136D1D1"/>
    <w:rsid w:val="3138F529"/>
    <w:rsid w:val="3142E813"/>
    <w:rsid w:val="314336CF"/>
    <w:rsid w:val="31470D34"/>
    <w:rsid w:val="314B10FD"/>
    <w:rsid w:val="31507E2F"/>
    <w:rsid w:val="315154C6"/>
    <w:rsid w:val="3153F77B"/>
    <w:rsid w:val="31548271"/>
    <w:rsid w:val="315A108F"/>
    <w:rsid w:val="315FB179"/>
    <w:rsid w:val="316255F5"/>
    <w:rsid w:val="31647907"/>
    <w:rsid w:val="31663991"/>
    <w:rsid w:val="31663E8D"/>
    <w:rsid w:val="31674124"/>
    <w:rsid w:val="31804B8C"/>
    <w:rsid w:val="3183147A"/>
    <w:rsid w:val="318AC9E7"/>
    <w:rsid w:val="3192579A"/>
    <w:rsid w:val="31ACE3A0"/>
    <w:rsid w:val="31AE5083"/>
    <w:rsid w:val="31AF6841"/>
    <w:rsid w:val="31BEE18D"/>
    <w:rsid w:val="31CB259F"/>
    <w:rsid w:val="31D15BA4"/>
    <w:rsid w:val="31D5B7ED"/>
    <w:rsid w:val="31DA0917"/>
    <w:rsid w:val="31DA43F5"/>
    <w:rsid w:val="31EE1C30"/>
    <w:rsid w:val="31F8E6D8"/>
    <w:rsid w:val="320A1FC7"/>
    <w:rsid w:val="3210B4E2"/>
    <w:rsid w:val="3218F9B5"/>
    <w:rsid w:val="32204766"/>
    <w:rsid w:val="32229218"/>
    <w:rsid w:val="322FB7D9"/>
    <w:rsid w:val="3232BF72"/>
    <w:rsid w:val="324037E8"/>
    <w:rsid w:val="324BDFD5"/>
    <w:rsid w:val="324EF24C"/>
    <w:rsid w:val="3264A3A2"/>
    <w:rsid w:val="32681FF9"/>
    <w:rsid w:val="32796F46"/>
    <w:rsid w:val="327E775E"/>
    <w:rsid w:val="327FCE1F"/>
    <w:rsid w:val="32860207"/>
    <w:rsid w:val="32909D6E"/>
    <w:rsid w:val="32922B31"/>
    <w:rsid w:val="32AB3038"/>
    <w:rsid w:val="32B49FDB"/>
    <w:rsid w:val="32BA66EB"/>
    <w:rsid w:val="32C53B15"/>
    <w:rsid w:val="32D2B14D"/>
    <w:rsid w:val="32D34399"/>
    <w:rsid w:val="32D552FD"/>
    <w:rsid w:val="32D5EDEF"/>
    <w:rsid w:val="32D6D8FC"/>
    <w:rsid w:val="32DC2A6A"/>
    <w:rsid w:val="32E209F8"/>
    <w:rsid w:val="32E6AA5C"/>
    <w:rsid w:val="32EE961B"/>
    <w:rsid w:val="32F52EC9"/>
    <w:rsid w:val="33018339"/>
    <w:rsid w:val="3309667E"/>
    <w:rsid w:val="3309F164"/>
    <w:rsid w:val="33207426"/>
    <w:rsid w:val="33243BA5"/>
    <w:rsid w:val="3327B651"/>
    <w:rsid w:val="3328442D"/>
    <w:rsid w:val="332D823E"/>
    <w:rsid w:val="3331BD8E"/>
    <w:rsid w:val="3333497F"/>
    <w:rsid w:val="33346C69"/>
    <w:rsid w:val="33393764"/>
    <w:rsid w:val="333C184D"/>
    <w:rsid w:val="333C382C"/>
    <w:rsid w:val="3340AAF4"/>
    <w:rsid w:val="3345E4BF"/>
    <w:rsid w:val="33478706"/>
    <w:rsid w:val="3367B10C"/>
    <w:rsid w:val="336849E0"/>
    <w:rsid w:val="337A12E1"/>
    <w:rsid w:val="337C2647"/>
    <w:rsid w:val="337E4D9C"/>
    <w:rsid w:val="33802C5B"/>
    <w:rsid w:val="3397034B"/>
    <w:rsid w:val="339ED1BB"/>
    <w:rsid w:val="33BCA13F"/>
    <w:rsid w:val="33C92704"/>
    <w:rsid w:val="33E17F1D"/>
    <w:rsid w:val="33E330BA"/>
    <w:rsid w:val="33EBC5A0"/>
    <w:rsid w:val="33ECC3F5"/>
    <w:rsid w:val="33F10FD8"/>
    <w:rsid w:val="33F2179B"/>
    <w:rsid w:val="33F3427E"/>
    <w:rsid w:val="33FBD3B4"/>
    <w:rsid w:val="33FE4438"/>
    <w:rsid w:val="3402C581"/>
    <w:rsid w:val="340C3344"/>
    <w:rsid w:val="341004F8"/>
    <w:rsid w:val="3411A8C6"/>
    <w:rsid w:val="3413A060"/>
    <w:rsid w:val="34155054"/>
    <w:rsid w:val="341D3B42"/>
    <w:rsid w:val="341EAAE0"/>
    <w:rsid w:val="34245D5E"/>
    <w:rsid w:val="34268B52"/>
    <w:rsid w:val="34271A37"/>
    <w:rsid w:val="3427EBD1"/>
    <w:rsid w:val="342E8C4C"/>
    <w:rsid w:val="344015B8"/>
    <w:rsid w:val="34459639"/>
    <w:rsid w:val="3455F60B"/>
    <w:rsid w:val="34669AB7"/>
    <w:rsid w:val="346AB01D"/>
    <w:rsid w:val="3470118D"/>
    <w:rsid w:val="34730B0E"/>
    <w:rsid w:val="347571AA"/>
    <w:rsid w:val="34787320"/>
    <w:rsid w:val="3478E56B"/>
    <w:rsid w:val="347E4AC0"/>
    <w:rsid w:val="348E2EAA"/>
    <w:rsid w:val="34937806"/>
    <w:rsid w:val="34986EB5"/>
    <w:rsid w:val="349FD7FF"/>
    <w:rsid w:val="34A0B940"/>
    <w:rsid w:val="34A2FBC9"/>
    <w:rsid w:val="34A6502D"/>
    <w:rsid w:val="34A6ED3B"/>
    <w:rsid w:val="34AB5227"/>
    <w:rsid w:val="34ABFEF3"/>
    <w:rsid w:val="34AE2B41"/>
    <w:rsid w:val="34BF0305"/>
    <w:rsid w:val="34C35AE3"/>
    <w:rsid w:val="34C94DFA"/>
    <w:rsid w:val="34CD93BF"/>
    <w:rsid w:val="34EA63ED"/>
    <w:rsid w:val="34F107C9"/>
    <w:rsid w:val="34F276A7"/>
    <w:rsid w:val="34F8C035"/>
    <w:rsid w:val="35097A2D"/>
    <w:rsid w:val="351CD5D0"/>
    <w:rsid w:val="351F8991"/>
    <w:rsid w:val="352329D2"/>
    <w:rsid w:val="3524D371"/>
    <w:rsid w:val="352D4092"/>
    <w:rsid w:val="352E91A5"/>
    <w:rsid w:val="353AF7F5"/>
    <w:rsid w:val="353C4955"/>
    <w:rsid w:val="354010A3"/>
    <w:rsid w:val="35415B3A"/>
    <w:rsid w:val="35462847"/>
    <w:rsid w:val="35528908"/>
    <w:rsid w:val="355FAB3C"/>
    <w:rsid w:val="35604EA8"/>
    <w:rsid w:val="35795DD6"/>
    <w:rsid w:val="357B8F67"/>
    <w:rsid w:val="357BFCE8"/>
    <w:rsid w:val="357EB1D3"/>
    <w:rsid w:val="35823868"/>
    <w:rsid w:val="35899A7A"/>
    <w:rsid w:val="358BAE45"/>
    <w:rsid w:val="359A3ED4"/>
    <w:rsid w:val="359CF6BF"/>
    <w:rsid w:val="359EC4AD"/>
    <w:rsid w:val="35A3DBDF"/>
    <w:rsid w:val="35A529A7"/>
    <w:rsid w:val="35A6D8C4"/>
    <w:rsid w:val="35A96C9C"/>
    <w:rsid w:val="35AFE7B3"/>
    <w:rsid w:val="35BB6FAF"/>
    <w:rsid w:val="35C7C23B"/>
    <w:rsid w:val="35D6DB19"/>
    <w:rsid w:val="35E54D40"/>
    <w:rsid w:val="35EBB18C"/>
    <w:rsid w:val="35EC8329"/>
    <w:rsid w:val="35F04B02"/>
    <w:rsid w:val="35F0B307"/>
    <w:rsid w:val="35F9F90F"/>
    <w:rsid w:val="36047632"/>
    <w:rsid w:val="361777F7"/>
    <w:rsid w:val="361E0B16"/>
    <w:rsid w:val="362DBDB6"/>
    <w:rsid w:val="362E0E50"/>
    <w:rsid w:val="3634D4B5"/>
    <w:rsid w:val="3640C385"/>
    <w:rsid w:val="36431EAC"/>
    <w:rsid w:val="36433CA4"/>
    <w:rsid w:val="364BF173"/>
    <w:rsid w:val="364D58CA"/>
    <w:rsid w:val="364EE8BD"/>
    <w:rsid w:val="366BF02F"/>
    <w:rsid w:val="366C056A"/>
    <w:rsid w:val="3671030C"/>
    <w:rsid w:val="3676C4D0"/>
    <w:rsid w:val="3679A8E0"/>
    <w:rsid w:val="36817E4A"/>
    <w:rsid w:val="36873D19"/>
    <w:rsid w:val="368811D0"/>
    <w:rsid w:val="368D6593"/>
    <w:rsid w:val="36A5594E"/>
    <w:rsid w:val="36A6398D"/>
    <w:rsid w:val="36AD32BC"/>
    <w:rsid w:val="36B241F2"/>
    <w:rsid w:val="36B436B5"/>
    <w:rsid w:val="36B86443"/>
    <w:rsid w:val="36BBCA01"/>
    <w:rsid w:val="36C2FFE4"/>
    <w:rsid w:val="36C5CA62"/>
    <w:rsid w:val="36C78248"/>
    <w:rsid w:val="36D0DB52"/>
    <w:rsid w:val="36D16301"/>
    <w:rsid w:val="36F86AD1"/>
    <w:rsid w:val="36FD375B"/>
    <w:rsid w:val="3703D47C"/>
    <w:rsid w:val="3705525E"/>
    <w:rsid w:val="3705F3E4"/>
    <w:rsid w:val="37206948"/>
    <w:rsid w:val="372588C9"/>
    <w:rsid w:val="3739989E"/>
    <w:rsid w:val="3748E7B5"/>
    <w:rsid w:val="375BF273"/>
    <w:rsid w:val="37737068"/>
    <w:rsid w:val="378215DB"/>
    <w:rsid w:val="378265A5"/>
    <w:rsid w:val="3783D786"/>
    <w:rsid w:val="378738F1"/>
    <w:rsid w:val="37882002"/>
    <w:rsid w:val="37886B99"/>
    <w:rsid w:val="378BBFAB"/>
    <w:rsid w:val="379A4AC2"/>
    <w:rsid w:val="379B932F"/>
    <w:rsid w:val="37A1ED77"/>
    <w:rsid w:val="37AB5B8C"/>
    <w:rsid w:val="37B346DA"/>
    <w:rsid w:val="37B5CD6C"/>
    <w:rsid w:val="37C27237"/>
    <w:rsid w:val="37C70E42"/>
    <w:rsid w:val="37C74366"/>
    <w:rsid w:val="37CC1B53"/>
    <w:rsid w:val="37D2985A"/>
    <w:rsid w:val="37E3BC69"/>
    <w:rsid w:val="37EA6410"/>
    <w:rsid w:val="37ECDB91"/>
    <w:rsid w:val="37EF70C9"/>
    <w:rsid w:val="37F9556B"/>
    <w:rsid w:val="38097F74"/>
    <w:rsid w:val="381D3AF6"/>
    <w:rsid w:val="38209F2E"/>
    <w:rsid w:val="382300BA"/>
    <w:rsid w:val="382DCAF7"/>
    <w:rsid w:val="383A07C0"/>
    <w:rsid w:val="384255C2"/>
    <w:rsid w:val="3856B764"/>
    <w:rsid w:val="385CE344"/>
    <w:rsid w:val="385E437E"/>
    <w:rsid w:val="3873C99A"/>
    <w:rsid w:val="387C1195"/>
    <w:rsid w:val="387DC1C2"/>
    <w:rsid w:val="3881BD9B"/>
    <w:rsid w:val="388ADAC4"/>
    <w:rsid w:val="38934330"/>
    <w:rsid w:val="3897237F"/>
    <w:rsid w:val="3898F6A1"/>
    <w:rsid w:val="38A0325F"/>
    <w:rsid w:val="38A26D91"/>
    <w:rsid w:val="38AEAA0D"/>
    <w:rsid w:val="38AFF855"/>
    <w:rsid w:val="38B7CAB5"/>
    <w:rsid w:val="38CA5563"/>
    <w:rsid w:val="38D04975"/>
    <w:rsid w:val="38D3914F"/>
    <w:rsid w:val="38D5F31D"/>
    <w:rsid w:val="38E6E407"/>
    <w:rsid w:val="38E8F1D1"/>
    <w:rsid w:val="38EDE6B3"/>
    <w:rsid w:val="38EEFD10"/>
    <w:rsid w:val="38F7CCE1"/>
    <w:rsid w:val="38FE9607"/>
    <w:rsid w:val="390A807E"/>
    <w:rsid w:val="39186AA4"/>
    <w:rsid w:val="391AAAB0"/>
    <w:rsid w:val="391F8F16"/>
    <w:rsid w:val="3921924A"/>
    <w:rsid w:val="39247FB9"/>
    <w:rsid w:val="392B3170"/>
    <w:rsid w:val="392C01C4"/>
    <w:rsid w:val="393105CB"/>
    <w:rsid w:val="3934292C"/>
    <w:rsid w:val="3937B24B"/>
    <w:rsid w:val="39409B27"/>
    <w:rsid w:val="39479133"/>
    <w:rsid w:val="3948A914"/>
    <w:rsid w:val="39512A76"/>
    <w:rsid w:val="39537470"/>
    <w:rsid w:val="3954C979"/>
    <w:rsid w:val="39623820"/>
    <w:rsid w:val="3968156F"/>
    <w:rsid w:val="396C64F4"/>
    <w:rsid w:val="3973D259"/>
    <w:rsid w:val="39AB88E8"/>
    <w:rsid w:val="39AD7AC4"/>
    <w:rsid w:val="39B92056"/>
    <w:rsid w:val="39BC65F2"/>
    <w:rsid w:val="39C02420"/>
    <w:rsid w:val="39C574C3"/>
    <w:rsid w:val="39CF5F0C"/>
    <w:rsid w:val="39D059EE"/>
    <w:rsid w:val="39D2A823"/>
    <w:rsid w:val="39D4FE6F"/>
    <w:rsid w:val="39D94B71"/>
    <w:rsid w:val="39E7CC7E"/>
    <w:rsid w:val="39EDBD10"/>
    <w:rsid w:val="39F0BA19"/>
    <w:rsid w:val="39FB9A67"/>
    <w:rsid w:val="39FD59C4"/>
    <w:rsid w:val="39FDAC30"/>
    <w:rsid w:val="3A01A6A4"/>
    <w:rsid w:val="3A02E5DD"/>
    <w:rsid w:val="3A0392EF"/>
    <w:rsid w:val="3A04F44E"/>
    <w:rsid w:val="3A06142F"/>
    <w:rsid w:val="3A14203C"/>
    <w:rsid w:val="3A15C246"/>
    <w:rsid w:val="3A41242B"/>
    <w:rsid w:val="3A45BD12"/>
    <w:rsid w:val="3A46DB1A"/>
    <w:rsid w:val="3A4F5015"/>
    <w:rsid w:val="3A56C84E"/>
    <w:rsid w:val="3A6496F6"/>
    <w:rsid w:val="3A6B369D"/>
    <w:rsid w:val="3A74FB43"/>
    <w:rsid w:val="3A7FED4D"/>
    <w:rsid w:val="3A8C9492"/>
    <w:rsid w:val="3AA1F970"/>
    <w:rsid w:val="3AA3DCB8"/>
    <w:rsid w:val="3AB62913"/>
    <w:rsid w:val="3ACCDCE3"/>
    <w:rsid w:val="3AD27802"/>
    <w:rsid w:val="3AD3BDFA"/>
    <w:rsid w:val="3AD7F163"/>
    <w:rsid w:val="3AD9F0AD"/>
    <w:rsid w:val="3AE29BA5"/>
    <w:rsid w:val="3AE9F5ED"/>
    <w:rsid w:val="3AEAF97D"/>
    <w:rsid w:val="3B02C2BE"/>
    <w:rsid w:val="3B08D60B"/>
    <w:rsid w:val="3B11A85C"/>
    <w:rsid w:val="3B16F007"/>
    <w:rsid w:val="3B2671C0"/>
    <w:rsid w:val="3B27E377"/>
    <w:rsid w:val="3B2E4717"/>
    <w:rsid w:val="3B388ADD"/>
    <w:rsid w:val="3B396A26"/>
    <w:rsid w:val="3B48DD2D"/>
    <w:rsid w:val="3B505798"/>
    <w:rsid w:val="3B5E5C49"/>
    <w:rsid w:val="3B626046"/>
    <w:rsid w:val="3B68B1E6"/>
    <w:rsid w:val="3B6CE6D1"/>
    <w:rsid w:val="3B72270B"/>
    <w:rsid w:val="3B7E1D4A"/>
    <w:rsid w:val="3B819F0B"/>
    <w:rsid w:val="3B84DC4B"/>
    <w:rsid w:val="3B852A9D"/>
    <w:rsid w:val="3B995253"/>
    <w:rsid w:val="3BA03DFF"/>
    <w:rsid w:val="3BAB8BD3"/>
    <w:rsid w:val="3BB2A1D1"/>
    <w:rsid w:val="3BB3E4AC"/>
    <w:rsid w:val="3BB8808C"/>
    <w:rsid w:val="3BBDFA71"/>
    <w:rsid w:val="3BD4692C"/>
    <w:rsid w:val="3BD4EDE3"/>
    <w:rsid w:val="3BD5DE45"/>
    <w:rsid w:val="3BF7FB09"/>
    <w:rsid w:val="3BFDFC71"/>
    <w:rsid w:val="3C00025F"/>
    <w:rsid w:val="3C0C63A6"/>
    <w:rsid w:val="3C269B95"/>
    <w:rsid w:val="3C2CE9EB"/>
    <w:rsid w:val="3C2D5752"/>
    <w:rsid w:val="3C311D16"/>
    <w:rsid w:val="3C354BBE"/>
    <w:rsid w:val="3C359502"/>
    <w:rsid w:val="3C3B1BFD"/>
    <w:rsid w:val="3C416397"/>
    <w:rsid w:val="3C4353A0"/>
    <w:rsid w:val="3C45CE82"/>
    <w:rsid w:val="3C51412C"/>
    <w:rsid w:val="3C52A29E"/>
    <w:rsid w:val="3C56D8FC"/>
    <w:rsid w:val="3C67355F"/>
    <w:rsid w:val="3C688959"/>
    <w:rsid w:val="3C69D59C"/>
    <w:rsid w:val="3C6BDA9B"/>
    <w:rsid w:val="3C6E99D1"/>
    <w:rsid w:val="3C73ED92"/>
    <w:rsid w:val="3C9BA2BD"/>
    <w:rsid w:val="3CA19F64"/>
    <w:rsid w:val="3CA4E450"/>
    <w:rsid w:val="3CB314F2"/>
    <w:rsid w:val="3CBD15AC"/>
    <w:rsid w:val="3CC3C3A1"/>
    <w:rsid w:val="3CC559B8"/>
    <w:rsid w:val="3CCDD83D"/>
    <w:rsid w:val="3CD2D915"/>
    <w:rsid w:val="3CD33C6B"/>
    <w:rsid w:val="3CE2080C"/>
    <w:rsid w:val="3CE439AE"/>
    <w:rsid w:val="3CED963D"/>
    <w:rsid w:val="3CF08FF8"/>
    <w:rsid w:val="3CF0FA11"/>
    <w:rsid w:val="3CF81998"/>
    <w:rsid w:val="3CFA93E8"/>
    <w:rsid w:val="3CFAE4A2"/>
    <w:rsid w:val="3D03D67B"/>
    <w:rsid w:val="3D049695"/>
    <w:rsid w:val="3D069369"/>
    <w:rsid w:val="3D197DA9"/>
    <w:rsid w:val="3D1C1AFD"/>
    <w:rsid w:val="3D24890E"/>
    <w:rsid w:val="3D2E9272"/>
    <w:rsid w:val="3D3113E2"/>
    <w:rsid w:val="3D328B5A"/>
    <w:rsid w:val="3D36CFB9"/>
    <w:rsid w:val="3D431948"/>
    <w:rsid w:val="3D52297B"/>
    <w:rsid w:val="3D59384C"/>
    <w:rsid w:val="3D59BBB4"/>
    <w:rsid w:val="3D69A6F2"/>
    <w:rsid w:val="3D6D17B8"/>
    <w:rsid w:val="3D78B649"/>
    <w:rsid w:val="3D8221AA"/>
    <w:rsid w:val="3D91C52F"/>
    <w:rsid w:val="3D93B75A"/>
    <w:rsid w:val="3D970B9A"/>
    <w:rsid w:val="3D9E0754"/>
    <w:rsid w:val="3D9F0520"/>
    <w:rsid w:val="3DAC8FE1"/>
    <w:rsid w:val="3DB76230"/>
    <w:rsid w:val="3DB90C81"/>
    <w:rsid w:val="3DBA5E46"/>
    <w:rsid w:val="3DBCD897"/>
    <w:rsid w:val="3DBD1B03"/>
    <w:rsid w:val="3DC49B75"/>
    <w:rsid w:val="3DC69EC4"/>
    <w:rsid w:val="3DC91ACE"/>
    <w:rsid w:val="3DCBA1BB"/>
    <w:rsid w:val="3DCD9E96"/>
    <w:rsid w:val="3DD866DE"/>
    <w:rsid w:val="3DE7E14B"/>
    <w:rsid w:val="3DEBEFA6"/>
    <w:rsid w:val="3DF20B60"/>
    <w:rsid w:val="3DF5BE40"/>
    <w:rsid w:val="3E007BEC"/>
    <w:rsid w:val="3E0F5C54"/>
    <w:rsid w:val="3E1DF6B1"/>
    <w:rsid w:val="3E2E6D77"/>
    <w:rsid w:val="3E2F9B9E"/>
    <w:rsid w:val="3E372D6D"/>
    <w:rsid w:val="3E3B80FD"/>
    <w:rsid w:val="3E3D53FF"/>
    <w:rsid w:val="3E427DDB"/>
    <w:rsid w:val="3E54C4EC"/>
    <w:rsid w:val="3E58E6B6"/>
    <w:rsid w:val="3E59098F"/>
    <w:rsid w:val="3E6316B2"/>
    <w:rsid w:val="3E6D34CB"/>
    <w:rsid w:val="3E724D2C"/>
    <w:rsid w:val="3E7579D0"/>
    <w:rsid w:val="3E836C30"/>
    <w:rsid w:val="3E8E5400"/>
    <w:rsid w:val="3E904ACC"/>
    <w:rsid w:val="3E9C2D04"/>
    <w:rsid w:val="3EA122B9"/>
    <w:rsid w:val="3EA222DE"/>
    <w:rsid w:val="3EA79A6E"/>
    <w:rsid w:val="3EB11704"/>
    <w:rsid w:val="3EB68A6F"/>
    <w:rsid w:val="3ECA8C6C"/>
    <w:rsid w:val="3ED1E839"/>
    <w:rsid w:val="3ED5B2BD"/>
    <w:rsid w:val="3ED62FBD"/>
    <w:rsid w:val="3ED97BDE"/>
    <w:rsid w:val="3EDB6241"/>
    <w:rsid w:val="3EDDAEFB"/>
    <w:rsid w:val="3EF02A57"/>
    <w:rsid w:val="3EF575B7"/>
    <w:rsid w:val="3EF8EA94"/>
    <w:rsid w:val="3F04CFF4"/>
    <w:rsid w:val="3F0BFC8C"/>
    <w:rsid w:val="3F1167AF"/>
    <w:rsid w:val="3F11F4B1"/>
    <w:rsid w:val="3F1A0DE1"/>
    <w:rsid w:val="3F22EEDD"/>
    <w:rsid w:val="3F27F61C"/>
    <w:rsid w:val="3F2DCFD2"/>
    <w:rsid w:val="3F38C7E4"/>
    <w:rsid w:val="3F3996D0"/>
    <w:rsid w:val="3F3AA2AF"/>
    <w:rsid w:val="3F47AA97"/>
    <w:rsid w:val="3F53112F"/>
    <w:rsid w:val="3F59C6A9"/>
    <w:rsid w:val="3F5A027D"/>
    <w:rsid w:val="3F5C4E0B"/>
    <w:rsid w:val="3F6697AD"/>
    <w:rsid w:val="3F67617B"/>
    <w:rsid w:val="3F6FFD2B"/>
    <w:rsid w:val="3F74243D"/>
    <w:rsid w:val="3F771DA9"/>
    <w:rsid w:val="3F8E7147"/>
    <w:rsid w:val="3F9780B2"/>
    <w:rsid w:val="3F9974D3"/>
    <w:rsid w:val="3F99B47A"/>
    <w:rsid w:val="3F9A8937"/>
    <w:rsid w:val="3F9F698A"/>
    <w:rsid w:val="3F9F8987"/>
    <w:rsid w:val="3FA0CE89"/>
    <w:rsid w:val="3FB958AA"/>
    <w:rsid w:val="3FBA2419"/>
    <w:rsid w:val="3FBC8028"/>
    <w:rsid w:val="3FBF6A29"/>
    <w:rsid w:val="3FC1F282"/>
    <w:rsid w:val="3FC9393C"/>
    <w:rsid w:val="3FCC91ED"/>
    <w:rsid w:val="3FD3F643"/>
    <w:rsid w:val="3FD7D347"/>
    <w:rsid w:val="3FEADC9D"/>
    <w:rsid w:val="4010BF85"/>
    <w:rsid w:val="402A9C86"/>
    <w:rsid w:val="402D730E"/>
    <w:rsid w:val="40379847"/>
    <w:rsid w:val="403ADA5C"/>
    <w:rsid w:val="404601D8"/>
    <w:rsid w:val="404CEC22"/>
    <w:rsid w:val="404F5881"/>
    <w:rsid w:val="4058F38A"/>
    <w:rsid w:val="40591774"/>
    <w:rsid w:val="406343D1"/>
    <w:rsid w:val="40742B03"/>
    <w:rsid w:val="4074F4AA"/>
    <w:rsid w:val="4077618F"/>
    <w:rsid w:val="407B61C7"/>
    <w:rsid w:val="40818C9C"/>
    <w:rsid w:val="40825C04"/>
    <w:rsid w:val="40883411"/>
    <w:rsid w:val="4089E119"/>
    <w:rsid w:val="408A66A8"/>
    <w:rsid w:val="408EE7FB"/>
    <w:rsid w:val="40937B31"/>
    <w:rsid w:val="409C01B8"/>
    <w:rsid w:val="40A09734"/>
    <w:rsid w:val="40A736AA"/>
    <w:rsid w:val="40ADCB2F"/>
    <w:rsid w:val="40AFA881"/>
    <w:rsid w:val="40B73BC8"/>
    <w:rsid w:val="40C49668"/>
    <w:rsid w:val="40CF5C65"/>
    <w:rsid w:val="40DFEAC5"/>
    <w:rsid w:val="40E50DBF"/>
    <w:rsid w:val="40E95C44"/>
    <w:rsid w:val="4102A20E"/>
    <w:rsid w:val="41040AA3"/>
    <w:rsid w:val="410BF609"/>
    <w:rsid w:val="410C5AB0"/>
    <w:rsid w:val="41190894"/>
    <w:rsid w:val="411B97D9"/>
    <w:rsid w:val="4121F400"/>
    <w:rsid w:val="412230B3"/>
    <w:rsid w:val="41257B9B"/>
    <w:rsid w:val="4135D5C8"/>
    <w:rsid w:val="4142D169"/>
    <w:rsid w:val="41513BD0"/>
    <w:rsid w:val="41565C66"/>
    <w:rsid w:val="4162FF68"/>
    <w:rsid w:val="41644846"/>
    <w:rsid w:val="417220CB"/>
    <w:rsid w:val="417B8DD8"/>
    <w:rsid w:val="417F4954"/>
    <w:rsid w:val="4188F162"/>
    <w:rsid w:val="418B3CA9"/>
    <w:rsid w:val="41929A1B"/>
    <w:rsid w:val="41995740"/>
    <w:rsid w:val="419C0AA9"/>
    <w:rsid w:val="419FFF9E"/>
    <w:rsid w:val="41A0E245"/>
    <w:rsid w:val="41A934C7"/>
    <w:rsid w:val="41C13A8B"/>
    <w:rsid w:val="41C4B3E5"/>
    <w:rsid w:val="41C694A8"/>
    <w:rsid w:val="41D58C7D"/>
    <w:rsid w:val="41DED9E7"/>
    <w:rsid w:val="41F2827D"/>
    <w:rsid w:val="41F5AC56"/>
    <w:rsid w:val="421652D6"/>
    <w:rsid w:val="4228BFCD"/>
    <w:rsid w:val="423C6614"/>
    <w:rsid w:val="4247DC18"/>
    <w:rsid w:val="424E483A"/>
    <w:rsid w:val="425014E8"/>
    <w:rsid w:val="42530920"/>
    <w:rsid w:val="425F34F3"/>
    <w:rsid w:val="42615B2B"/>
    <w:rsid w:val="42621BBC"/>
    <w:rsid w:val="4267CA0F"/>
    <w:rsid w:val="426FA7B0"/>
    <w:rsid w:val="4272E709"/>
    <w:rsid w:val="4276F3AF"/>
    <w:rsid w:val="42774AA9"/>
    <w:rsid w:val="42820CFE"/>
    <w:rsid w:val="42842100"/>
    <w:rsid w:val="428F6CDA"/>
    <w:rsid w:val="4295E655"/>
    <w:rsid w:val="429AB1D7"/>
    <w:rsid w:val="42A812E4"/>
    <w:rsid w:val="42AB830C"/>
    <w:rsid w:val="42B2692A"/>
    <w:rsid w:val="42BAEF86"/>
    <w:rsid w:val="42C2688F"/>
    <w:rsid w:val="42D0786B"/>
    <w:rsid w:val="42DCF7DE"/>
    <w:rsid w:val="42DE2605"/>
    <w:rsid w:val="42F3289E"/>
    <w:rsid w:val="42F3A5B8"/>
    <w:rsid w:val="42F96155"/>
    <w:rsid w:val="43193C17"/>
    <w:rsid w:val="431AA903"/>
    <w:rsid w:val="431DDFB7"/>
    <w:rsid w:val="4323AE1B"/>
    <w:rsid w:val="4324927A"/>
    <w:rsid w:val="43318D0A"/>
    <w:rsid w:val="43340AE5"/>
    <w:rsid w:val="4336281C"/>
    <w:rsid w:val="433855DC"/>
    <w:rsid w:val="433ABDB4"/>
    <w:rsid w:val="4344C0B3"/>
    <w:rsid w:val="4344E1AB"/>
    <w:rsid w:val="434D8254"/>
    <w:rsid w:val="435DAD71"/>
    <w:rsid w:val="4365C9C8"/>
    <w:rsid w:val="4366A092"/>
    <w:rsid w:val="436778FE"/>
    <w:rsid w:val="4369FAB2"/>
    <w:rsid w:val="43727E68"/>
    <w:rsid w:val="43731BD3"/>
    <w:rsid w:val="4374E905"/>
    <w:rsid w:val="437B24F4"/>
    <w:rsid w:val="437F5E42"/>
    <w:rsid w:val="4381E5D0"/>
    <w:rsid w:val="4386C913"/>
    <w:rsid w:val="438F189C"/>
    <w:rsid w:val="439EA9CE"/>
    <w:rsid w:val="43A09316"/>
    <w:rsid w:val="43B014CE"/>
    <w:rsid w:val="43B49EB6"/>
    <w:rsid w:val="43BA088D"/>
    <w:rsid w:val="43BE440F"/>
    <w:rsid w:val="43E68FF8"/>
    <w:rsid w:val="43EA8279"/>
    <w:rsid w:val="43EFCED0"/>
    <w:rsid w:val="4408DE6A"/>
    <w:rsid w:val="44250B64"/>
    <w:rsid w:val="442510AE"/>
    <w:rsid w:val="4428259A"/>
    <w:rsid w:val="4429734A"/>
    <w:rsid w:val="4429DD1F"/>
    <w:rsid w:val="4429E352"/>
    <w:rsid w:val="442AF9D2"/>
    <w:rsid w:val="44300C35"/>
    <w:rsid w:val="4431151A"/>
    <w:rsid w:val="44408E8C"/>
    <w:rsid w:val="4440E734"/>
    <w:rsid w:val="44418E40"/>
    <w:rsid w:val="44478582"/>
    <w:rsid w:val="44485362"/>
    <w:rsid w:val="44626DA0"/>
    <w:rsid w:val="446E11D0"/>
    <w:rsid w:val="4477383F"/>
    <w:rsid w:val="4477C451"/>
    <w:rsid w:val="447E5127"/>
    <w:rsid w:val="447F579B"/>
    <w:rsid w:val="4498E81C"/>
    <w:rsid w:val="449DF697"/>
    <w:rsid w:val="44A0F963"/>
    <w:rsid w:val="44A538B4"/>
    <w:rsid w:val="44AD8EBE"/>
    <w:rsid w:val="44AFB685"/>
    <w:rsid w:val="44AFD7BE"/>
    <w:rsid w:val="44C0D8E0"/>
    <w:rsid w:val="44C49E44"/>
    <w:rsid w:val="44C6E457"/>
    <w:rsid w:val="44CCE753"/>
    <w:rsid w:val="44D2AFE4"/>
    <w:rsid w:val="44D6FCC2"/>
    <w:rsid w:val="44DFDACC"/>
    <w:rsid w:val="44E2B9FA"/>
    <w:rsid w:val="44E5110D"/>
    <w:rsid w:val="44E61C09"/>
    <w:rsid w:val="44E679D9"/>
    <w:rsid w:val="44E75875"/>
    <w:rsid w:val="44E82F7E"/>
    <w:rsid w:val="44EE5F0C"/>
    <w:rsid w:val="44FB81BC"/>
    <w:rsid w:val="44FD1ABC"/>
    <w:rsid w:val="4513260E"/>
    <w:rsid w:val="4517F513"/>
    <w:rsid w:val="452CB0DF"/>
    <w:rsid w:val="45347876"/>
    <w:rsid w:val="4535BB33"/>
    <w:rsid w:val="453ABA98"/>
    <w:rsid w:val="453C9858"/>
    <w:rsid w:val="454580F1"/>
    <w:rsid w:val="45575233"/>
    <w:rsid w:val="45594628"/>
    <w:rsid w:val="4565E6DF"/>
    <w:rsid w:val="4567F732"/>
    <w:rsid w:val="45698EC5"/>
    <w:rsid w:val="4569ABF1"/>
    <w:rsid w:val="4569B011"/>
    <w:rsid w:val="456A4D32"/>
    <w:rsid w:val="456B2293"/>
    <w:rsid w:val="456BD69D"/>
    <w:rsid w:val="45704B54"/>
    <w:rsid w:val="457735A0"/>
    <w:rsid w:val="457AC0F0"/>
    <w:rsid w:val="4584AC3B"/>
    <w:rsid w:val="4586A718"/>
    <w:rsid w:val="4596CC26"/>
    <w:rsid w:val="4597DAB9"/>
    <w:rsid w:val="459E15A7"/>
    <w:rsid w:val="459F1EAD"/>
    <w:rsid w:val="45A98963"/>
    <w:rsid w:val="45AB444F"/>
    <w:rsid w:val="45AFDC77"/>
    <w:rsid w:val="45B16D08"/>
    <w:rsid w:val="45BDAFC3"/>
    <w:rsid w:val="45BE3263"/>
    <w:rsid w:val="45CBD1B5"/>
    <w:rsid w:val="45CF3676"/>
    <w:rsid w:val="45D0C2E0"/>
    <w:rsid w:val="45DB5F75"/>
    <w:rsid w:val="45E07A0F"/>
    <w:rsid w:val="45E0B98D"/>
    <w:rsid w:val="45E3C64D"/>
    <w:rsid w:val="45EBEF08"/>
    <w:rsid w:val="45F4E751"/>
    <w:rsid w:val="45F96BED"/>
    <w:rsid w:val="4609C74F"/>
    <w:rsid w:val="46109B43"/>
    <w:rsid w:val="4624A389"/>
    <w:rsid w:val="462EB682"/>
    <w:rsid w:val="46362BD8"/>
    <w:rsid w:val="463998B8"/>
    <w:rsid w:val="463B15B3"/>
    <w:rsid w:val="4642E5D9"/>
    <w:rsid w:val="465AD60D"/>
    <w:rsid w:val="465E4C9D"/>
    <w:rsid w:val="466B2F91"/>
    <w:rsid w:val="467D495A"/>
    <w:rsid w:val="46837F60"/>
    <w:rsid w:val="4685E3E7"/>
    <w:rsid w:val="46894C2E"/>
    <w:rsid w:val="468F4F65"/>
    <w:rsid w:val="469AB3F4"/>
    <w:rsid w:val="469C796D"/>
    <w:rsid w:val="469C8253"/>
    <w:rsid w:val="469FE8D9"/>
    <w:rsid w:val="46AE2E4C"/>
    <w:rsid w:val="46C48DC0"/>
    <w:rsid w:val="46D7EB54"/>
    <w:rsid w:val="46E57740"/>
    <w:rsid w:val="46E7F9A4"/>
    <w:rsid w:val="46E96A74"/>
    <w:rsid w:val="46EC3481"/>
    <w:rsid w:val="46F1F2D9"/>
    <w:rsid w:val="46FBDC12"/>
    <w:rsid w:val="470F11EA"/>
    <w:rsid w:val="47116233"/>
    <w:rsid w:val="4722FE5F"/>
    <w:rsid w:val="4727AD9C"/>
    <w:rsid w:val="472FD97F"/>
    <w:rsid w:val="47422BD9"/>
    <w:rsid w:val="47444751"/>
    <w:rsid w:val="47472011"/>
    <w:rsid w:val="4747A101"/>
    <w:rsid w:val="47494A8F"/>
    <w:rsid w:val="474BA57D"/>
    <w:rsid w:val="474DF8A1"/>
    <w:rsid w:val="474E3BDC"/>
    <w:rsid w:val="476F07A9"/>
    <w:rsid w:val="4771F56D"/>
    <w:rsid w:val="4781A897"/>
    <w:rsid w:val="4782E6BB"/>
    <w:rsid w:val="4793040A"/>
    <w:rsid w:val="47A0FB42"/>
    <w:rsid w:val="47A6A217"/>
    <w:rsid w:val="47AD1A48"/>
    <w:rsid w:val="47B13F77"/>
    <w:rsid w:val="47B4AF88"/>
    <w:rsid w:val="47B72DCF"/>
    <w:rsid w:val="47B79215"/>
    <w:rsid w:val="47C7B193"/>
    <w:rsid w:val="47CC6FDC"/>
    <w:rsid w:val="47D38392"/>
    <w:rsid w:val="47DC8684"/>
    <w:rsid w:val="47E044A7"/>
    <w:rsid w:val="47E5C785"/>
    <w:rsid w:val="47FC62AF"/>
    <w:rsid w:val="48053D12"/>
    <w:rsid w:val="4811F235"/>
    <w:rsid w:val="4818A476"/>
    <w:rsid w:val="481A44B4"/>
    <w:rsid w:val="482430A6"/>
    <w:rsid w:val="482B9064"/>
    <w:rsid w:val="483D4596"/>
    <w:rsid w:val="48562EEC"/>
    <w:rsid w:val="485E6A2A"/>
    <w:rsid w:val="4863A21D"/>
    <w:rsid w:val="4866B6C4"/>
    <w:rsid w:val="48693F4C"/>
    <w:rsid w:val="48695ECF"/>
    <w:rsid w:val="486B942A"/>
    <w:rsid w:val="4877FBCC"/>
    <w:rsid w:val="487B896E"/>
    <w:rsid w:val="48843255"/>
    <w:rsid w:val="48844963"/>
    <w:rsid w:val="4885F502"/>
    <w:rsid w:val="488C22AD"/>
    <w:rsid w:val="488D1D0D"/>
    <w:rsid w:val="48A64551"/>
    <w:rsid w:val="48AABE4D"/>
    <w:rsid w:val="48ADAFED"/>
    <w:rsid w:val="48AEA401"/>
    <w:rsid w:val="48B20548"/>
    <w:rsid w:val="48B3D5D6"/>
    <w:rsid w:val="48B84933"/>
    <w:rsid w:val="48C5234B"/>
    <w:rsid w:val="48D061E6"/>
    <w:rsid w:val="48D5C7FF"/>
    <w:rsid w:val="48D6AD18"/>
    <w:rsid w:val="48D70B1D"/>
    <w:rsid w:val="48D9D72E"/>
    <w:rsid w:val="48DFA85A"/>
    <w:rsid w:val="48E61A0F"/>
    <w:rsid w:val="48E9A41F"/>
    <w:rsid w:val="48EF04F8"/>
    <w:rsid w:val="48FADA46"/>
    <w:rsid w:val="4904B66D"/>
    <w:rsid w:val="4904F42C"/>
    <w:rsid w:val="4905EFB3"/>
    <w:rsid w:val="490C970B"/>
    <w:rsid w:val="490D60EC"/>
    <w:rsid w:val="490DEF57"/>
    <w:rsid w:val="491738CE"/>
    <w:rsid w:val="4919F5A3"/>
    <w:rsid w:val="491E220F"/>
    <w:rsid w:val="4929ABCA"/>
    <w:rsid w:val="49324D10"/>
    <w:rsid w:val="493A6FB7"/>
    <w:rsid w:val="493B10F0"/>
    <w:rsid w:val="493B7781"/>
    <w:rsid w:val="493D0E19"/>
    <w:rsid w:val="493E68FA"/>
    <w:rsid w:val="49462B42"/>
    <w:rsid w:val="49499086"/>
    <w:rsid w:val="494CBEB5"/>
    <w:rsid w:val="495AB90F"/>
    <w:rsid w:val="495E7BBE"/>
    <w:rsid w:val="4960848B"/>
    <w:rsid w:val="4966E969"/>
    <w:rsid w:val="49671668"/>
    <w:rsid w:val="49840207"/>
    <w:rsid w:val="4993222A"/>
    <w:rsid w:val="4999D40B"/>
    <w:rsid w:val="499BA2BC"/>
    <w:rsid w:val="49A1D60E"/>
    <w:rsid w:val="49A74EB6"/>
    <w:rsid w:val="49AB9B0F"/>
    <w:rsid w:val="49AF6D26"/>
    <w:rsid w:val="49AFD4A5"/>
    <w:rsid w:val="49B610EE"/>
    <w:rsid w:val="49BE40D7"/>
    <w:rsid w:val="49C3ACBD"/>
    <w:rsid w:val="49C48A07"/>
    <w:rsid w:val="49CEEBA5"/>
    <w:rsid w:val="49D8CE17"/>
    <w:rsid w:val="49DD73D6"/>
    <w:rsid w:val="49DDADE2"/>
    <w:rsid w:val="49E10A19"/>
    <w:rsid w:val="49E648B2"/>
    <w:rsid w:val="49E73F34"/>
    <w:rsid w:val="49EF881D"/>
    <w:rsid w:val="49FA7671"/>
    <w:rsid w:val="49FD5BB6"/>
    <w:rsid w:val="4A0145EA"/>
    <w:rsid w:val="4A033F0A"/>
    <w:rsid w:val="4A073CAA"/>
    <w:rsid w:val="4A1542BE"/>
    <w:rsid w:val="4A171BA8"/>
    <w:rsid w:val="4A19A695"/>
    <w:rsid w:val="4A3026B3"/>
    <w:rsid w:val="4A414C08"/>
    <w:rsid w:val="4A4F95A9"/>
    <w:rsid w:val="4A56C3EE"/>
    <w:rsid w:val="4A5F0107"/>
    <w:rsid w:val="4A63AE07"/>
    <w:rsid w:val="4A63F228"/>
    <w:rsid w:val="4A6CD1B7"/>
    <w:rsid w:val="4A772EEA"/>
    <w:rsid w:val="4A7C63AE"/>
    <w:rsid w:val="4A7FA4C3"/>
    <w:rsid w:val="4A871075"/>
    <w:rsid w:val="4A892CBC"/>
    <w:rsid w:val="4A90147C"/>
    <w:rsid w:val="4A98F427"/>
    <w:rsid w:val="4A9B66AF"/>
    <w:rsid w:val="4AA3ECDD"/>
    <w:rsid w:val="4AA8B862"/>
    <w:rsid w:val="4AA8C040"/>
    <w:rsid w:val="4ABE38B0"/>
    <w:rsid w:val="4ACF8075"/>
    <w:rsid w:val="4AD01CF1"/>
    <w:rsid w:val="4AD5949B"/>
    <w:rsid w:val="4ADF957D"/>
    <w:rsid w:val="4AE13E78"/>
    <w:rsid w:val="4AEA23BE"/>
    <w:rsid w:val="4AF24295"/>
    <w:rsid w:val="4AFC523F"/>
    <w:rsid w:val="4B06D0D7"/>
    <w:rsid w:val="4B0A317D"/>
    <w:rsid w:val="4B0D2D5F"/>
    <w:rsid w:val="4B109086"/>
    <w:rsid w:val="4B185BB8"/>
    <w:rsid w:val="4B18A91C"/>
    <w:rsid w:val="4B21EBF4"/>
    <w:rsid w:val="4B23D5AB"/>
    <w:rsid w:val="4B3059CF"/>
    <w:rsid w:val="4B6AF286"/>
    <w:rsid w:val="4B6B8FB0"/>
    <w:rsid w:val="4B7D9D39"/>
    <w:rsid w:val="4B7DFF69"/>
    <w:rsid w:val="4B802A4E"/>
    <w:rsid w:val="4B812B93"/>
    <w:rsid w:val="4B82330B"/>
    <w:rsid w:val="4B8C1D42"/>
    <w:rsid w:val="4B98D8B9"/>
    <w:rsid w:val="4B99A606"/>
    <w:rsid w:val="4B9E8EA6"/>
    <w:rsid w:val="4BA28A29"/>
    <w:rsid w:val="4BA532C3"/>
    <w:rsid w:val="4BA70225"/>
    <w:rsid w:val="4BB769BD"/>
    <w:rsid w:val="4BB7DDF5"/>
    <w:rsid w:val="4BBDA3F1"/>
    <w:rsid w:val="4BC2718A"/>
    <w:rsid w:val="4BC98862"/>
    <w:rsid w:val="4BD41655"/>
    <w:rsid w:val="4BDFB385"/>
    <w:rsid w:val="4BE2D799"/>
    <w:rsid w:val="4BE53FC3"/>
    <w:rsid w:val="4BF18F81"/>
    <w:rsid w:val="4BF1BA08"/>
    <w:rsid w:val="4BFBFCFB"/>
    <w:rsid w:val="4C02565D"/>
    <w:rsid w:val="4C0538CB"/>
    <w:rsid w:val="4C0FD810"/>
    <w:rsid w:val="4C1274BA"/>
    <w:rsid w:val="4C16D66D"/>
    <w:rsid w:val="4C1AD831"/>
    <w:rsid w:val="4C233A68"/>
    <w:rsid w:val="4C266894"/>
    <w:rsid w:val="4C28ACC6"/>
    <w:rsid w:val="4C2FCBFA"/>
    <w:rsid w:val="4C306C83"/>
    <w:rsid w:val="4C37707F"/>
    <w:rsid w:val="4C38B6E1"/>
    <w:rsid w:val="4C3C50A6"/>
    <w:rsid w:val="4C3DB5BA"/>
    <w:rsid w:val="4C3F6F1C"/>
    <w:rsid w:val="4C490F7B"/>
    <w:rsid w:val="4C492637"/>
    <w:rsid w:val="4C4A2D8E"/>
    <w:rsid w:val="4C522E48"/>
    <w:rsid w:val="4C56311D"/>
    <w:rsid w:val="4C5DB883"/>
    <w:rsid w:val="4C613CDC"/>
    <w:rsid w:val="4C62C757"/>
    <w:rsid w:val="4C64398D"/>
    <w:rsid w:val="4C6450DD"/>
    <w:rsid w:val="4C6679B4"/>
    <w:rsid w:val="4C6BC874"/>
    <w:rsid w:val="4C6DFD31"/>
    <w:rsid w:val="4C77FA92"/>
    <w:rsid w:val="4C875DBF"/>
    <w:rsid w:val="4C8BF8CA"/>
    <w:rsid w:val="4C8D45DA"/>
    <w:rsid w:val="4C95A002"/>
    <w:rsid w:val="4C961EB9"/>
    <w:rsid w:val="4C96A9FC"/>
    <w:rsid w:val="4C9750B1"/>
    <w:rsid w:val="4C97E828"/>
    <w:rsid w:val="4CA7B087"/>
    <w:rsid w:val="4CA80D61"/>
    <w:rsid w:val="4CB46324"/>
    <w:rsid w:val="4CB66F85"/>
    <w:rsid w:val="4CB70D68"/>
    <w:rsid w:val="4CB9300B"/>
    <w:rsid w:val="4CBC0574"/>
    <w:rsid w:val="4CBD8EC4"/>
    <w:rsid w:val="4CDDAAC6"/>
    <w:rsid w:val="4CE47316"/>
    <w:rsid w:val="4CEA971D"/>
    <w:rsid w:val="4CF24E3A"/>
    <w:rsid w:val="4CF50BA4"/>
    <w:rsid w:val="4CF98F13"/>
    <w:rsid w:val="4D051037"/>
    <w:rsid w:val="4D0B8511"/>
    <w:rsid w:val="4D0C87A3"/>
    <w:rsid w:val="4D0D213A"/>
    <w:rsid w:val="4D0EDCAA"/>
    <w:rsid w:val="4D10FE86"/>
    <w:rsid w:val="4D1274C5"/>
    <w:rsid w:val="4D17F084"/>
    <w:rsid w:val="4D18FB85"/>
    <w:rsid w:val="4D1AF5B7"/>
    <w:rsid w:val="4D200815"/>
    <w:rsid w:val="4D24B4BE"/>
    <w:rsid w:val="4D33BD2E"/>
    <w:rsid w:val="4D353D1F"/>
    <w:rsid w:val="4D372548"/>
    <w:rsid w:val="4D3A0010"/>
    <w:rsid w:val="4D40F89F"/>
    <w:rsid w:val="4D4372C1"/>
    <w:rsid w:val="4D4551D1"/>
    <w:rsid w:val="4D45D959"/>
    <w:rsid w:val="4D4E65C8"/>
    <w:rsid w:val="4D68310C"/>
    <w:rsid w:val="4D6870BE"/>
    <w:rsid w:val="4D692F14"/>
    <w:rsid w:val="4D6E5B3B"/>
    <w:rsid w:val="4D8607CB"/>
    <w:rsid w:val="4D8EB066"/>
    <w:rsid w:val="4D908E86"/>
    <w:rsid w:val="4D985EAA"/>
    <w:rsid w:val="4DA33693"/>
    <w:rsid w:val="4DA5413B"/>
    <w:rsid w:val="4DB5638F"/>
    <w:rsid w:val="4DBC63AC"/>
    <w:rsid w:val="4DBFA066"/>
    <w:rsid w:val="4DC06CAA"/>
    <w:rsid w:val="4DC8573A"/>
    <w:rsid w:val="4DD4EA37"/>
    <w:rsid w:val="4DDE1188"/>
    <w:rsid w:val="4DE0D886"/>
    <w:rsid w:val="4DE4A70A"/>
    <w:rsid w:val="4DE8F785"/>
    <w:rsid w:val="4DEA0D2B"/>
    <w:rsid w:val="4DECBDCD"/>
    <w:rsid w:val="4DF1CFA5"/>
    <w:rsid w:val="4DF3E536"/>
    <w:rsid w:val="4E053F57"/>
    <w:rsid w:val="4E0C8834"/>
    <w:rsid w:val="4E16D6DC"/>
    <w:rsid w:val="4E3942C0"/>
    <w:rsid w:val="4E438505"/>
    <w:rsid w:val="4E490C34"/>
    <w:rsid w:val="4E4BC537"/>
    <w:rsid w:val="4E4DC395"/>
    <w:rsid w:val="4E5C1C9A"/>
    <w:rsid w:val="4E5CED4C"/>
    <w:rsid w:val="4E65986A"/>
    <w:rsid w:val="4E77160B"/>
    <w:rsid w:val="4E85E0C6"/>
    <w:rsid w:val="4E866E11"/>
    <w:rsid w:val="4E8A5045"/>
    <w:rsid w:val="4E9116A8"/>
    <w:rsid w:val="4E9B5B04"/>
    <w:rsid w:val="4EA0ABDC"/>
    <w:rsid w:val="4EA718F7"/>
    <w:rsid w:val="4EB393F6"/>
    <w:rsid w:val="4EC6A4EF"/>
    <w:rsid w:val="4ECA3E22"/>
    <w:rsid w:val="4ECB5F97"/>
    <w:rsid w:val="4ECBE7C6"/>
    <w:rsid w:val="4ED14CF8"/>
    <w:rsid w:val="4ED1CC6E"/>
    <w:rsid w:val="4ED7C479"/>
    <w:rsid w:val="4ED81894"/>
    <w:rsid w:val="4EE891D0"/>
    <w:rsid w:val="4EF0D63E"/>
    <w:rsid w:val="4EFCF785"/>
    <w:rsid w:val="4EFF93E4"/>
    <w:rsid w:val="4F05B46E"/>
    <w:rsid w:val="4F10B000"/>
    <w:rsid w:val="4F11075E"/>
    <w:rsid w:val="4F171AD7"/>
    <w:rsid w:val="4F26D345"/>
    <w:rsid w:val="4F28C6F9"/>
    <w:rsid w:val="4F28E89E"/>
    <w:rsid w:val="4F2C4DD5"/>
    <w:rsid w:val="4F416C70"/>
    <w:rsid w:val="4F4A6CCD"/>
    <w:rsid w:val="4F520085"/>
    <w:rsid w:val="4F560151"/>
    <w:rsid w:val="4F5E56F5"/>
    <w:rsid w:val="4F6BEBC5"/>
    <w:rsid w:val="4F76365E"/>
    <w:rsid w:val="4F850E1D"/>
    <w:rsid w:val="4F8A34C9"/>
    <w:rsid w:val="4F9A79C1"/>
    <w:rsid w:val="4F9DA1B9"/>
    <w:rsid w:val="4FA35FFB"/>
    <w:rsid w:val="4FA4D9C1"/>
    <w:rsid w:val="4FA9EEB6"/>
    <w:rsid w:val="4FB0A1B2"/>
    <w:rsid w:val="4FB6DD60"/>
    <w:rsid w:val="4FBE4B45"/>
    <w:rsid w:val="4FC5B46D"/>
    <w:rsid w:val="4FCA3234"/>
    <w:rsid w:val="4FDFCC3D"/>
    <w:rsid w:val="4FEEA6E5"/>
    <w:rsid w:val="4FFAE44A"/>
    <w:rsid w:val="5007AD9B"/>
    <w:rsid w:val="500BA83B"/>
    <w:rsid w:val="500C4E0D"/>
    <w:rsid w:val="5025B46A"/>
    <w:rsid w:val="50280BD6"/>
    <w:rsid w:val="50347812"/>
    <w:rsid w:val="5038C734"/>
    <w:rsid w:val="503DFC40"/>
    <w:rsid w:val="50401C1E"/>
    <w:rsid w:val="50508335"/>
    <w:rsid w:val="505B9F30"/>
    <w:rsid w:val="505C9A85"/>
    <w:rsid w:val="50648A73"/>
    <w:rsid w:val="507CEB8F"/>
    <w:rsid w:val="508C784A"/>
    <w:rsid w:val="508E51C4"/>
    <w:rsid w:val="509C7089"/>
    <w:rsid w:val="50AB3194"/>
    <w:rsid w:val="50ABA76A"/>
    <w:rsid w:val="50BC08E0"/>
    <w:rsid w:val="50C2E6CB"/>
    <w:rsid w:val="50CCDFCC"/>
    <w:rsid w:val="50D7C4ED"/>
    <w:rsid w:val="50DD5C5F"/>
    <w:rsid w:val="50E35337"/>
    <w:rsid w:val="50E8261B"/>
    <w:rsid w:val="50EF89B7"/>
    <w:rsid w:val="5102A97C"/>
    <w:rsid w:val="5105C952"/>
    <w:rsid w:val="51131043"/>
    <w:rsid w:val="5127F693"/>
    <w:rsid w:val="51371B86"/>
    <w:rsid w:val="513CFBDE"/>
    <w:rsid w:val="5173C5EF"/>
    <w:rsid w:val="517B1362"/>
    <w:rsid w:val="51802229"/>
    <w:rsid w:val="5180AC57"/>
    <w:rsid w:val="5188B07C"/>
    <w:rsid w:val="519E1982"/>
    <w:rsid w:val="51A4AB51"/>
    <w:rsid w:val="51B4EA8E"/>
    <w:rsid w:val="51B952DD"/>
    <w:rsid w:val="51D177BB"/>
    <w:rsid w:val="51D8E5AD"/>
    <w:rsid w:val="51DCF1AB"/>
    <w:rsid w:val="51DEDF51"/>
    <w:rsid w:val="51FC3B5F"/>
    <w:rsid w:val="520AF9F8"/>
    <w:rsid w:val="520C3A08"/>
    <w:rsid w:val="5210A289"/>
    <w:rsid w:val="5214B3C4"/>
    <w:rsid w:val="5217F623"/>
    <w:rsid w:val="521C9C25"/>
    <w:rsid w:val="521E26E3"/>
    <w:rsid w:val="522021E3"/>
    <w:rsid w:val="522557C9"/>
    <w:rsid w:val="522A0EBA"/>
    <w:rsid w:val="522D1815"/>
    <w:rsid w:val="52327834"/>
    <w:rsid w:val="5232D9C8"/>
    <w:rsid w:val="52387618"/>
    <w:rsid w:val="5239C965"/>
    <w:rsid w:val="523BF120"/>
    <w:rsid w:val="5247A40D"/>
    <w:rsid w:val="5249193F"/>
    <w:rsid w:val="525F8842"/>
    <w:rsid w:val="52635F8E"/>
    <w:rsid w:val="526C5C6E"/>
    <w:rsid w:val="527179AF"/>
    <w:rsid w:val="52782B71"/>
    <w:rsid w:val="52798E57"/>
    <w:rsid w:val="527C679F"/>
    <w:rsid w:val="5290F439"/>
    <w:rsid w:val="52940B0F"/>
    <w:rsid w:val="529782B8"/>
    <w:rsid w:val="52A2D4D0"/>
    <w:rsid w:val="52A6F31C"/>
    <w:rsid w:val="52A80F0C"/>
    <w:rsid w:val="52B1D0E7"/>
    <w:rsid w:val="52C1D39B"/>
    <w:rsid w:val="52C43250"/>
    <w:rsid w:val="52CA5A1D"/>
    <w:rsid w:val="52DFCA71"/>
    <w:rsid w:val="52E23494"/>
    <w:rsid w:val="52E6AB03"/>
    <w:rsid w:val="52E85D1B"/>
    <w:rsid w:val="52EB211B"/>
    <w:rsid w:val="52F57B1D"/>
    <w:rsid w:val="52FCC7FD"/>
    <w:rsid w:val="53065CAE"/>
    <w:rsid w:val="5306CB67"/>
    <w:rsid w:val="5306FF36"/>
    <w:rsid w:val="53191F1D"/>
    <w:rsid w:val="53247662"/>
    <w:rsid w:val="5329CBC3"/>
    <w:rsid w:val="532F361A"/>
    <w:rsid w:val="53330F7C"/>
    <w:rsid w:val="5336270C"/>
    <w:rsid w:val="5336587A"/>
    <w:rsid w:val="533A1057"/>
    <w:rsid w:val="533C225A"/>
    <w:rsid w:val="533D6365"/>
    <w:rsid w:val="533F7490"/>
    <w:rsid w:val="5342BB06"/>
    <w:rsid w:val="53460E2C"/>
    <w:rsid w:val="534F2D79"/>
    <w:rsid w:val="5358C46D"/>
    <w:rsid w:val="5360892F"/>
    <w:rsid w:val="53651041"/>
    <w:rsid w:val="53686695"/>
    <w:rsid w:val="53A812B4"/>
    <w:rsid w:val="53B82251"/>
    <w:rsid w:val="53BC914F"/>
    <w:rsid w:val="53C60180"/>
    <w:rsid w:val="53C9E20A"/>
    <w:rsid w:val="53D2C62C"/>
    <w:rsid w:val="53DAA901"/>
    <w:rsid w:val="53EC4DC1"/>
    <w:rsid w:val="53F1B547"/>
    <w:rsid w:val="53FCC843"/>
    <w:rsid w:val="540B6970"/>
    <w:rsid w:val="541653D2"/>
    <w:rsid w:val="541A0022"/>
    <w:rsid w:val="54291A45"/>
    <w:rsid w:val="542E3E9A"/>
    <w:rsid w:val="5448BF85"/>
    <w:rsid w:val="544C26BD"/>
    <w:rsid w:val="5450438F"/>
    <w:rsid w:val="545525C1"/>
    <w:rsid w:val="5457C062"/>
    <w:rsid w:val="5459079C"/>
    <w:rsid w:val="5468682D"/>
    <w:rsid w:val="54759BC7"/>
    <w:rsid w:val="548B6799"/>
    <w:rsid w:val="5496F9BC"/>
    <w:rsid w:val="5497D191"/>
    <w:rsid w:val="54A3EC01"/>
    <w:rsid w:val="54AD33CC"/>
    <w:rsid w:val="54B22067"/>
    <w:rsid w:val="54BF77BE"/>
    <w:rsid w:val="54D777CA"/>
    <w:rsid w:val="54D8A76A"/>
    <w:rsid w:val="54DEAD9A"/>
    <w:rsid w:val="54E4020C"/>
    <w:rsid w:val="54EC7FCB"/>
    <w:rsid w:val="54F08A77"/>
    <w:rsid w:val="54F5540A"/>
    <w:rsid w:val="54F9AD7C"/>
    <w:rsid w:val="5504149E"/>
    <w:rsid w:val="551A57CD"/>
    <w:rsid w:val="5528F48C"/>
    <w:rsid w:val="552ABB60"/>
    <w:rsid w:val="552ACC8C"/>
    <w:rsid w:val="552B6B3D"/>
    <w:rsid w:val="5550ED26"/>
    <w:rsid w:val="55540894"/>
    <w:rsid w:val="555B1728"/>
    <w:rsid w:val="555CD28A"/>
    <w:rsid w:val="555E5012"/>
    <w:rsid w:val="55692DCE"/>
    <w:rsid w:val="55779BB5"/>
    <w:rsid w:val="55812F5B"/>
    <w:rsid w:val="558FA397"/>
    <w:rsid w:val="559D6780"/>
    <w:rsid w:val="559EF69E"/>
    <w:rsid w:val="55ACD441"/>
    <w:rsid w:val="55AE89B9"/>
    <w:rsid w:val="55B22B4B"/>
    <w:rsid w:val="55B49E2C"/>
    <w:rsid w:val="55C267C7"/>
    <w:rsid w:val="55C775EA"/>
    <w:rsid w:val="55C89058"/>
    <w:rsid w:val="55CBDBB5"/>
    <w:rsid w:val="55CC085D"/>
    <w:rsid w:val="55CECFC1"/>
    <w:rsid w:val="55D074DF"/>
    <w:rsid w:val="55DC7B94"/>
    <w:rsid w:val="55EA6499"/>
    <w:rsid w:val="55EDA787"/>
    <w:rsid w:val="55EE2376"/>
    <w:rsid w:val="55F31B0D"/>
    <w:rsid w:val="55F64EF1"/>
    <w:rsid w:val="56028EDF"/>
    <w:rsid w:val="560FB941"/>
    <w:rsid w:val="561669D2"/>
    <w:rsid w:val="5619630B"/>
    <w:rsid w:val="562B3A6B"/>
    <w:rsid w:val="562DACD7"/>
    <w:rsid w:val="563458A8"/>
    <w:rsid w:val="563FF5AE"/>
    <w:rsid w:val="56421949"/>
    <w:rsid w:val="56498236"/>
    <w:rsid w:val="56519DDB"/>
    <w:rsid w:val="565B1782"/>
    <w:rsid w:val="56663BCD"/>
    <w:rsid w:val="5666E5E6"/>
    <w:rsid w:val="5670CA93"/>
    <w:rsid w:val="5674EA6C"/>
    <w:rsid w:val="56950631"/>
    <w:rsid w:val="56CE43F3"/>
    <w:rsid w:val="56CFB1A4"/>
    <w:rsid w:val="56CFB7DC"/>
    <w:rsid w:val="56D78C4A"/>
    <w:rsid w:val="56E429EB"/>
    <w:rsid w:val="56E491D2"/>
    <w:rsid w:val="56E9434E"/>
    <w:rsid w:val="56EEB6EA"/>
    <w:rsid w:val="56EF0C6D"/>
    <w:rsid w:val="56F4D8E0"/>
    <w:rsid w:val="56F8D63E"/>
    <w:rsid w:val="56FCCDD4"/>
    <w:rsid w:val="5704AF2B"/>
    <w:rsid w:val="57065224"/>
    <w:rsid w:val="57142E21"/>
    <w:rsid w:val="5719AF9A"/>
    <w:rsid w:val="571E149A"/>
    <w:rsid w:val="571E5565"/>
    <w:rsid w:val="5735564A"/>
    <w:rsid w:val="5737E0AA"/>
    <w:rsid w:val="5738AA74"/>
    <w:rsid w:val="573B6429"/>
    <w:rsid w:val="57425206"/>
    <w:rsid w:val="5752EE25"/>
    <w:rsid w:val="575BDD32"/>
    <w:rsid w:val="575FADA8"/>
    <w:rsid w:val="5760C74F"/>
    <w:rsid w:val="5768327C"/>
    <w:rsid w:val="576936F2"/>
    <w:rsid w:val="57783F5C"/>
    <w:rsid w:val="577D4209"/>
    <w:rsid w:val="5788EDA9"/>
    <w:rsid w:val="578A551C"/>
    <w:rsid w:val="5798DCD3"/>
    <w:rsid w:val="57991F92"/>
    <w:rsid w:val="579FBC9F"/>
    <w:rsid w:val="57A18B9D"/>
    <w:rsid w:val="57AEC0AA"/>
    <w:rsid w:val="57BDFCDB"/>
    <w:rsid w:val="57BF0F85"/>
    <w:rsid w:val="57C05B82"/>
    <w:rsid w:val="57C0A574"/>
    <w:rsid w:val="57C854BA"/>
    <w:rsid w:val="57CE9E92"/>
    <w:rsid w:val="57D45F75"/>
    <w:rsid w:val="57D79761"/>
    <w:rsid w:val="57DBC25D"/>
    <w:rsid w:val="57E7D127"/>
    <w:rsid w:val="57EEECF4"/>
    <w:rsid w:val="57F33E2F"/>
    <w:rsid w:val="5803A5FD"/>
    <w:rsid w:val="58055E31"/>
    <w:rsid w:val="58096F19"/>
    <w:rsid w:val="5814BD9A"/>
    <w:rsid w:val="581B739F"/>
    <w:rsid w:val="581FCFFB"/>
    <w:rsid w:val="5821E732"/>
    <w:rsid w:val="582B22F5"/>
    <w:rsid w:val="5836A8A3"/>
    <w:rsid w:val="583E7CEC"/>
    <w:rsid w:val="5844A934"/>
    <w:rsid w:val="58459E42"/>
    <w:rsid w:val="58483F1E"/>
    <w:rsid w:val="5852BDAC"/>
    <w:rsid w:val="5855EBF4"/>
    <w:rsid w:val="585737EA"/>
    <w:rsid w:val="586E44BC"/>
    <w:rsid w:val="5871F58A"/>
    <w:rsid w:val="587668BA"/>
    <w:rsid w:val="587C973F"/>
    <w:rsid w:val="587FFAA8"/>
    <w:rsid w:val="5880C3EA"/>
    <w:rsid w:val="588306CB"/>
    <w:rsid w:val="5888671F"/>
    <w:rsid w:val="588A61FC"/>
    <w:rsid w:val="5894D77F"/>
    <w:rsid w:val="58989BFE"/>
    <w:rsid w:val="589E6FE7"/>
    <w:rsid w:val="589F5C60"/>
    <w:rsid w:val="58AB0260"/>
    <w:rsid w:val="58B140F6"/>
    <w:rsid w:val="58B3E019"/>
    <w:rsid w:val="58B7B64D"/>
    <w:rsid w:val="58B824E4"/>
    <w:rsid w:val="58CFEF25"/>
    <w:rsid w:val="58DDE5B1"/>
    <w:rsid w:val="58E6E5E3"/>
    <w:rsid w:val="58F087FE"/>
    <w:rsid w:val="58F6B773"/>
    <w:rsid w:val="58F7CC02"/>
    <w:rsid w:val="58FB6A55"/>
    <w:rsid w:val="5902FFD8"/>
    <w:rsid w:val="5903F5B9"/>
    <w:rsid w:val="590758B2"/>
    <w:rsid w:val="59077A45"/>
    <w:rsid w:val="5912AE25"/>
    <w:rsid w:val="5916F011"/>
    <w:rsid w:val="591CF130"/>
    <w:rsid w:val="591ED8E7"/>
    <w:rsid w:val="5928DD81"/>
    <w:rsid w:val="593BCABF"/>
    <w:rsid w:val="593F0E24"/>
    <w:rsid w:val="594D16A8"/>
    <w:rsid w:val="5953EA75"/>
    <w:rsid w:val="5956034C"/>
    <w:rsid w:val="5962FE0A"/>
    <w:rsid w:val="5968F7D8"/>
    <w:rsid w:val="596CC3CD"/>
    <w:rsid w:val="596D549B"/>
    <w:rsid w:val="597414C6"/>
    <w:rsid w:val="5975A801"/>
    <w:rsid w:val="598BA236"/>
    <w:rsid w:val="5990B06F"/>
    <w:rsid w:val="59944DF6"/>
    <w:rsid w:val="59991637"/>
    <w:rsid w:val="59A35029"/>
    <w:rsid w:val="59B2DFEE"/>
    <w:rsid w:val="59B95C6E"/>
    <w:rsid w:val="59C2CB89"/>
    <w:rsid w:val="59C6D521"/>
    <w:rsid w:val="59CB4811"/>
    <w:rsid w:val="59D1129E"/>
    <w:rsid w:val="59D12FE9"/>
    <w:rsid w:val="59D35B72"/>
    <w:rsid w:val="59D4C528"/>
    <w:rsid w:val="59DF3B16"/>
    <w:rsid w:val="59E029B3"/>
    <w:rsid w:val="59E2CC21"/>
    <w:rsid w:val="59E74DDD"/>
    <w:rsid w:val="59EEF925"/>
    <w:rsid w:val="59FB8116"/>
    <w:rsid w:val="5A13D04A"/>
    <w:rsid w:val="5A1BA40E"/>
    <w:rsid w:val="5A1F5D59"/>
    <w:rsid w:val="5A21DD9C"/>
    <w:rsid w:val="5A28C4E6"/>
    <w:rsid w:val="5A2D974A"/>
    <w:rsid w:val="5A2F11EB"/>
    <w:rsid w:val="5A3105C9"/>
    <w:rsid w:val="5A3C85E2"/>
    <w:rsid w:val="5A454F48"/>
    <w:rsid w:val="5A527CB7"/>
    <w:rsid w:val="5A57CB2D"/>
    <w:rsid w:val="5A592EC4"/>
    <w:rsid w:val="5A5D9269"/>
    <w:rsid w:val="5A5F3890"/>
    <w:rsid w:val="5A6EA2D0"/>
    <w:rsid w:val="5A7947F1"/>
    <w:rsid w:val="5A84B11E"/>
    <w:rsid w:val="5A866EC7"/>
    <w:rsid w:val="5A988D10"/>
    <w:rsid w:val="5AA36BB5"/>
    <w:rsid w:val="5AA6193C"/>
    <w:rsid w:val="5AB233B1"/>
    <w:rsid w:val="5ABC50FB"/>
    <w:rsid w:val="5AC26BD4"/>
    <w:rsid w:val="5AD70A7E"/>
    <w:rsid w:val="5AD76EB7"/>
    <w:rsid w:val="5AE9A68A"/>
    <w:rsid w:val="5AEC093F"/>
    <w:rsid w:val="5AF411D3"/>
    <w:rsid w:val="5AFF2A78"/>
    <w:rsid w:val="5B08D0A6"/>
    <w:rsid w:val="5B0D3654"/>
    <w:rsid w:val="5B1BEA0B"/>
    <w:rsid w:val="5B1E0AE4"/>
    <w:rsid w:val="5B2202D3"/>
    <w:rsid w:val="5B2E2C94"/>
    <w:rsid w:val="5B3A86E9"/>
    <w:rsid w:val="5B3DF100"/>
    <w:rsid w:val="5B4C30A3"/>
    <w:rsid w:val="5B53FF98"/>
    <w:rsid w:val="5B5486EA"/>
    <w:rsid w:val="5B6F34F0"/>
    <w:rsid w:val="5B8D0E9B"/>
    <w:rsid w:val="5B97FE9E"/>
    <w:rsid w:val="5BA9433E"/>
    <w:rsid w:val="5BD33823"/>
    <w:rsid w:val="5BD64F37"/>
    <w:rsid w:val="5BDD897C"/>
    <w:rsid w:val="5BE23825"/>
    <w:rsid w:val="5BE3366D"/>
    <w:rsid w:val="5BE5BEF5"/>
    <w:rsid w:val="5BF76385"/>
    <w:rsid w:val="5C0EC51C"/>
    <w:rsid w:val="5C2055FB"/>
    <w:rsid w:val="5C28C41A"/>
    <w:rsid w:val="5C2B09E5"/>
    <w:rsid w:val="5C32CADF"/>
    <w:rsid w:val="5C365AA8"/>
    <w:rsid w:val="5C3E0BA2"/>
    <w:rsid w:val="5C404D8C"/>
    <w:rsid w:val="5C44F45A"/>
    <w:rsid w:val="5C476BCA"/>
    <w:rsid w:val="5C4D435D"/>
    <w:rsid w:val="5C51AA62"/>
    <w:rsid w:val="5C574AE0"/>
    <w:rsid w:val="5C5AB9DF"/>
    <w:rsid w:val="5C5DB580"/>
    <w:rsid w:val="5C5F6946"/>
    <w:rsid w:val="5C6C6B6B"/>
    <w:rsid w:val="5C80B2E2"/>
    <w:rsid w:val="5C878A70"/>
    <w:rsid w:val="5C9037F8"/>
    <w:rsid w:val="5C904CF0"/>
    <w:rsid w:val="5C916BA0"/>
    <w:rsid w:val="5CB7F7A5"/>
    <w:rsid w:val="5CBD1C59"/>
    <w:rsid w:val="5CC22F3C"/>
    <w:rsid w:val="5CCD212D"/>
    <w:rsid w:val="5CD76463"/>
    <w:rsid w:val="5CDD2F74"/>
    <w:rsid w:val="5CDEFB71"/>
    <w:rsid w:val="5CE26148"/>
    <w:rsid w:val="5CF262CB"/>
    <w:rsid w:val="5CF43092"/>
    <w:rsid w:val="5CF5C6D3"/>
    <w:rsid w:val="5CF769D4"/>
    <w:rsid w:val="5CF9008D"/>
    <w:rsid w:val="5CFA40EC"/>
    <w:rsid w:val="5D0AD4F7"/>
    <w:rsid w:val="5D0D3D7A"/>
    <w:rsid w:val="5D0D8D20"/>
    <w:rsid w:val="5D13F978"/>
    <w:rsid w:val="5D15741E"/>
    <w:rsid w:val="5D1F3A66"/>
    <w:rsid w:val="5D4119AB"/>
    <w:rsid w:val="5D41F06A"/>
    <w:rsid w:val="5D5315A6"/>
    <w:rsid w:val="5D587A68"/>
    <w:rsid w:val="5D59F5A6"/>
    <w:rsid w:val="5D5B7E2A"/>
    <w:rsid w:val="5D63C916"/>
    <w:rsid w:val="5D76F6D3"/>
    <w:rsid w:val="5D790BAF"/>
    <w:rsid w:val="5D7979A3"/>
    <w:rsid w:val="5D7A0105"/>
    <w:rsid w:val="5D7CB64A"/>
    <w:rsid w:val="5D7CF574"/>
    <w:rsid w:val="5D84EBFE"/>
    <w:rsid w:val="5D8626C5"/>
    <w:rsid w:val="5D87F415"/>
    <w:rsid w:val="5D8F3F4E"/>
    <w:rsid w:val="5D90C69A"/>
    <w:rsid w:val="5D91349F"/>
    <w:rsid w:val="5D946E18"/>
    <w:rsid w:val="5D9712CC"/>
    <w:rsid w:val="5D9A3295"/>
    <w:rsid w:val="5D9F914A"/>
    <w:rsid w:val="5DACBE01"/>
    <w:rsid w:val="5DAE14CC"/>
    <w:rsid w:val="5DC90DF8"/>
    <w:rsid w:val="5DDF7508"/>
    <w:rsid w:val="5DDFA3F3"/>
    <w:rsid w:val="5DDFAB14"/>
    <w:rsid w:val="5DE345A3"/>
    <w:rsid w:val="5DE8F037"/>
    <w:rsid w:val="5DF80FCF"/>
    <w:rsid w:val="5E01ED74"/>
    <w:rsid w:val="5E19D0E2"/>
    <w:rsid w:val="5E284F3A"/>
    <w:rsid w:val="5E38B87F"/>
    <w:rsid w:val="5E395C1A"/>
    <w:rsid w:val="5E3AF2FD"/>
    <w:rsid w:val="5E3B31B8"/>
    <w:rsid w:val="5E4930FE"/>
    <w:rsid w:val="5E496CFB"/>
    <w:rsid w:val="5E5599E1"/>
    <w:rsid w:val="5E5C947A"/>
    <w:rsid w:val="5E841D29"/>
    <w:rsid w:val="5E8ECF92"/>
    <w:rsid w:val="5E9C6935"/>
    <w:rsid w:val="5E9CE57B"/>
    <w:rsid w:val="5EA00CE5"/>
    <w:rsid w:val="5EA874D1"/>
    <w:rsid w:val="5EB47A99"/>
    <w:rsid w:val="5EB7473B"/>
    <w:rsid w:val="5EB8EE00"/>
    <w:rsid w:val="5EBCB735"/>
    <w:rsid w:val="5EBD8600"/>
    <w:rsid w:val="5EBDA465"/>
    <w:rsid w:val="5EC3D2E9"/>
    <w:rsid w:val="5ED7C53B"/>
    <w:rsid w:val="5EDB4E14"/>
    <w:rsid w:val="5EE6FD77"/>
    <w:rsid w:val="5EF187BB"/>
    <w:rsid w:val="5EF759E0"/>
    <w:rsid w:val="5EFE34EC"/>
    <w:rsid w:val="5F02C882"/>
    <w:rsid w:val="5F03DFD0"/>
    <w:rsid w:val="5F08F37B"/>
    <w:rsid w:val="5F0A6F42"/>
    <w:rsid w:val="5F14E58B"/>
    <w:rsid w:val="5F166FF2"/>
    <w:rsid w:val="5F1EBA34"/>
    <w:rsid w:val="5F21AFB9"/>
    <w:rsid w:val="5F24B1D4"/>
    <w:rsid w:val="5F2579BF"/>
    <w:rsid w:val="5F2AA8E9"/>
    <w:rsid w:val="5F2C397E"/>
    <w:rsid w:val="5F2F67F1"/>
    <w:rsid w:val="5F3197BA"/>
    <w:rsid w:val="5F31E51D"/>
    <w:rsid w:val="5F34162A"/>
    <w:rsid w:val="5F346A06"/>
    <w:rsid w:val="5F3970EC"/>
    <w:rsid w:val="5F39F0F0"/>
    <w:rsid w:val="5F56C18D"/>
    <w:rsid w:val="5F588F52"/>
    <w:rsid w:val="5F6092F7"/>
    <w:rsid w:val="5F63B808"/>
    <w:rsid w:val="5F6644CA"/>
    <w:rsid w:val="5F6D2A7C"/>
    <w:rsid w:val="5F6D6A86"/>
    <w:rsid w:val="5F7A2EA6"/>
    <w:rsid w:val="5F850A0E"/>
    <w:rsid w:val="5F889B12"/>
    <w:rsid w:val="5F90299C"/>
    <w:rsid w:val="5F910B18"/>
    <w:rsid w:val="5F9B9F9F"/>
    <w:rsid w:val="5F9CC612"/>
    <w:rsid w:val="5F9D6F87"/>
    <w:rsid w:val="5FA5F240"/>
    <w:rsid w:val="5FB64CFF"/>
    <w:rsid w:val="5FC41449"/>
    <w:rsid w:val="5FC76E8D"/>
    <w:rsid w:val="5FC9D1D9"/>
    <w:rsid w:val="5FD67A51"/>
    <w:rsid w:val="5FDBCE0A"/>
    <w:rsid w:val="5FE403B4"/>
    <w:rsid w:val="5FE9023A"/>
    <w:rsid w:val="5FE956F1"/>
    <w:rsid w:val="5FE9AA76"/>
    <w:rsid w:val="5FFBF6B1"/>
    <w:rsid w:val="5FFCA825"/>
    <w:rsid w:val="5FFCF54D"/>
    <w:rsid w:val="5FFEB2A5"/>
    <w:rsid w:val="6007CE48"/>
    <w:rsid w:val="600A023F"/>
    <w:rsid w:val="600D248C"/>
    <w:rsid w:val="600E5EFB"/>
    <w:rsid w:val="60169E0B"/>
    <w:rsid w:val="601A1D98"/>
    <w:rsid w:val="602603DA"/>
    <w:rsid w:val="602CB7D4"/>
    <w:rsid w:val="60364CA6"/>
    <w:rsid w:val="60428253"/>
    <w:rsid w:val="60508AD9"/>
    <w:rsid w:val="6052868C"/>
    <w:rsid w:val="60569662"/>
    <w:rsid w:val="6057492B"/>
    <w:rsid w:val="60751628"/>
    <w:rsid w:val="6075CC2F"/>
    <w:rsid w:val="607C2C56"/>
    <w:rsid w:val="60815621"/>
    <w:rsid w:val="6089AE11"/>
    <w:rsid w:val="608A11EA"/>
    <w:rsid w:val="60976739"/>
    <w:rsid w:val="609C458C"/>
    <w:rsid w:val="609DBBF7"/>
    <w:rsid w:val="60A5F67D"/>
    <w:rsid w:val="60BACF17"/>
    <w:rsid w:val="60C16C61"/>
    <w:rsid w:val="60CB77B1"/>
    <w:rsid w:val="60D397BE"/>
    <w:rsid w:val="60E2C3CF"/>
    <w:rsid w:val="60E81AC8"/>
    <w:rsid w:val="60EB1833"/>
    <w:rsid w:val="60ED6A1A"/>
    <w:rsid w:val="60EEF88C"/>
    <w:rsid w:val="611903EE"/>
    <w:rsid w:val="61217363"/>
    <w:rsid w:val="6127ABF0"/>
    <w:rsid w:val="613E267F"/>
    <w:rsid w:val="613F6E3C"/>
    <w:rsid w:val="614751E1"/>
    <w:rsid w:val="614DEF55"/>
    <w:rsid w:val="61564524"/>
    <w:rsid w:val="6158818A"/>
    <w:rsid w:val="615DBB66"/>
    <w:rsid w:val="61604D35"/>
    <w:rsid w:val="61633EEE"/>
    <w:rsid w:val="6165BE41"/>
    <w:rsid w:val="6177D816"/>
    <w:rsid w:val="6179529A"/>
    <w:rsid w:val="6192DB93"/>
    <w:rsid w:val="619319B9"/>
    <w:rsid w:val="6198D318"/>
    <w:rsid w:val="619F083D"/>
    <w:rsid w:val="61A3A4B0"/>
    <w:rsid w:val="61A6AACF"/>
    <w:rsid w:val="61AA8FC7"/>
    <w:rsid w:val="61AFFC6F"/>
    <w:rsid w:val="61B1C8A7"/>
    <w:rsid w:val="61B27B8F"/>
    <w:rsid w:val="61B84F9C"/>
    <w:rsid w:val="61B988FA"/>
    <w:rsid w:val="61BB76C8"/>
    <w:rsid w:val="61BFA47F"/>
    <w:rsid w:val="61C4BFDC"/>
    <w:rsid w:val="61CB404B"/>
    <w:rsid w:val="61DFC340"/>
    <w:rsid w:val="61E0CA7A"/>
    <w:rsid w:val="61ED9F67"/>
    <w:rsid w:val="61EF0D20"/>
    <w:rsid w:val="61FB1BE0"/>
    <w:rsid w:val="62034C04"/>
    <w:rsid w:val="62068D61"/>
    <w:rsid w:val="6215E141"/>
    <w:rsid w:val="621782AE"/>
    <w:rsid w:val="6225F876"/>
    <w:rsid w:val="6228F108"/>
    <w:rsid w:val="622D7E7F"/>
    <w:rsid w:val="623455AB"/>
    <w:rsid w:val="623BDE62"/>
    <w:rsid w:val="62444074"/>
    <w:rsid w:val="62512A89"/>
    <w:rsid w:val="6253DED7"/>
    <w:rsid w:val="625B7121"/>
    <w:rsid w:val="62648B87"/>
    <w:rsid w:val="6265F1C2"/>
    <w:rsid w:val="6266007D"/>
    <w:rsid w:val="62726CE4"/>
    <w:rsid w:val="6276821C"/>
    <w:rsid w:val="6284FACA"/>
    <w:rsid w:val="62A6C028"/>
    <w:rsid w:val="62AA0376"/>
    <w:rsid w:val="62AC6775"/>
    <w:rsid w:val="62B02727"/>
    <w:rsid w:val="62B26403"/>
    <w:rsid w:val="62BC2D70"/>
    <w:rsid w:val="62BE9DCC"/>
    <w:rsid w:val="62BF0FB3"/>
    <w:rsid w:val="62C7141B"/>
    <w:rsid w:val="62D3EAF0"/>
    <w:rsid w:val="62D85619"/>
    <w:rsid w:val="62D8656B"/>
    <w:rsid w:val="62DAAB7A"/>
    <w:rsid w:val="62E84503"/>
    <w:rsid w:val="62EAAF1A"/>
    <w:rsid w:val="62EDB82B"/>
    <w:rsid w:val="62FF1772"/>
    <w:rsid w:val="6306967C"/>
    <w:rsid w:val="630B6632"/>
    <w:rsid w:val="630E2740"/>
    <w:rsid w:val="63128945"/>
    <w:rsid w:val="63197EC8"/>
    <w:rsid w:val="6324FB83"/>
    <w:rsid w:val="6326D594"/>
    <w:rsid w:val="633184A6"/>
    <w:rsid w:val="6333C878"/>
    <w:rsid w:val="63349CB3"/>
    <w:rsid w:val="6337BE6D"/>
    <w:rsid w:val="63390C2E"/>
    <w:rsid w:val="633C9227"/>
    <w:rsid w:val="633F8657"/>
    <w:rsid w:val="63435372"/>
    <w:rsid w:val="634FAB1F"/>
    <w:rsid w:val="63518744"/>
    <w:rsid w:val="635D1182"/>
    <w:rsid w:val="63600F80"/>
    <w:rsid w:val="6368EAF8"/>
    <w:rsid w:val="639A43BD"/>
    <w:rsid w:val="639BEF2E"/>
    <w:rsid w:val="639F36B5"/>
    <w:rsid w:val="639F49DF"/>
    <w:rsid w:val="639F8542"/>
    <w:rsid w:val="639FAEB4"/>
    <w:rsid w:val="63B0397F"/>
    <w:rsid w:val="63B44FCD"/>
    <w:rsid w:val="63CD0050"/>
    <w:rsid w:val="63D0933F"/>
    <w:rsid w:val="63D2F080"/>
    <w:rsid w:val="63D604F3"/>
    <w:rsid w:val="63DD06B6"/>
    <w:rsid w:val="63E25A3E"/>
    <w:rsid w:val="63E6A2C7"/>
    <w:rsid w:val="6405A5D9"/>
    <w:rsid w:val="640D2FF1"/>
    <w:rsid w:val="6410024B"/>
    <w:rsid w:val="6416AE11"/>
    <w:rsid w:val="64174BD1"/>
    <w:rsid w:val="6427A02B"/>
    <w:rsid w:val="6429E9AC"/>
    <w:rsid w:val="642B1D68"/>
    <w:rsid w:val="6430D317"/>
    <w:rsid w:val="643F2738"/>
    <w:rsid w:val="64418B0B"/>
    <w:rsid w:val="64426CC9"/>
    <w:rsid w:val="64464C2A"/>
    <w:rsid w:val="644805B6"/>
    <w:rsid w:val="64557D8F"/>
    <w:rsid w:val="6460E024"/>
    <w:rsid w:val="64635532"/>
    <w:rsid w:val="646A3755"/>
    <w:rsid w:val="64776C24"/>
    <w:rsid w:val="6479EC86"/>
    <w:rsid w:val="647A810E"/>
    <w:rsid w:val="647D3159"/>
    <w:rsid w:val="647F8282"/>
    <w:rsid w:val="64810238"/>
    <w:rsid w:val="648DA41C"/>
    <w:rsid w:val="649390FF"/>
    <w:rsid w:val="6493C429"/>
    <w:rsid w:val="64A9CC8F"/>
    <w:rsid w:val="64B1A1CA"/>
    <w:rsid w:val="64C4F22B"/>
    <w:rsid w:val="64DC8929"/>
    <w:rsid w:val="64E0B562"/>
    <w:rsid w:val="64E6D678"/>
    <w:rsid w:val="64EEA080"/>
    <w:rsid w:val="64EF6829"/>
    <w:rsid w:val="64F643A2"/>
    <w:rsid w:val="64FD0FC3"/>
    <w:rsid w:val="65108EED"/>
    <w:rsid w:val="6514DDF1"/>
    <w:rsid w:val="6516A6AA"/>
    <w:rsid w:val="6524524F"/>
    <w:rsid w:val="65250F2A"/>
    <w:rsid w:val="652E6B38"/>
    <w:rsid w:val="652F081F"/>
    <w:rsid w:val="65308813"/>
    <w:rsid w:val="6532227A"/>
    <w:rsid w:val="65392E2D"/>
    <w:rsid w:val="653E73B5"/>
    <w:rsid w:val="65539739"/>
    <w:rsid w:val="65547FD8"/>
    <w:rsid w:val="6554E0E8"/>
    <w:rsid w:val="6558202A"/>
    <w:rsid w:val="6562888D"/>
    <w:rsid w:val="656538C3"/>
    <w:rsid w:val="657721BD"/>
    <w:rsid w:val="657A562A"/>
    <w:rsid w:val="657CF95F"/>
    <w:rsid w:val="6584D0CC"/>
    <w:rsid w:val="658E9310"/>
    <w:rsid w:val="659033F5"/>
    <w:rsid w:val="65C80C84"/>
    <w:rsid w:val="65CCD85A"/>
    <w:rsid w:val="65CCFB7C"/>
    <w:rsid w:val="65D0B789"/>
    <w:rsid w:val="65E04E5A"/>
    <w:rsid w:val="65E0D21F"/>
    <w:rsid w:val="65E7884A"/>
    <w:rsid w:val="65E90A6D"/>
    <w:rsid w:val="65E95840"/>
    <w:rsid w:val="65EB8063"/>
    <w:rsid w:val="65EE3C5E"/>
    <w:rsid w:val="65F933FA"/>
    <w:rsid w:val="660AAB60"/>
    <w:rsid w:val="660B955A"/>
    <w:rsid w:val="660E1D83"/>
    <w:rsid w:val="66143EAC"/>
    <w:rsid w:val="661C7032"/>
    <w:rsid w:val="661E0B78"/>
    <w:rsid w:val="66205D96"/>
    <w:rsid w:val="663330FA"/>
    <w:rsid w:val="66393030"/>
    <w:rsid w:val="663E19C6"/>
    <w:rsid w:val="664229DE"/>
    <w:rsid w:val="664C291C"/>
    <w:rsid w:val="664C5CD6"/>
    <w:rsid w:val="66660A8B"/>
    <w:rsid w:val="666D0B6E"/>
    <w:rsid w:val="666FF511"/>
    <w:rsid w:val="667A2624"/>
    <w:rsid w:val="667C6D12"/>
    <w:rsid w:val="668EFD7D"/>
    <w:rsid w:val="66917EA4"/>
    <w:rsid w:val="6692EBE7"/>
    <w:rsid w:val="66A2F9AD"/>
    <w:rsid w:val="66AC214C"/>
    <w:rsid w:val="66B33763"/>
    <w:rsid w:val="66B8DE97"/>
    <w:rsid w:val="66BA5231"/>
    <w:rsid w:val="66BAA9A2"/>
    <w:rsid w:val="66BD01E4"/>
    <w:rsid w:val="66C6A9FC"/>
    <w:rsid w:val="66C7AA4C"/>
    <w:rsid w:val="66C8E8FB"/>
    <w:rsid w:val="66D5439F"/>
    <w:rsid w:val="66D70FC2"/>
    <w:rsid w:val="66D8E8B8"/>
    <w:rsid w:val="66D94556"/>
    <w:rsid w:val="66D9ECDA"/>
    <w:rsid w:val="66DE9A34"/>
    <w:rsid w:val="66E0766B"/>
    <w:rsid w:val="66EFE0C1"/>
    <w:rsid w:val="66F9702D"/>
    <w:rsid w:val="66FBCE7A"/>
    <w:rsid w:val="66FCF9DA"/>
    <w:rsid w:val="670A5D86"/>
    <w:rsid w:val="670F9955"/>
    <w:rsid w:val="671423B5"/>
    <w:rsid w:val="67211646"/>
    <w:rsid w:val="6729354D"/>
    <w:rsid w:val="673390C5"/>
    <w:rsid w:val="67345AEE"/>
    <w:rsid w:val="673BC204"/>
    <w:rsid w:val="673DC930"/>
    <w:rsid w:val="67479E6F"/>
    <w:rsid w:val="674B8ADE"/>
    <w:rsid w:val="674C3CDB"/>
    <w:rsid w:val="674EA77C"/>
    <w:rsid w:val="67575508"/>
    <w:rsid w:val="67603ACB"/>
    <w:rsid w:val="6760431E"/>
    <w:rsid w:val="67666B61"/>
    <w:rsid w:val="6766B573"/>
    <w:rsid w:val="6769A52D"/>
    <w:rsid w:val="6770A45D"/>
    <w:rsid w:val="6770BA8E"/>
    <w:rsid w:val="6776AAE2"/>
    <w:rsid w:val="6780D8C4"/>
    <w:rsid w:val="6797356A"/>
    <w:rsid w:val="6799BF3C"/>
    <w:rsid w:val="679A0E27"/>
    <w:rsid w:val="67B5DC5D"/>
    <w:rsid w:val="67B7D73E"/>
    <w:rsid w:val="67BA70E2"/>
    <w:rsid w:val="67BCDB86"/>
    <w:rsid w:val="67BE7A6F"/>
    <w:rsid w:val="67C44B59"/>
    <w:rsid w:val="67C4EC4B"/>
    <w:rsid w:val="67CC1510"/>
    <w:rsid w:val="67D0E682"/>
    <w:rsid w:val="67D19CEF"/>
    <w:rsid w:val="67D8DABC"/>
    <w:rsid w:val="67DB93EE"/>
    <w:rsid w:val="67E386C4"/>
    <w:rsid w:val="67E58E21"/>
    <w:rsid w:val="67E678FC"/>
    <w:rsid w:val="67E770A4"/>
    <w:rsid w:val="67E85B45"/>
    <w:rsid w:val="67EB718C"/>
    <w:rsid w:val="6801B58C"/>
    <w:rsid w:val="680B8C9C"/>
    <w:rsid w:val="68159F94"/>
    <w:rsid w:val="681D2C00"/>
    <w:rsid w:val="682C7C2E"/>
    <w:rsid w:val="6835CFD4"/>
    <w:rsid w:val="6849E463"/>
    <w:rsid w:val="685B98D9"/>
    <w:rsid w:val="685EC459"/>
    <w:rsid w:val="68615F8A"/>
    <w:rsid w:val="686C9A2A"/>
    <w:rsid w:val="686DD084"/>
    <w:rsid w:val="68707E13"/>
    <w:rsid w:val="6872A040"/>
    <w:rsid w:val="687DF90B"/>
    <w:rsid w:val="68815726"/>
    <w:rsid w:val="6881AC91"/>
    <w:rsid w:val="6883BBC5"/>
    <w:rsid w:val="688B1987"/>
    <w:rsid w:val="6898E889"/>
    <w:rsid w:val="68A54C88"/>
    <w:rsid w:val="68A9961D"/>
    <w:rsid w:val="68ACFC79"/>
    <w:rsid w:val="68ADCCF2"/>
    <w:rsid w:val="68B9595F"/>
    <w:rsid w:val="68BDAA83"/>
    <w:rsid w:val="68BEE172"/>
    <w:rsid w:val="68C43274"/>
    <w:rsid w:val="68C98D25"/>
    <w:rsid w:val="68D4F7BE"/>
    <w:rsid w:val="68E017BD"/>
    <w:rsid w:val="6904555B"/>
    <w:rsid w:val="69063724"/>
    <w:rsid w:val="69085C3E"/>
    <w:rsid w:val="690B3AAD"/>
    <w:rsid w:val="6910C6F5"/>
    <w:rsid w:val="6913ED91"/>
    <w:rsid w:val="6916B5ED"/>
    <w:rsid w:val="6918A86A"/>
    <w:rsid w:val="691A85D6"/>
    <w:rsid w:val="692E6CF9"/>
    <w:rsid w:val="693497E8"/>
    <w:rsid w:val="693606A2"/>
    <w:rsid w:val="693C57FA"/>
    <w:rsid w:val="69462AD5"/>
    <w:rsid w:val="6946DF97"/>
    <w:rsid w:val="6955CD29"/>
    <w:rsid w:val="695F214C"/>
    <w:rsid w:val="6967AE8B"/>
    <w:rsid w:val="6978DF38"/>
    <w:rsid w:val="69877272"/>
    <w:rsid w:val="69891D15"/>
    <w:rsid w:val="698DB83A"/>
    <w:rsid w:val="6990B0F5"/>
    <w:rsid w:val="69920D5B"/>
    <w:rsid w:val="6992BCBD"/>
    <w:rsid w:val="699BB371"/>
    <w:rsid w:val="699E5262"/>
    <w:rsid w:val="699E52E3"/>
    <w:rsid w:val="69A341FA"/>
    <w:rsid w:val="69A5E8E6"/>
    <w:rsid w:val="69AD20F0"/>
    <w:rsid w:val="69DB9224"/>
    <w:rsid w:val="69DBB9C8"/>
    <w:rsid w:val="69DD36C7"/>
    <w:rsid w:val="69E50065"/>
    <w:rsid w:val="69E961A6"/>
    <w:rsid w:val="69F06E89"/>
    <w:rsid w:val="69F5B46F"/>
    <w:rsid w:val="69FAB5EE"/>
    <w:rsid w:val="69FDEA6D"/>
    <w:rsid w:val="6A053988"/>
    <w:rsid w:val="6A0C3B59"/>
    <w:rsid w:val="6A0CDFB4"/>
    <w:rsid w:val="6A0CF185"/>
    <w:rsid w:val="6A0EDA50"/>
    <w:rsid w:val="6A12DF3E"/>
    <w:rsid w:val="6A1CAD55"/>
    <w:rsid w:val="6A214CA7"/>
    <w:rsid w:val="6A3892DE"/>
    <w:rsid w:val="6A3C6193"/>
    <w:rsid w:val="6A3CCB18"/>
    <w:rsid w:val="6A43D702"/>
    <w:rsid w:val="6A4842E7"/>
    <w:rsid w:val="6A4C88B4"/>
    <w:rsid w:val="6A5433CF"/>
    <w:rsid w:val="6A5A679C"/>
    <w:rsid w:val="6A61830C"/>
    <w:rsid w:val="6A65F372"/>
    <w:rsid w:val="6A680B67"/>
    <w:rsid w:val="6A6C80CC"/>
    <w:rsid w:val="6A6F372A"/>
    <w:rsid w:val="6A725C06"/>
    <w:rsid w:val="6A7BB9ED"/>
    <w:rsid w:val="6A889BF7"/>
    <w:rsid w:val="6A94025E"/>
    <w:rsid w:val="6AAC0B60"/>
    <w:rsid w:val="6AC4AA01"/>
    <w:rsid w:val="6AC64E30"/>
    <w:rsid w:val="6AD65C2C"/>
    <w:rsid w:val="6AEB0E5E"/>
    <w:rsid w:val="6AF84EFE"/>
    <w:rsid w:val="6AFE4616"/>
    <w:rsid w:val="6B0752EF"/>
    <w:rsid w:val="6B0D1011"/>
    <w:rsid w:val="6B1FBA22"/>
    <w:rsid w:val="6B228AE0"/>
    <w:rsid w:val="6B297B04"/>
    <w:rsid w:val="6B2D5E30"/>
    <w:rsid w:val="6B3053CF"/>
    <w:rsid w:val="6B3151C8"/>
    <w:rsid w:val="6B37FF3A"/>
    <w:rsid w:val="6B390C02"/>
    <w:rsid w:val="6B3923D5"/>
    <w:rsid w:val="6B47EA32"/>
    <w:rsid w:val="6B50ED13"/>
    <w:rsid w:val="6B5358FA"/>
    <w:rsid w:val="6B54AD7B"/>
    <w:rsid w:val="6B58CEAD"/>
    <w:rsid w:val="6B59E57C"/>
    <w:rsid w:val="6B5EB0B9"/>
    <w:rsid w:val="6B62524B"/>
    <w:rsid w:val="6B6A68C5"/>
    <w:rsid w:val="6B6B1BE7"/>
    <w:rsid w:val="6B7D0603"/>
    <w:rsid w:val="6B7F74A3"/>
    <w:rsid w:val="6B856166"/>
    <w:rsid w:val="6B89FA85"/>
    <w:rsid w:val="6B9EDC1B"/>
    <w:rsid w:val="6BA21611"/>
    <w:rsid w:val="6BA3355F"/>
    <w:rsid w:val="6BA3785B"/>
    <w:rsid w:val="6BB426AE"/>
    <w:rsid w:val="6BC7E684"/>
    <w:rsid w:val="6BCA9A4B"/>
    <w:rsid w:val="6BD6B923"/>
    <w:rsid w:val="6BD75B86"/>
    <w:rsid w:val="6BD7E6A6"/>
    <w:rsid w:val="6BE1B513"/>
    <w:rsid w:val="6BE41650"/>
    <w:rsid w:val="6BEFF9D3"/>
    <w:rsid w:val="6C030867"/>
    <w:rsid w:val="6C0410DC"/>
    <w:rsid w:val="6C0573F8"/>
    <w:rsid w:val="6C08EE55"/>
    <w:rsid w:val="6C09AF69"/>
    <w:rsid w:val="6C117448"/>
    <w:rsid w:val="6C185AB6"/>
    <w:rsid w:val="6C1B9D94"/>
    <w:rsid w:val="6C201F15"/>
    <w:rsid w:val="6C20E644"/>
    <w:rsid w:val="6C372F46"/>
    <w:rsid w:val="6C38E022"/>
    <w:rsid w:val="6C39AAA9"/>
    <w:rsid w:val="6C3E2ABF"/>
    <w:rsid w:val="6C40E7D6"/>
    <w:rsid w:val="6C413B8A"/>
    <w:rsid w:val="6C41E2EA"/>
    <w:rsid w:val="6C4D6B50"/>
    <w:rsid w:val="6C53CB32"/>
    <w:rsid w:val="6C58D746"/>
    <w:rsid w:val="6C5A5C0F"/>
    <w:rsid w:val="6C686383"/>
    <w:rsid w:val="6C7E4ED5"/>
    <w:rsid w:val="6C83AD7C"/>
    <w:rsid w:val="6C849EDF"/>
    <w:rsid w:val="6C901CD5"/>
    <w:rsid w:val="6CA00084"/>
    <w:rsid w:val="6CAC5586"/>
    <w:rsid w:val="6CAC96A6"/>
    <w:rsid w:val="6CAD2C06"/>
    <w:rsid w:val="6CAFE0B7"/>
    <w:rsid w:val="6CB34942"/>
    <w:rsid w:val="6CB5B6BC"/>
    <w:rsid w:val="6CC2DCF1"/>
    <w:rsid w:val="6CC7C0A9"/>
    <w:rsid w:val="6CD17CB8"/>
    <w:rsid w:val="6CE0AC26"/>
    <w:rsid w:val="6CF23572"/>
    <w:rsid w:val="6CF23EC9"/>
    <w:rsid w:val="6CF36077"/>
    <w:rsid w:val="6CF84575"/>
    <w:rsid w:val="6CF8630F"/>
    <w:rsid w:val="6CFE8122"/>
    <w:rsid w:val="6D0AD26F"/>
    <w:rsid w:val="6D209A7C"/>
    <w:rsid w:val="6D26994A"/>
    <w:rsid w:val="6D29A006"/>
    <w:rsid w:val="6D3285BB"/>
    <w:rsid w:val="6D3605F3"/>
    <w:rsid w:val="6D3764AD"/>
    <w:rsid w:val="6D3993B8"/>
    <w:rsid w:val="6D42B8AA"/>
    <w:rsid w:val="6D4746BB"/>
    <w:rsid w:val="6D4A52C1"/>
    <w:rsid w:val="6D506707"/>
    <w:rsid w:val="6D564DB5"/>
    <w:rsid w:val="6D5A779E"/>
    <w:rsid w:val="6D5D5F24"/>
    <w:rsid w:val="6D686D4B"/>
    <w:rsid w:val="6D8C517A"/>
    <w:rsid w:val="6D9E5E87"/>
    <w:rsid w:val="6D9EB992"/>
    <w:rsid w:val="6DA165C5"/>
    <w:rsid w:val="6DA345EF"/>
    <w:rsid w:val="6DA4460D"/>
    <w:rsid w:val="6DA59ACA"/>
    <w:rsid w:val="6DA67381"/>
    <w:rsid w:val="6DAA6531"/>
    <w:rsid w:val="6DACA673"/>
    <w:rsid w:val="6DBD02BD"/>
    <w:rsid w:val="6DD02094"/>
    <w:rsid w:val="6DD1464E"/>
    <w:rsid w:val="6DD5C847"/>
    <w:rsid w:val="6DD6B158"/>
    <w:rsid w:val="6DD8FAE3"/>
    <w:rsid w:val="6DD99975"/>
    <w:rsid w:val="6DDB6EBD"/>
    <w:rsid w:val="6DDF9660"/>
    <w:rsid w:val="6DE9CFB7"/>
    <w:rsid w:val="6DEBD4F9"/>
    <w:rsid w:val="6DECD654"/>
    <w:rsid w:val="6DFA1AF1"/>
    <w:rsid w:val="6E001DF5"/>
    <w:rsid w:val="6E03A0CC"/>
    <w:rsid w:val="6E054428"/>
    <w:rsid w:val="6E0B80D9"/>
    <w:rsid w:val="6E0D25C8"/>
    <w:rsid w:val="6E108095"/>
    <w:rsid w:val="6E11E5E6"/>
    <w:rsid w:val="6E1480D3"/>
    <w:rsid w:val="6E3D5322"/>
    <w:rsid w:val="6E3D5B74"/>
    <w:rsid w:val="6E43EB03"/>
    <w:rsid w:val="6E52EFA7"/>
    <w:rsid w:val="6E59CA6C"/>
    <w:rsid w:val="6E5A7AAB"/>
    <w:rsid w:val="6E76D790"/>
    <w:rsid w:val="6E830E68"/>
    <w:rsid w:val="6E852025"/>
    <w:rsid w:val="6E8EF516"/>
    <w:rsid w:val="6E8FD39A"/>
    <w:rsid w:val="6EAA1D27"/>
    <w:rsid w:val="6EAB9DB7"/>
    <w:rsid w:val="6EB2303B"/>
    <w:rsid w:val="6EC0F5E7"/>
    <w:rsid w:val="6EC9F5D9"/>
    <w:rsid w:val="6ECDCEE3"/>
    <w:rsid w:val="6ED622CF"/>
    <w:rsid w:val="6EDA112C"/>
    <w:rsid w:val="6EDCDD59"/>
    <w:rsid w:val="6EDE4D75"/>
    <w:rsid w:val="6EEE2CE8"/>
    <w:rsid w:val="6EFAA0CF"/>
    <w:rsid w:val="6EFCB5EF"/>
    <w:rsid w:val="6F0BDCAA"/>
    <w:rsid w:val="6F219D73"/>
    <w:rsid w:val="6F2936DF"/>
    <w:rsid w:val="6F2F3E2D"/>
    <w:rsid w:val="6F394716"/>
    <w:rsid w:val="6F3BB93F"/>
    <w:rsid w:val="6F3D0E27"/>
    <w:rsid w:val="6F402522"/>
    <w:rsid w:val="6F47E9B1"/>
    <w:rsid w:val="6F48F8DD"/>
    <w:rsid w:val="6F55AEC5"/>
    <w:rsid w:val="6F587555"/>
    <w:rsid w:val="6F60EC33"/>
    <w:rsid w:val="6F655287"/>
    <w:rsid w:val="6F72F403"/>
    <w:rsid w:val="6F80AC34"/>
    <w:rsid w:val="6F81DA13"/>
    <w:rsid w:val="6F8B865E"/>
    <w:rsid w:val="6F8C8D8C"/>
    <w:rsid w:val="6F8CCEEE"/>
    <w:rsid w:val="6F94EE58"/>
    <w:rsid w:val="6F9751D6"/>
    <w:rsid w:val="6FA695B6"/>
    <w:rsid w:val="6FB1405D"/>
    <w:rsid w:val="6FB231E4"/>
    <w:rsid w:val="6FB60332"/>
    <w:rsid w:val="6FB968BC"/>
    <w:rsid w:val="6FBE59A6"/>
    <w:rsid w:val="6FC0629F"/>
    <w:rsid w:val="6FC5C7C8"/>
    <w:rsid w:val="6FC7FB86"/>
    <w:rsid w:val="6FCE61A3"/>
    <w:rsid w:val="6FD55CAF"/>
    <w:rsid w:val="6FD7DD0C"/>
    <w:rsid w:val="6FD91E17"/>
    <w:rsid w:val="6FD95397"/>
    <w:rsid w:val="6FDC1FB0"/>
    <w:rsid w:val="6FDCD4DA"/>
    <w:rsid w:val="6FEB7189"/>
    <w:rsid w:val="6FEC3B6E"/>
    <w:rsid w:val="6FEFA935"/>
    <w:rsid w:val="6FFE1E7D"/>
    <w:rsid w:val="70091D7A"/>
    <w:rsid w:val="7011C83C"/>
    <w:rsid w:val="70151606"/>
    <w:rsid w:val="7017CD78"/>
    <w:rsid w:val="701C7EB2"/>
    <w:rsid w:val="701D9F24"/>
    <w:rsid w:val="701FF927"/>
    <w:rsid w:val="70207CBD"/>
    <w:rsid w:val="702440F4"/>
    <w:rsid w:val="7032919B"/>
    <w:rsid w:val="7040833B"/>
    <w:rsid w:val="70456F49"/>
    <w:rsid w:val="704778DB"/>
    <w:rsid w:val="704A27F1"/>
    <w:rsid w:val="70507D2B"/>
    <w:rsid w:val="70539924"/>
    <w:rsid w:val="705C2C9C"/>
    <w:rsid w:val="705DDA5F"/>
    <w:rsid w:val="705EB19E"/>
    <w:rsid w:val="706AF420"/>
    <w:rsid w:val="7071D54C"/>
    <w:rsid w:val="707438E6"/>
    <w:rsid w:val="7090A1B3"/>
    <w:rsid w:val="70924FF7"/>
    <w:rsid w:val="7092AE03"/>
    <w:rsid w:val="70A7E0D2"/>
    <w:rsid w:val="70AA3518"/>
    <w:rsid w:val="70AF2229"/>
    <w:rsid w:val="70B6F018"/>
    <w:rsid w:val="70B802CB"/>
    <w:rsid w:val="70BD283D"/>
    <w:rsid w:val="70CF33B6"/>
    <w:rsid w:val="70D00D37"/>
    <w:rsid w:val="70EF1301"/>
    <w:rsid w:val="70F3A1CF"/>
    <w:rsid w:val="70F9D9A6"/>
    <w:rsid w:val="70FB5BF8"/>
    <w:rsid w:val="70FF8598"/>
    <w:rsid w:val="710984C0"/>
    <w:rsid w:val="7113EE81"/>
    <w:rsid w:val="71195098"/>
    <w:rsid w:val="7126EF5F"/>
    <w:rsid w:val="712F52D8"/>
    <w:rsid w:val="7140F597"/>
    <w:rsid w:val="714199AA"/>
    <w:rsid w:val="7142B152"/>
    <w:rsid w:val="71430052"/>
    <w:rsid w:val="71531F84"/>
    <w:rsid w:val="7166F7E5"/>
    <w:rsid w:val="7174277B"/>
    <w:rsid w:val="7174914C"/>
    <w:rsid w:val="71809E74"/>
    <w:rsid w:val="7181D5CE"/>
    <w:rsid w:val="7190D566"/>
    <w:rsid w:val="719D09CD"/>
    <w:rsid w:val="71A53E9C"/>
    <w:rsid w:val="71BA0508"/>
    <w:rsid w:val="71BFEC28"/>
    <w:rsid w:val="71C48BA3"/>
    <w:rsid w:val="71C9641A"/>
    <w:rsid w:val="71CDCA10"/>
    <w:rsid w:val="71D9BDA0"/>
    <w:rsid w:val="71E79D9E"/>
    <w:rsid w:val="71EEC3F1"/>
    <w:rsid w:val="71EEED36"/>
    <w:rsid w:val="71F2BFDF"/>
    <w:rsid w:val="71F7A708"/>
    <w:rsid w:val="71F8596C"/>
    <w:rsid w:val="7203CBDB"/>
    <w:rsid w:val="7219BB86"/>
    <w:rsid w:val="7225658D"/>
    <w:rsid w:val="72303A68"/>
    <w:rsid w:val="7236A2C8"/>
    <w:rsid w:val="7236CE61"/>
    <w:rsid w:val="7245DBC6"/>
    <w:rsid w:val="7249509A"/>
    <w:rsid w:val="7254D61D"/>
    <w:rsid w:val="725B8C22"/>
    <w:rsid w:val="725D6E67"/>
    <w:rsid w:val="726C6718"/>
    <w:rsid w:val="727433CA"/>
    <w:rsid w:val="7275FACB"/>
    <w:rsid w:val="7280A650"/>
    <w:rsid w:val="72861406"/>
    <w:rsid w:val="7288418B"/>
    <w:rsid w:val="729C1B6B"/>
    <w:rsid w:val="729EEB87"/>
    <w:rsid w:val="729F4DA6"/>
    <w:rsid w:val="72A1FE1F"/>
    <w:rsid w:val="72A8587B"/>
    <w:rsid w:val="72A9401D"/>
    <w:rsid w:val="72A9DF0B"/>
    <w:rsid w:val="72B9F336"/>
    <w:rsid w:val="72BF07F3"/>
    <w:rsid w:val="72CB67B4"/>
    <w:rsid w:val="72D0385F"/>
    <w:rsid w:val="72D36BEE"/>
    <w:rsid w:val="72D4D8A3"/>
    <w:rsid w:val="72E0BC3E"/>
    <w:rsid w:val="73008225"/>
    <w:rsid w:val="7300A39E"/>
    <w:rsid w:val="7311DB56"/>
    <w:rsid w:val="73253AFC"/>
    <w:rsid w:val="732DCD1A"/>
    <w:rsid w:val="732EA800"/>
    <w:rsid w:val="7336E310"/>
    <w:rsid w:val="7337B1D2"/>
    <w:rsid w:val="7342E2FA"/>
    <w:rsid w:val="73438ED6"/>
    <w:rsid w:val="73471414"/>
    <w:rsid w:val="734A156D"/>
    <w:rsid w:val="735283EF"/>
    <w:rsid w:val="7359FA13"/>
    <w:rsid w:val="736D6437"/>
    <w:rsid w:val="7375D3D3"/>
    <w:rsid w:val="7385A08F"/>
    <w:rsid w:val="739353F1"/>
    <w:rsid w:val="739A4A6F"/>
    <w:rsid w:val="739C7878"/>
    <w:rsid w:val="739FFCF2"/>
    <w:rsid w:val="73A7E164"/>
    <w:rsid w:val="73AD1C30"/>
    <w:rsid w:val="73B070ED"/>
    <w:rsid w:val="73BEE765"/>
    <w:rsid w:val="73CCDD88"/>
    <w:rsid w:val="73CF705B"/>
    <w:rsid w:val="73D06A8F"/>
    <w:rsid w:val="73D7A269"/>
    <w:rsid w:val="73E325D9"/>
    <w:rsid w:val="73E7815C"/>
    <w:rsid w:val="73EAF385"/>
    <w:rsid w:val="73FB3678"/>
    <w:rsid w:val="73FCBE9A"/>
    <w:rsid w:val="74109ECC"/>
    <w:rsid w:val="741CE2F8"/>
    <w:rsid w:val="7420D924"/>
    <w:rsid w:val="743FADFD"/>
    <w:rsid w:val="7447E782"/>
    <w:rsid w:val="7449F04C"/>
    <w:rsid w:val="744B0299"/>
    <w:rsid w:val="7456D69C"/>
    <w:rsid w:val="745D8C01"/>
    <w:rsid w:val="745F45B1"/>
    <w:rsid w:val="746147A0"/>
    <w:rsid w:val="7463188E"/>
    <w:rsid w:val="74677FB3"/>
    <w:rsid w:val="74698F29"/>
    <w:rsid w:val="746EAC30"/>
    <w:rsid w:val="74773A62"/>
    <w:rsid w:val="74785D68"/>
    <w:rsid w:val="748E6B8D"/>
    <w:rsid w:val="748F2E2F"/>
    <w:rsid w:val="74933F9B"/>
    <w:rsid w:val="7498B70C"/>
    <w:rsid w:val="74ADE580"/>
    <w:rsid w:val="74B249E7"/>
    <w:rsid w:val="74B34695"/>
    <w:rsid w:val="74B42D0C"/>
    <w:rsid w:val="74B8DF91"/>
    <w:rsid w:val="74BCBFAD"/>
    <w:rsid w:val="74C76E87"/>
    <w:rsid w:val="74CDBED9"/>
    <w:rsid w:val="74D32B8E"/>
    <w:rsid w:val="74D5739E"/>
    <w:rsid w:val="74E3857C"/>
    <w:rsid w:val="74E53A03"/>
    <w:rsid w:val="74E554C5"/>
    <w:rsid w:val="74FB77C2"/>
    <w:rsid w:val="7506951A"/>
    <w:rsid w:val="75092279"/>
    <w:rsid w:val="751EAC76"/>
    <w:rsid w:val="75218AC7"/>
    <w:rsid w:val="752F9DB8"/>
    <w:rsid w:val="754AA1D9"/>
    <w:rsid w:val="756025F8"/>
    <w:rsid w:val="756A0136"/>
    <w:rsid w:val="756A0776"/>
    <w:rsid w:val="756D33C5"/>
    <w:rsid w:val="75786C04"/>
    <w:rsid w:val="7580AE5A"/>
    <w:rsid w:val="75880FF6"/>
    <w:rsid w:val="758AE5E5"/>
    <w:rsid w:val="758F9DFA"/>
    <w:rsid w:val="75A9B7B8"/>
    <w:rsid w:val="75ABD827"/>
    <w:rsid w:val="75B76D11"/>
    <w:rsid w:val="75BF316E"/>
    <w:rsid w:val="75C11272"/>
    <w:rsid w:val="75C70C43"/>
    <w:rsid w:val="75CA8F94"/>
    <w:rsid w:val="75CCA44D"/>
    <w:rsid w:val="75E36788"/>
    <w:rsid w:val="75E8CE09"/>
    <w:rsid w:val="75EF1347"/>
    <w:rsid w:val="75F4F352"/>
    <w:rsid w:val="75F571BD"/>
    <w:rsid w:val="75F6267A"/>
    <w:rsid w:val="75FDFDFE"/>
    <w:rsid w:val="7608626F"/>
    <w:rsid w:val="760F2125"/>
    <w:rsid w:val="761F6E2B"/>
    <w:rsid w:val="76317E15"/>
    <w:rsid w:val="7631ED3E"/>
    <w:rsid w:val="76335D1B"/>
    <w:rsid w:val="764972B5"/>
    <w:rsid w:val="764AF5BB"/>
    <w:rsid w:val="764DD3A6"/>
    <w:rsid w:val="764F79DA"/>
    <w:rsid w:val="7658F5B7"/>
    <w:rsid w:val="765C7A33"/>
    <w:rsid w:val="765DFCD1"/>
    <w:rsid w:val="76667AFD"/>
    <w:rsid w:val="767101D6"/>
    <w:rsid w:val="76795162"/>
    <w:rsid w:val="76806327"/>
    <w:rsid w:val="768194EB"/>
    <w:rsid w:val="76830FCF"/>
    <w:rsid w:val="7685FD96"/>
    <w:rsid w:val="7690CB3F"/>
    <w:rsid w:val="769D09E9"/>
    <w:rsid w:val="76A4F2BA"/>
    <w:rsid w:val="76A62280"/>
    <w:rsid w:val="76ABD852"/>
    <w:rsid w:val="76ACF5BA"/>
    <w:rsid w:val="76B2D30D"/>
    <w:rsid w:val="76B46C6E"/>
    <w:rsid w:val="76B73B1B"/>
    <w:rsid w:val="76B77270"/>
    <w:rsid w:val="76B8BF69"/>
    <w:rsid w:val="76C48440"/>
    <w:rsid w:val="76CBBF41"/>
    <w:rsid w:val="76CD4D6D"/>
    <w:rsid w:val="76DE2349"/>
    <w:rsid w:val="76EA4323"/>
    <w:rsid w:val="76EB0AD5"/>
    <w:rsid w:val="76EBF301"/>
    <w:rsid w:val="76F2BB0F"/>
    <w:rsid w:val="76FBBEA0"/>
    <w:rsid w:val="76FBDAB8"/>
    <w:rsid w:val="77030042"/>
    <w:rsid w:val="770C2F9E"/>
    <w:rsid w:val="771260FD"/>
    <w:rsid w:val="771CA0FA"/>
    <w:rsid w:val="77268929"/>
    <w:rsid w:val="7726974B"/>
    <w:rsid w:val="772B1AB2"/>
    <w:rsid w:val="7730981B"/>
    <w:rsid w:val="773C9620"/>
    <w:rsid w:val="7749AD5A"/>
    <w:rsid w:val="774AAD2B"/>
    <w:rsid w:val="774CECEE"/>
    <w:rsid w:val="774F8D79"/>
    <w:rsid w:val="7754EF74"/>
    <w:rsid w:val="775639B8"/>
    <w:rsid w:val="7769EE28"/>
    <w:rsid w:val="776E6F66"/>
    <w:rsid w:val="77744EF8"/>
    <w:rsid w:val="7784D82F"/>
    <w:rsid w:val="77863D4B"/>
    <w:rsid w:val="778A8307"/>
    <w:rsid w:val="77918E70"/>
    <w:rsid w:val="779B4AEF"/>
    <w:rsid w:val="77A35D5F"/>
    <w:rsid w:val="77A5AA50"/>
    <w:rsid w:val="77A70B9F"/>
    <w:rsid w:val="77C31A4B"/>
    <w:rsid w:val="77C42A15"/>
    <w:rsid w:val="77CF4BE3"/>
    <w:rsid w:val="77D4345F"/>
    <w:rsid w:val="77EA6B16"/>
    <w:rsid w:val="77F81BC1"/>
    <w:rsid w:val="77F9203C"/>
    <w:rsid w:val="77FD039C"/>
    <w:rsid w:val="77FDFCDC"/>
    <w:rsid w:val="78026B82"/>
    <w:rsid w:val="78037E95"/>
    <w:rsid w:val="780F7844"/>
    <w:rsid w:val="782A2234"/>
    <w:rsid w:val="7839FA37"/>
    <w:rsid w:val="78450BC8"/>
    <w:rsid w:val="78493D6B"/>
    <w:rsid w:val="784F64AE"/>
    <w:rsid w:val="7857BC53"/>
    <w:rsid w:val="785A3E8B"/>
    <w:rsid w:val="785B30B6"/>
    <w:rsid w:val="786D0473"/>
    <w:rsid w:val="7871D0B2"/>
    <w:rsid w:val="787D6DEC"/>
    <w:rsid w:val="7881B36A"/>
    <w:rsid w:val="788F1B97"/>
    <w:rsid w:val="78909A03"/>
    <w:rsid w:val="78912F0E"/>
    <w:rsid w:val="789394DD"/>
    <w:rsid w:val="789A7EFE"/>
    <w:rsid w:val="789B7FA0"/>
    <w:rsid w:val="78BC2365"/>
    <w:rsid w:val="78C068D1"/>
    <w:rsid w:val="78D35CE0"/>
    <w:rsid w:val="78D77096"/>
    <w:rsid w:val="78E9B6E0"/>
    <w:rsid w:val="78F3F296"/>
    <w:rsid w:val="78F6FBCB"/>
    <w:rsid w:val="7912FEAF"/>
    <w:rsid w:val="79141898"/>
    <w:rsid w:val="7917DB42"/>
    <w:rsid w:val="792D19C9"/>
    <w:rsid w:val="794110A3"/>
    <w:rsid w:val="79420EBC"/>
    <w:rsid w:val="794C4ACD"/>
    <w:rsid w:val="79514E3B"/>
    <w:rsid w:val="795E486C"/>
    <w:rsid w:val="7961401F"/>
    <w:rsid w:val="7961EECF"/>
    <w:rsid w:val="796A2C98"/>
    <w:rsid w:val="796A7698"/>
    <w:rsid w:val="79720057"/>
    <w:rsid w:val="79732389"/>
    <w:rsid w:val="79778292"/>
    <w:rsid w:val="797FFF3B"/>
    <w:rsid w:val="7982609B"/>
    <w:rsid w:val="7987F74D"/>
    <w:rsid w:val="79904D2D"/>
    <w:rsid w:val="7992ABC3"/>
    <w:rsid w:val="79957A7E"/>
    <w:rsid w:val="79A05D43"/>
    <w:rsid w:val="79A93169"/>
    <w:rsid w:val="79BD1F3E"/>
    <w:rsid w:val="79CDDB6C"/>
    <w:rsid w:val="79D254D5"/>
    <w:rsid w:val="79D2E969"/>
    <w:rsid w:val="79D83BE9"/>
    <w:rsid w:val="79DACF92"/>
    <w:rsid w:val="79DCE82E"/>
    <w:rsid w:val="79DD6354"/>
    <w:rsid w:val="79DEAAC1"/>
    <w:rsid w:val="79E4807E"/>
    <w:rsid w:val="79E753DE"/>
    <w:rsid w:val="79EC1A8A"/>
    <w:rsid w:val="79ED06E1"/>
    <w:rsid w:val="79ED7742"/>
    <w:rsid w:val="79F2658E"/>
    <w:rsid w:val="79F5E3E2"/>
    <w:rsid w:val="79FC194A"/>
    <w:rsid w:val="7A01680F"/>
    <w:rsid w:val="7A031C0D"/>
    <w:rsid w:val="7A033CCD"/>
    <w:rsid w:val="7A0D9A4D"/>
    <w:rsid w:val="7A11DE10"/>
    <w:rsid w:val="7A13ECDF"/>
    <w:rsid w:val="7A146B1D"/>
    <w:rsid w:val="7A153F33"/>
    <w:rsid w:val="7A20F717"/>
    <w:rsid w:val="7A2FBB47"/>
    <w:rsid w:val="7A34F071"/>
    <w:rsid w:val="7A36A7FE"/>
    <w:rsid w:val="7A3AC9FF"/>
    <w:rsid w:val="7A40D502"/>
    <w:rsid w:val="7A560C17"/>
    <w:rsid w:val="7A584398"/>
    <w:rsid w:val="7A5BBCED"/>
    <w:rsid w:val="7A5E2105"/>
    <w:rsid w:val="7A6723DD"/>
    <w:rsid w:val="7A72F6E4"/>
    <w:rsid w:val="7A7BEB87"/>
    <w:rsid w:val="7A7D7BD3"/>
    <w:rsid w:val="7A811023"/>
    <w:rsid w:val="7A81C8B4"/>
    <w:rsid w:val="7A875D3D"/>
    <w:rsid w:val="7A896D68"/>
    <w:rsid w:val="7A8B85E3"/>
    <w:rsid w:val="7A9D9F82"/>
    <w:rsid w:val="7ABB88B0"/>
    <w:rsid w:val="7AC669EF"/>
    <w:rsid w:val="7ACBC0D4"/>
    <w:rsid w:val="7AD528EE"/>
    <w:rsid w:val="7AD8091B"/>
    <w:rsid w:val="7AE83557"/>
    <w:rsid w:val="7AE95E0E"/>
    <w:rsid w:val="7AECF4B4"/>
    <w:rsid w:val="7AFD6E61"/>
    <w:rsid w:val="7B05E263"/>
    <w:rsid w:val="7B0F9A85"/>
    <w:rsid w:val="7B11FF94"/>
    <w:rsid w:val="7B1F6086"/>
    <w:rsid w:val="7B20646A"/>
    <w:rsid w:val="7B366300"/>
    <w:rsid w:val="7B3885AF"/>
    <w:rsid w:val="7B395A6D"/>
    <w:rsid w:val="7B3C8EC1"/>
    <w:rsid w:val="7B4A0BBF"/>
    <w:rsid w:val="7B67114D"/>
    <w:rsid w:val="7B774AB7"/>
    <w:rsid w:val="7B78BD39"/>
    <w:rsid w:val="7B93AF96"/>
    <w:rsid w:val="7B957C71"/>
    <w:rsid w:val="7B96D66E"/>
    <w:rsid w:val="7BA86514"/>
    <w:rsid w:val="7BA93194"/>
    <w:rsid w:val="7BAA56F3"/>
    <w:rsid w:val="7BAD7792"/>
    <w:rsid w:val="7BB71226"/>
    <w:rsid w:val="7BBF12F2"/>
    <w:rsid w:val="7BC12B2B"/>
    <w:rsid w:val="7BC64A98"/>
    <w:rsid w:val="7BCA844B"/>
    <w:rsid w:val="7BD01C59"/>
    <w:rsid w:val="7BD21707"/>
    <w:rsid w:val="7BD9E9A1"/>
    <w:rsid w:val="7BEC084D"/>
    <w:rsid w:val="7BECCE8C"/>
    <w:rsid w:val="7BEEC1A1"/>
    <w:rsid w:val="7BF2E9F6"/>
    <w:rsid w:val="7BF5BF4E"/>
    <w:rsid w:val="7C0D86C4"/>
    <w:rsid w:val="7C118D3E"/>
    <w:rsid w:val="7C18436B"/>
    <w:rsid w:val="7C1BE2E3"/>
    <w:rsid w:val="7C2716BE"/>
    <w:rsid w:val="7C32E42B"/>
    <w:rsid w:val="7C38B77C"/>
    <w:rsid w:val="7C3EE4A4"/>
    <w:rsid w:val="7C4A6AD4"/>
    <w:rsid w:val="7C6E3998"/>
    <w:rsid w:val="7C773A1D"/>
    <w:rsid w:val="7C7BD131"/>
    <w:rsid w:val="7C837537"/>
    <w:rsid w:val="7C945868"/>
    <w:rsid w:val="7C9903A7"/>
    <w:rsid w:val="7CAA58C8"/>
    <w:rsid w:val="7CAF8180"/>
    <w:rsid w:val="7CB3874E"/>
    <w:rsid w:val="7CB9F0A1"/>
    <w:rsid w:val="7CCC2487"/>
    <w:rsid w:val="7CD0E166"/>
    <w:rsid w:val="7CEE8ED3"/>
    <w:rsid w:val="7CF989B7"/>
    <w:rsid w:val="7D0F6BEB"/>
    <w:rsid w:val="7D13DF4E"/>
    <w:rsid w:val="7D238E85"/>
    <w:rsid w:val="7D25335E"/>
    <w:rsid w:val="7D2DC728"/>
    <w:rsid w:val="7D3F6DD1"/>
    <w:rsid w:val="7D47308E"/>
    <w:rsid w:val="7D48B739"/>
    <w:rsid w:val="7D5160E8"/>
    <w:rsid w:val="7D5BBB6B"/>
    <w:rsid w:val="7D60820B"/>
    <w:rsid w:val="7D6C6A62"/>
    <w:rsid w:val="7D7B6177"/>
    <w:rsid w:val="7D9CF585"/>
    <w:rsid w:val="7DA1D0AC"/>
    <w:rsid w:val="7DAB6E67"/>
    <w:rsid w:val="7DAC23D7"/>
    <w:rsid w:val="7DBD002D"/>
    <w:rsid w:val="7DC22315"/>
    <w:rsid w:val="7DC2E960"/>
    <w:rsid w:val="7DCA9C73"/>
    <w:rsid w:val="7DCF2824"/>
    <w:rsid w:val="7DD830B4"/>
    <w:rsid w:val="7DD876B3"/>
    <w:rsid w:val="7DD9DB95"/>
    <w:rsid w:val="7DDC6F6A"/>
    <w:rsid w:val="7DF57E60"/>
    <w:rsid w:val="7DFD49CA"/>
    <w:rsid w:val="7DFE3792"/>
    <w:rsid w:val="7E015296"/>
    <w:rsid w:val="7E01EA0C"/>
    <w:rsid w:val="7E05EE54"/>
    <w:rsid w:val="7E07619F"/>
    <w:rsid w:val="7E0930D9"/>
    <w:rsid w:val="7E0B32F9"/>
    <w:rsid w:val="7E1DD4A7"/>
    <w:rsid w:val="7E2001D4"/>
    <w:rsid w:val="7E242C54"/>
    <w:rsid w:val="7E3732A4"/>
    <w:rsid w:val="7E3B5DBF"/>
    <w:rsid w:val="7E3C035E"/>
    <w:rsid w:val="7E3F61A7"/>
    <w:rsid w:val="7E4CD0D8"/>
    <w:rsid w:val="7E67E761"/>
    <w:rsid w:val="7E6880A2"/>
    <w:rsid w:val="7E6A6F41"/>
    <w:rsid w:val="7E6D41FA"/>
    <w:rsid w:val="7E6D832A"/>
    <w:rsid w:val="7E6DC12D"/>
    <w:rsid w:val="7E6E8CC2"/>
    <w:rsid w:val="7E79A520"/>
    <w:rsid w:val="7E879AD5"/>
    <w:rsid w:val="7E9D10C0"/>
    <w:rsid w:val="7E9EB2AE"/>
    <w:rsid w:val="7E9F4B27"/>
    <w:rsid w:val="7EAAFFDB"/>
    <w:rsid w:val="7EB7CAE5"/>
    <w:rsid w:val="7EBBDA5E"/>
    <w:rsid w:val="7EC9BF23"/>
    <w:rsid w:val="7ECC387B"/>
    <w:rsid w:val="7ED0CF05"/>
    <w:rsid w:val="7ED29F9C"/>
    <w:rsid w:val="7ED65070"/>
    <w:rsid w:val="7EDA10CD"/>
    <w:rsid w:val="7EDB3F9F"/>
    <w:rsid w:val="7EDF4C22"/>
    <w:rsid w:val="7EE0E242"/>
    <w:rsid w:val="7EE74F90"/>
    <w:rsid w:val="7EF1F598"/>
    <w:rsid w:val="7EFB65F8"/>
    <w:rsid w:val="7F0F2362"/>
    <w:rsid w:val="7F1430BC"/>
    <w:rsid w:val="7F15E40F"/>
    <w:rsid w:val="7F162481"/>
    <w:rsid w:val="7F177AA2"/>
    <w:rsid w:val="7F1CA3E2"/>
    <w:rsid w:val="7F22FC95"/>
    <w:rsid w:val="7F32A807"/>
    <w:rsid w:val="7F3AF389"/>
    <w:rsid w:val="7F3C077A"/>
    <w:rsid w:val="7F42845F"/>
    <w:rsid w:val="7F43B052"/>
    <w:rsid w:val="7F454126"/>
    <w:rsid w:val="7F47ED14"/>
    <w:rsid w:val="7F4B75E2"/>
    <w:rsid w:val="7F4D5B5A"/>
    <w:rsid w:val="7F53838C"/>
    <w:rsid w:val="7F596420"/>
    <w:rsid w:val="7F5ACF9C"/>
    <w:rsid w:val="7F5E8E86"/>
    <w:rsid w:val="7F5EFD79"/>
    <w:rsid w:val="7F603B10"/>
    <w:rsid w:val="7F643BF6"/>
    <w:rsid w:val="7F671B52"/>
    <w:rsid w:val="7F74997C"/>
    <w:rsid w:val="7F7DF421"/>
    <w:rsid w:val="7F7F1270"/>
    <w:rsid w:val="7F813463"/>
    <w:rsid w:val="7F8C5AF3"/>
    <w:rsid w:val="7F906E5C"/>
    <w:rsid w:val="7F91A913"/>
    <w:rsid w:val="7F95719B"/>
    <w:rsid w:val="7F9F008B"/>
    <w:rsid w:val="7FA2BB3E"/>
    <w:rsid w:val="7FADB41B"/>
    <w:rsid w:val="7FB692DF"/>
    <w:rsid w:val="7FBD3BBC"/>
    <w:rsid w:val="7FBDAF19"/>
    <w:rsid w:val="7FC0F2C5"/>
    <w:rsid w:val="7FC7A028"/>
    <w:rsid w:val="7FCAFC29"/>
    <w:rsid w:val="7FCB4665"/>
    <w:rsid w:val="7FCE7B64"/>
    <w:rsid w:val="7FD22D14"/>
    <w:rsid w:val="7FE2DCC8"/>
    <w:rsid w:val="7FE34366"/>
    <w:rsid w:val="7FE345A9"/>
    <w:rsid w:val="7FE390B1"/>
    <w:rsid w:val="7FF03C2B"/>
    <w:rsid w:val="7FF09544"/>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3A91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C"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57F79"/>
    <w:rPr>
      <w:rFonts w:ascii="Times New Roman" w:eastAsia="Times New Roman" w:hAnsi="Times New Roman" w:cs="Times New Roman"/>
      <w:lang w:eastAsia="es-ES_tradnl"/>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a">
    <w:name w:val="lista"/>
    <w:basedOn w:val="Normal"/>
    <w:uiPriority w:val="99"/>
    <w:rsid w:val="00304499"/>
    <w:pPr>
      <w:autoSpaceDE w:val="0"/>
      <w:autoSpaceDN w:val="0"/>
      <w:adjustRightInd w:val="0"/>
      <w:spacing w:line="288" w:lineRule="auto"/>
      <w:ind w:left="180" w:right="57" w:hanging="180"/>
      <w:jc w:val="both"/>
      <w:textAlignment w:val="center"/>
    </w:pPr>
    <w:rPr>
      <w:rFonts w:ascii="Roboto" w:eastAsiaTheme="minorHAnsi" w:hAnsi="Roboto" w:cs="Roboto"/>
      <w:color w:val="000000"/>
      <w:sz w:val="20"/>
      <w:szCs w:val="20"/>
      <w:lang w:val="es-ES_tradnl" w:eastAsia="en-US"/>
    </w:rPr>
  </w:style>
  <w:style w:type="character" w:customStyle="1" w:styleId="Textonormal">
    <w:name w:val="Texto normal"/>
    <w:uiPriority w:val="99"/>
    <w:rsid w:val="00304499"/>
    <w:rPr>
      <w:rFonts w:ascii="Roboto Light" w:hAnsi="Roboto Light" w:cs="Roboto Light"/>
      <w:spacing w:val="0"/>
      <w:sz w:val="20"/>
      <w:szCs w:val="20"/>
    </w:rPr>
  </w:style>
  <w:style w:type="character" w:styleId="Refdenotaalpie">
    <w:name w:val="footnote reference"/>
    <w:uiPriority w:val="99"/>
    <w:semiHidden/>
    <w:rsid w:val="00304499"/>
    <w:rPr>
      <w:vertAlign w:val="superscript"/>
    </w:rPr>
  </w:style>
  <w:style w:type="paragraph" w:customStyle="1" w:styleId="AbstractStyle">
    <w:name w:val="* AbstractStyle"/>
    <w:link w:val="AbstractStyleChar"/>
    <w:qFormat/>
    <w:rsid w:val="00304499"/>
    <w:pPr>
      <w:jc w:val="both"/>
    </w:pPr>
    <w:rPr>
      <w:rFonts w:ascii="Times New Roman" w:eastAsia="Times New Roman" w:hAnsi="Times New Roman" w:cs="Vrinda"/>
      <w:i/>
      <w:sz w:val="16"/>
      <w:szCs w:val="20"/>
      <w:lang w:val="en-US"/>
    </w:rPr>
  </w:style>
  <w:style w:type="character" w:customStyle="1" w:styleId="AbstractStyleChar">
    <w:name w:val="* AbstractStyle Char"/>
    <w:link w:val="AbstractStyle"/>
    <w:rsid w:val="00304499"/>
    <w:rPr>
      <w:rFonts w:ascii="Times New Roman" w:eastAsia="Times New Roman" w:hAnsi="Times New Roman" w:cs="Vrinda"/>
      <w:i/>
      <w:sz w:val="16"/>
      <w:szCs w:val="20"/>
      <w:lang w:val="en-US"/>
    </w:rPr>
  </w:style>
  <w:style w:type="paragraph" w:customStyle="1" w:styleId="KeywordsText">
    <w:name w:val="* KeywordsText"/>
    <w:link w:val="KeywordsTextChar"/>
    <w:qFormat/>
    <w:rsid w:val="00304499"/>
    <w:pPr>
      <w:jc w:val="center"/>
    </w:pPr>
    <w:rPr>
      <w:rFonts w:ascii="Times New Roman" w:eastAsia="Times New Roman" w:hAnsi="Times New Roman" w:cs="Vrinda"/>
      <w:i/>
      <w:sz w:val="16"/>
      <w:szCs w:val="20"/>
      <w:lang w:val="en-US"/>
    </w:rPr>
  </w:style>
  <w:style w:type="character" w:customStyle="1" w:styleId="KeywordsTextChar">
    <w:name w:val="* KeywordsText Char"/>
    <w:link w:val="KeywordsText"/>
    <w:rsid w:val="00304499"/>
    <w:rPr>
      <w:rFonts w:ascii="Times New Roman" w:eastAsia="Times New Roman" w:hAnsi="Times New Roman" w:cs="Vrinda"/>
      <w:i/>
      <w:sz w:val="16"/>
      <w:szCs w:val="20"/>
      <w:lang w:val="en-US"/>
    </w:rPr>
  </w:style>
  <w:style w:type="paragraph" w:customStyle="1" w:styleId="SectionSubheading1">
    <w:name w:val="* SectionSubheading1"/>
    <w:next w:val="Normal"/>
    <w:link w:val="SectionSubheading1Char"/>
    <w:qFormat/>
    <w:rsid w:val="00130E76"/>
    <w:pPr>
      <w:spacing w:before="200" w:after="200"/>
    </w:pPr>
    <w:rPr>
      <w:rFonts w:ascii="Times New Roman" w:eastAsia="Times New Roman" w:hAnsi="Times New Roman" w:cs="Vrinda"/>
      <w:b/>
      <w:i/>
      <w:sz w:val="21"/>
      <w:szCs w:val="20"/>
      <w:lang w:val="en-US"/>
    </w:rPr>
  </w:style>
  <w:style w:type="character" w:customStyle="1" w:styleId="SectionSubheading1Char">
    <w:name w:val="* SectionSubheading1 Char"/>
    <w:link w:val="SectionSubheading1"/>
    <w:rsid w:val="00130E76"/>
    <w:rPr>
      <w:rFonts w:ascii="Times New Roman" w:eastAsia="Times New Roman" w:hAnsi="Times New Roman" w:cs="Vrinda"/>
      <w:b/>
      <w:i/>
      <w:sz w:val="21"/>
      <w:szCs w:val="20"/>
      <w:lang w:val="en-US"/>
    </w:rPr>
  </w:style>
  <w:style w:type="paragraph" w:customStyle="1" w:styleId="FirstParaofSectionTextStyle">
    <w:name w:val="* FirstParaofSectionTextStyle"/>
    <w:next w:val="Normal"/>
    <w:link w:val="FirstParaofSectionTextStyleChar"/>
    <w:qFormat/>
    <w:rsid w:val="00130E76"/>
    <w:pPr>
      <w:jc w:val="both"/>
    </w:pPr>
    <w:rPr>
      <w:rFonts w:ascii="Times New Roman" w:eastAsia="Times New Roman" w:hAnsi="Times New Roman" w:cs="Vrinda"/>
      <w:sz w:val="20"/>
      <w:szCs w:val="20"/>
      <w:lang w:val="en-US"/>
    </w:rPr>
  </w:style>
  <w:style w:type="character" w:customStyle="1" w:styleId="FirstParaofSectionTextStyleChar">
    <w:name w:val="* FirstParaofSectionTextStyle Char"/>
    <w:link w:val="FirstParaofSectionTextStyle"/>
    <w:rsid w:val="00130E76"/>
    <w:rPr>
      <w:rFonts w:ascii="Times New Roman" w:eastAsia="Times New Roman" w:hAnsi="Times New Roman" w:cs="Vrinda"/>
      <w:sz w:val="20"/>
      <w:szCs w:val="20"/>
      <w:lang w:val="en-US"/>
    </w:rPr>
  </w:style>
  <w:style w:type="paragraph" w:customStyle="1" w:styleId="Prrafobsico">
    <w:name w:val="[Párrafo básico]"/>
    <w:basedOn w:val="Normal"/>
    <w:uiPriority w:val="99"/>
    <w:rsid w:val="00130E76"/>
    <w:pPr>
      <w:autoSpaceDE w:val="0"/>
      <w:autoSpaceDN w:val="0"/>
      <w:adjustRightInd w:val="0"/>
      <w:spacing w:line="288" w:lineRule="auto"/>
      <w:textAlignment w:val="center"/>
    </w:pPr>
    <w:rPr>
      <w:rFonts w:ascii="Minion Pro" w:eastAsiaTheme="minorHAnsi" w:hAnsi="Minion Pro" w:cs="Minion Pro"/>
      <w:color w:val="000000"/>
      <w:lang w:val="es-ES_tradnl" w:eastAsia="en-US"/>
    </w:rPr>
  </w:style>
  <w:style w:type="character" w:customStyle="1" w:styleId="Subtitulos">
    <w:name w:val="Subtitulos"/>
    <w:uiPriority w:val="99"/>
    <w:rsid w:val="00130E76"/>
    <w:rPr>
      <w:rFonts w:ascii="Roboto Medium" w:hAnsi="Roboto Medium" w:cs="Roboto Medium"/>
      <w:caps/>
      <w:spacing w:val="0"/>
      <w:sz w:val="22"/>
      <w:szCs w:val="22"/>
      <w:lang w:val="es-ES_tradnl"/>
    </w:rPr>
  </w:style>
  <w:style w:type="paragraph" w:styleId="Prrafodelista">
    <w:name w:val="List Paragraph"/>
    <w:basedOn w:val="Normal"/>
    <w:uiPriority w:val="34"/>
    <w:qFormat/>
    <w:rsid w:val="00130E76"/>
    <w:pPr>
      <w:ind w:left="720"/>
      <w:contextualSpacing/>
    </w:pPr>
    <w:rPr>
      <w:rFonts w:asciiTheme="minorHAnsi" w:eastAsiaTheme="minorHAnsi" w:hAnsiTheme="minorHAnsi" w:cstheme="minorBidi"/>
      <w:lang w:eastAsia="en-US"/>
    </w:rPr>
  </w:style>
  <w:style w:type="character" w:styleId="Hipervnculo">
    <w:name w:val="Hyperlink"/>
    <w:basedOn w:val="Fuentedeprrafopredeter"/>
    <w:uiPriority w:val="99"/>
    <w:unhideWhenUsed/>
    <w:rsid w:val="002B2471"/>
    <w:rPr>
      <w:color w:val="FA2B5C" w:themeColor="hyperlink"/>
      <w:u w:val="single"/>
    </w:rPr>
  </w:style>
  <w:style w:type="character" w:styleId="Mencinsinresolver">
    <w:name w:val="Unresolved Mention"/>
    <w:basedOn w:val="Fuentedeprrafopredeter"/>
    <w:uiPriority w:val="99"/>
    <w:semiHidden/>
    <w:unhideWhenUsed/>
    <w:rsid w:val="002B2471"/>
    <w:rPr>
      <w:color w:val="605E5C"/>
      <w:shd w:val="clear" w:color="auto" w:fill="E1DFDD"/>
    </w:rPr>
  </w:style>
  <w:style w:type="paragraph" w:customStyle="1" w:styleId="AuthorNameHeading">
    <w:name w:val="* AuthorNameHeading"/>
    <w:next w:val="Sinespaciado"/>
    <w:link w:val="AuthorNameHeadingChar"/>
    <w:qFormat/>
    <w:rsid w:val="001D39FF"/>
    <w:rPr>
      <w:rFonts w:ascii="Times New Roman" w:eastAsia="Times New Roman" w:hAnsi="Times New Roman" w:cs="Vrinda"/>
      <w:b/>
      <w:i/>
      <w:sz w:val="20"/>
      <w:lang w:val="en-US"/>
    </w:rPr>
  </w:style>
  <w:style w:type="character" w:customStyle="1" w:styleId="AuthorNameHeadingChar">
    <w:name w:val="* AuthorNameHeading Char"/>
    <w:link w:val="AuthorNameHeading"/>
    <w:rsid w:val="001D39FF"/>
    <w:rPr>
      <w:rFonts w:ascii="Times New Roman" w:eastAsia="Times New Roman" w:hAnsi="Times New Roman" w:cs="Vrinda"/>
      <w:b/>
      <w:i/>
      <w:sz w:val="20"/>
      <w:lang w:val="en-US"/>
    </w:rPr>
  </w:style>
  <w:style w:type="paragraph" w:customStyle="1" w:styleId="AuthorBiographyText">
    <w:name w:val="* AuthorBiographyText"/>
    <w:next w:val="Normal"/>
    <w:link w:val="AuthorBiographyTextChar"/>
    <w:qFormat/>
    <w:rsid w:val="001D39FF"/>
    <w:pPr>
      <w:spacing w:after="200"/>
      <w:jc w:val="both"/>
    </w:pPr>
    <w:rPr>
      <w:rFonts w:ascii="Times New Roman" w:eastAsia="Times New Roman" w:hAnsi="Times New Roman" w:cs="Vrinda"/>
      <w:sz w:val="20"/>
      <w:lang w:val="en-US"/>
    </w:rPr>
  </w:style>
  <w:style w:type="character" w:customStyle="1" w:styleId="AuthorBiographyTextChar">
    <w:name w:val="* AuthorBiographyText Char"/>
    <w:link w:val="AuthorBiographyText"/>
    <w:rsid w:val="001D39FF"/>
    <w:rPr>
      <w:rFonts w:ascii="Times New Roman" w:eastAsia="Times New Roman" w:hAnsi="Times New Roman" w:cs="Vrinda"/>
      <w:sz w:val="20"/>
      <w:lang w:val="en-US"/>
    </w:rPr>
  </w:style>
  <w:style w:type="paragraph" w:styleId="Sinespaciado">
    <w:name w:val="No Spacing"/>
    <w:uiPriority w:val="1"/>
    <w:qFormat/>
    <w:rsid w:val="001D39FF"/>
  </w:style>
  <w:style w:type="table" w:styleId="Tablaconcuadrcula">
    <w:name w:val="Table Grid"/>
    <w:basedOn w:val="Tabla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Encabezado">
    <w:name w:val="header"/>
    <w:basedOn w:val="Normal"/>
    <w:link w:val="EncabezadoCar"/>
    <w:uiPriority w:val="99"/>
    <w:semiHidden/>
    <w:unhideWhenUsed/>
    <w:rsid w:val="00AB4B4B"/>
    <w:pPr>
      <w:tabs>
        <w:tab w:val="center" w:pos="4419"/>
        <w:tab w:val="right" w:pos="8838"/>
      </w:tabs>
    </w:pPr>
    <w:rPr>
      <w:rFonts w:asciiTheme="minorHAnsi" w:eastAsiaTheme="minorHAnsi" w:hAnsiTheme="minorHAnsi" w:cstheme="minorBidi"/>
      <w:lang w:eastAsia="en-US"/>
    </w:rPr>
  </w:style>
  <w:style w:type="character" w:customStyle="1" w:styleId="EncabezadoCar">
    <w:name w:val="Encabezado Car"/>
    <w:basedOn w:val="Fuentedeprrafopredeter"/>
    <w:link w:val="Encabezado"/>
    <w:uiPriority w:val="99"/>
    <w:semiHidden/>
    <w:rsid w:val="00AB4B4B"/>
  </w:style>
  <w:style w:type="paragraph" w:styleId="Piedepgina">
    <w:name w:val="footer"/>
    <w:basedOn w:val="Normal"/>
    <w:link w:val="PiedepginaCar"/>
    <w:uiPriority w:val="99"/>
    <w:semiHidden/>
    <w:unhideWhenUsed/>
    <w:rsid w:val="00AB4B4B"/>
    <w:pPr>
      <w:tabs>
        <w:tab w:val="center" w:pos="4419"/>
        <w:tab w:val="right" w:pos="8838"/>
      </w:tabs>
    </w:pPr>
    <w:rPr>
      <w:rFonts w:asciiTheme="minorHAnsi" w:eastAsiaTheme="minorHAnsi" w:hAnsiTheme="minorHAnsi" w:cstheme="minorBidi"/>
      <w:lang w:eastAsia="en-US"/>
    </w:rPr>
  </w:style>
  <w:style w:type="character" w:customStyle="1" w:styleId="PiedepginaCar">
    <w:name w:val="Pie de página Car"/>
    <w:basedOn w:val="Fuentedeprrafopredeter"/>
    <w:link w:val="Piedepgina"/>
    <w:uiPriority w:val="99"/>
    <w:semiHidden/>
    <w:rsid w:val="00AB4B4B"/>
  </w:style>
  <w:style w:type="paragraph" w:styleId="Textodeglobo">
    <w:name w:val="Balloon Text"/>
    <w:basedOn w:val="Normal"/>
    <w:link w:val="TextodegloboCar"/>
    <w:uiPriority w:val="99"/>
    <w:semiHidden/>
    <w:unhideWhenUsed/>
    <w:rsid w:val="003D4308"/>
    <w:rPr>
      <w:rFonts w:eastAsiaTheme="minorHAnsi"/>
      <w:sz w:val="18"/>
      <w:szCs w:val="18"/>
      <w:lang w:eastAsia="en-US"/>
    </w:rPr>
  </w:style>
  <w:style w:type="character" w:customStyle="1" w:styleId="TextodegloboCar">
    <w:name w:val="Texto de globo Car"/>
    <w:basedOn w:val="Fuentedeprrafopredeter"/>
    <w:link w:val="Textodeglobo"/>
    <w:uiPriority w:val="99"/>
    <w:semiHidden/>
    <w:rsid w:val="003D4308"/>
    <w:rPr>
      <w:rFonts w:ascii="Times New Roman" w:hAnsi="Times New Roman" w:cs="Times New Roman"/>
      <w:sz w:val="18"/>
      <w:szCs w:val="18"/>
    </w:rPr>
  </w:style>
  <w:style w:type="character" w:styleId="Refdecomentario">
    <w:name w:val="annotation reference"/>
    <w:basedOn w:val="Fuentedeprrafopredeter"/>
    <w:uiPriority w:val="99"/>
    <w:semiHidden/>
    <w:unhideWhenUsed/>
    <w:rsid w:val="008E1B08"/>
    <w:rPr>
      <w:sz w:val="16"/>
      <w:szCs w:val="16"/>
    </w:rPr>
  </w:style>
  <w:style w:type="paragraph" w:styleId="Textocomentario">
    <w:name w:val="annotation text"/>
    <w:basedOn w:val="Normal"/>
    <w:link w:val="TextocomentarioCar"/>
    <w:uiPriority w:val="99"/>
    <w:semiHidden/>
    <w:unhideWhenUsed/>
    <w:rsid w:val="008E1B08"/>
    <w:rPr>
      <w:rFonts w:asciiTheme="minorHAnsi" w:eastAsiaTheme="minorHAnsi" w:hAnsiTheme="minorHAnsi" w:cstheme="minorBidi"/>
      <w:sz w:val="20"/>
      <w:szCs w:val="20"/>
      <w:lang w:eastAsia="en-US"/>
    </w:rPr>
  </w:style>
  <w:style w:type="character" w:customStyle="1" w:styleId="TextocomentarioCar">
    <w:name w:val="Texto comentario Car"/>
    <w:basedOn w:val="Fuentedeprrafopredeter"/>
    <w:link w:val="Textocomentario"/>
    <w:uiPriority w:val="99"/>
    <w:semiHidden/>
    <w:rsid w:val="008E1B08"/>
    <w:rPr>
      <w:sz w:val="20"/>
      <w:szCs w:val="20"/>
    </w:rPr>
  </w:style>
  <w:style w:type="paragraph" w:styleId="Asuntodelcomentario">
    <w:name w:val="annotation subject"/>
    <w:basedOn w:val="Textocomentario"/>
    <w:next w:val="Textocomentario"/>
    <w:link w:val="AsuntodelcomentarioCar"/>
    <w:uiPriority w:val="99"/>
    <w:semiHidden/>
    <w:unhideWhenUsed/>
    <w:rsid w:val="008E1B08"/>
    <w:rPr>
      <w:b/>
      <w:bCs/>
    </w:rPr>
  </w:style>
  <w:style w:type="character" w:customStyle="1" w:styleId="AsuntodelcomentarioCar">
    <w:name w:val="Asunto del comentario Car"/>
    <w:basedOn w:val="TextocomentarioCar"/>
    <w:link w:val="Asuntodelcomentario"/>
    <w:uiPriority w:val="99"/>
    <w:semiHidden/>
    <w:rsid w:val="008E1B08"/>
    <w:rPr>
      <w:b/>
      <w:bCs/>
      <w:sz w:val="20"/>
      <w:szCs w:val="20"/>
    </w:rPr>
  </w:style>
  <w:style w:type="character" w:styleId="Hipervnculovisitado">
    <w:name w:val="FollowedHyperlink"/>
    <w:basedOn w:val="Fuentedeprrafopredeter"/>
    <w:uiPriority w:val="99"/>
    <w:semiHidden/>
    <w:unhideWhenUsed/>
    <w:rsid w:val="003F36F8"/>
    <w:rPr>
      <w:color w:val="BC658E"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1881054">
      <w:bodyDiv w:val="1"/>
      <w:marLeft w:val="0"/>
      <w:marRight w:val="0"/>
      <w:marTop w:val="0"/>
      <w:marBottom w:val="0"/>
      <w:divBdr>
        <w:top w:val="none" w:sz="0" w:space="0" w:color="auto"/>
        <w:left w:val="none" w:sz="0" w:space="0" w:color="auto"/>
        <w:bottom w:val="none" w:sz="0" w:space="0" w:color="auto"/>
        <w:right w:val="none" w:sz="0" w:space="0" w:color="auto"/>
      </w:divBdr>
    </w:div>
    <w:div w:id="282884153">
      <w:bodyDiv w:val="1"/>
      <w:marLeft w:val="0"/>
      <w:marRight w:val="0"/>
      <w:marTop w:val="0"/>
      <w:marBottom w:val="0"/>
      <w:divBdr>
        <w:top w:val="none" w:sz="0" w:space="0" w:color="auto"/>
        <w:left w:val="none" w:sz="0" w:space="0" w:color="auto"/>
        <w:bottom w:val="none" w:sz="0" w:space="0" w:color="auto"/>
        <w:right w:val="none" w:sz="0" w:space="0" w:color="auto"/>
      </w:divBdr>
    </w:div>
    <w:div w:id="368916893">
      <w:bodyDiv w:val="1"/>
      <w:marLeft w:val="0"/>
      <w:marRight w:val="0"/>
      <w:marTop w:val="0"/>
      <w:marBottom w:val="0"/>
      <w:divBdr>
        <w:top w:val="none" w:sz="0" w:space="0" w:color="auto"/>
        <w:left w:val="none" w:sz="0" w:space="0" w:color="auto"/>
        <w:bottom w:val="none" w:sz="0" w:space="0" w:color="auto"/>
        <w:right w:val="none" w:sz="0" w:space="0" w:color="auto"/>
      </w:divBdr>
    </w:div>
    <w:div w:id="564027112">
      <w:bodyDiv w:val="1"/>
      <w:marLeft w:val="0"/>
      <w:marRight w:val="0"/>
      <w:marTop w:val="0"/>
      <w:marBottom w:val="0"/>
      <w:divBdr>
        <w:top w:val="none" w:sz="0" w:space="0" w:color="auto"/>
        <w:left w:val="none" w:sz="0" w:space="0" w:color="auto"/>
        <w:bottom w:val="none" w:sz="0" w:space="0" w:color="auto"/>
        <w:right w:val="none" w:sz="0" w:space="0" w:color="auto"/>
      </w:divBdr>
    </w:div>
    <w:div w:id="707028609">
      <w:bodyDiv w:val="1"/>
      <w:marLeft w:val="0"/>
      <w:marRight w:val="0"/>
      <w:marTop w:val="0"/>
      <w:marBottom w:val="0"/>
      <w:divBdr>
        <w:top w:val="none" w:sz="0" w:space="0" w:color="auto"/>
        <w:left w:val="none" w:sz="0" w:space="0" w:color="auto"/>
        <w:bottom w:val="none" w:sz="0" w:space="0" w:color="auto"/>
        <w:right w:val="none" w:sz="0" w:space="0" w:color="auto"/>
      </w:divBdr>
    </w:div>
    <w:div w:id="711197675">
      <w:bodyDiv w:val="1"/>
      <w:marLeft w:val="0"/>
      <w:marRight w:val="0"/>
      <w:marTop w:val="0"/>
      <w:marBottom w:val="0"/>
      <w:divBdr>
        <w:top w:val="none" w:sz="0" w:space="0" w:color="auto"/>
        <w:left w:val="none" w:sz="0" w:space="0" w:color="auto"/>
        <w:bottom w:val="none" w:sz="0" w:space="0" w:color="auto"/>
        <w:right w:val="none" w:sz="0" w:space="0" w:color="auto"/>
      </w:divBdr>
    </w:div>
    <w:div w:id="905648384">
      <w:bodyDiv w:val="1"/>
      <w:marLeft w:val="0"/>
      <w:marRight w:val="0"/>
      <w:marTop w:val="0"/>
      <w:marBottom w:val="0"/>
      <w:divBdr>
        <w:top w:val="none" w:sz="0" w:space="0" w:color="auto"/>
        <w:left w:val="none" w:sz="0" w:space="0" w:color="auto"/>
        <w:bottom w:val="none" w:sz="0" w:space="0" w:color="auto"/>
        <w:right w:val="none" w:sz="0" w:space="0" w:color="auto"/>
      </w:divBdr>
    </w:div>
    <w:div w:id="913441643">
      <w:bodyDiv w:val="1"/>
      <w:marLeft w:val="0"/>
      <w:marRight w:val="0"/>
      <w:marTop w:val="0"/>
      <w:marBottom w:val="0"/>
      <w:divBdr>
        <w:top w:val="none" w:sz="0" w:space="0" w:color="auto"/>
        <w:left w:val="none" w:sz="0" w:space="0" w:color="auto"/>
        <w:bottom w:val="none" w:sz="0" w:space="0" w:color="auto"/>
        <w:right w:val="none" w:sz="0" w:space="0" w:color="auto"/>
      </w:divBdr>
    </w:div>
    <w:div w:id="993920750">
      <w:bodyDiv w:val="1"/>
      <w:marLeft w:val="0"/>
      <w:marRight w:val="0"/>
      <w:marTop w:val="0"/>
      <w:marBottom w:val="0"/>
      <w:divBdr>
        <w:top w:val="none" w:sz="0" w:space="0" w:color="auto"/>
        <w:left w:val="none" w:sz="0" w:space="0" w:color="auto"/>
        <w:bottom w:val="none" w:sz="0" w:space="0" w:color="auto"/>
        <w:right w:val="none" w:sz="0" w:space="0" w:color="auto"/>
      </w:divBdr>
    </w:div>
    <w:div w:id="1266423867">
      <w:bodyDiv w:val="1"/>
      <w:marLeft w:val="0"/>
      <w:marRight w:val="0"/>
      <w:marTop w:val="0"/>
      <w:marBottom w:val="0"/>
      <w:divBdr>
        <w:top w:val="none" w:sz="0" w:space="0" w:color="auto"/>
        <w:left w:val="none" w:sz="0" w:space="0" w:color="auto"/>
        <w:bottom w:val="none" w:sz="0" w:space="0" w:color="auto"/>
        <w:right w:val="none" w:sz="0" w:space="0" w:color="auto"/>
      </w:divBdr>
      <w:divsChild>
        <w:div w:id="1693654320">
          <w:marLeft w:val="0"/>
          <w:marRight w:val="0"/>
          <w:marTop w:val="0"/>
          <w:marBottom w:val="0"/>
          <w:divBdr>
            <w:top w:val="none" w:sz="0" w:space="0" w:color="auto"/>
            <w:left w:val="none" w:sz="0" w:space="0" w:color="auto"/>
            <w:bottom w:val="none" w:sz="0" w:space="0" w:color="auto"/>
            <w:right w:val="none" w:sz="0" w:space="0" w:color="auto"/>
          </w:divBdr>
          <w:divsChild>
            <w:div w:id="148793818">
              <w:marLeft w:val="0"/>
              <w:marRight w:val="0"/>
              <w:marTop w:val="0"/>
              <w:marBottom w:val="0"/>
              <w:divBdr>
                <w:top w:val="none" w:sz="0" w:space="0" w:color="auto"/>
                <w:left w:val="none" w:sz="0" w:space="0" w:color="auto"/>
                <w:bottom w:val="none" w:sz="0" w:space="0" w:color="auto"/>
                <w:right w:val="none" w:sz="0" w:space="0" w:color="auto"/>
              </w:divBdr>
              <w:divsChild>
                <w:div w:id="113699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834261">
      <w:bodyDiv w:val="1"/>
      <w:marLeft w:val="0"/>
      <w:marRight w:val="0"/>
      <w:marTop w:val="0"/>
      <w:marBottom w:val="0"/>
      <w:divBdr>
        <w:top w:val="none" w:sz="0" w:space="0" w:color="auto"/>
        <w:left w:val="none" w:sz="0" w:space="0" w:color="auto"/>
        <w:bottom w:val="none" w:sz="0" w:space="0" w:color="auto"/>
        <w:right w:val="none" w:sz="0" w:space="0" w:color="auto"/>
      </w:divBdr>
    </w:div>
    <w:div w:id="1296178831">
      <w:bodyDiv w:val="1"/>
      <w:marLeft w:val="0"/>
      <w:marRight w:val="0"/>
      <w:marTop w:val="0"/>
      <w:marBottom w:val="0"/>
      <w:divBdr>
        <w:top w:val="none" w:sz="0" w:space="0" w:color="auto"/>
        <w:left w:val="none" w:sz="0" w:space="0" w:color="auto"/>
        <w:bottom w:val="none" w:sz="0" w:space="0" w:color="auto"/>
        <w:right w:val="none" w:sz="0" w:space="0" w:color="auto"/>
      </w:divBdr>
      <w:divsChild>
        <w:div w:id="1064990497">
          <w:marLeft w:val="0"/>
          <w:marRight w:val="0"/>
          <w:marTop w:val="0"/>
          <w:marBottom w:val="0"/>
          <w:divBdr>
            <w:top w:val="none" w:sz="0" w:space="0" w:color="auto"/>
            <w:left w:val="none" w:sz="0" w:space="0" w:color="auto"/>
            <w:bottom w:val="none" w:sz="0" w:space="0" w:color="auto"/>
            <w:right w:val="none" w:sz="0" w:space="0" w:color="auto"/>
          </w:divBdr>
          <w:divsChild>
            <w:div w:id="616105489">
              <w:marLeft w:val="0"/>
              <w:marRight w:val="0"/>
              <w:marTop w:val="0"/>
              <w:marBottom w:val="0"/>
              <w:divBdr>
                <w:top w:val="none" w:sz="0" w:space="0" w:color="auto"/>
                <w:left w:val="none" w:sz="0" w:space="0" w:color="auto"/>
                <w:bottom w:val="none" w:sz="0" w:space="0" w:color="auto"/>
                <w:right w:val="none" w:sz="0" w:space="0" w:color="auto"/>
              </w:divBdr>
              <w:divsChild>
                <w:div w:id="143054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1470201">
      <w:bodyDiv w:val="1"/>
      <w:marLeft w:val="0"/>
      <w:marRight w:val="0"/>
      <w:marTop w:val="0"/>
      <w:marBottom w:val="0"/>
      <w:divBdr>
        <w:top w:val="none" w:sz="0" w:space="0" w:color="auto"/>
        <w:left w:val="none" w:sz="0" w:space="0" w:color="auto"/>
        <w:bottom w:val="none" w:sz="0" w:space="0" w:color="auto"/>
        <w:right w:val="none" w:sz="0" w:space="0" w:color="auto"/>
      </w:divBdr>
    </w:div>
    <w:div w:id="1738935416">
      <w:bodyDiv w:val="1"/>
      <w:marLeft w:val="0"/>
      <w:marRight w:val="0"/>
      <w:marTop w:val="0"/>
      <w:marBottom w:val="0"/>
      <w:divBdr>
        <w:top w:val="none" w:sz="0" w:space="0" w:color="auto"/>
        <w:left w:val="none" w:sz="0" w:space="0" w:color="auto"/>
        <w:bottom w:val="none" w:sz="0" w:space="0" w:color="auto"/>
        <w:right w:val="none" w:sz="0" w:space="0" w:color="auto"/>
      </w:divBdr>
    </w:div>
    <w:div w:id="19294573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g"/><Relationship Id="rId18" Type="http://schemas.openxmlformats.org/officeDocument/2006/relationships/image" Target="media/image6.jpg"/><Relationship Id="rId26" Type="http://schemas.openxmlformats.org/officeDocument/2006/relationships/hyperlink" Target="http://postgrado.una.edu.ve/andragogia/paginas/alcala1995.pdf" TargetMode="External"/><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image" Target="media/image5.jp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g"/><Relationship Id="rId29" Type="http://schemas.openxmlformats.org/officeDocument/2006/relationships/hyperlink" Target="https://fido.palermo.edu/servicios_dyc/publicacionesdc/cuadernos/detalle_articulo.php?id_libro=829&amp;id_articulo=17037"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image" Target="media/image12.jpg"/><Relationship Id="rId32"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3.jpg"/><Relationship Id="rId23" Type="http://schemas.openxmlformats.org/officeDocument/2006/relationships/image" Target="media/image11.jpg"/><Relationship Id="rId28" Type="http://schemas.openxmlformats.org/officeDocument/2006/relationships/hyperlink" Target="http://repositorio.uasb.edu.ec/bitstream/10644/7399/1/06-EN-Balladares.pdf" TargetMode="External"/><Relationship Id="rId10" Type="http://schemas.openxmlformats.org/officeDocument/2006/relationships/comments" Target="comments.xml"/><Relationship Id="rId19" Type="http://schemas.openxmlformats.org/officeDocument/2006/relationships/image" Target="media/image7.jpg"/><Relationship Id="rId31" Type="http://schemas.openxmlformats.org/officeDocument/2006/relationships/header" Target="header1.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jpg"/><Relationship Id="rId22" Type="http://schemas.openxmlformats.org/officeDocument/2006/relationships/image" Target="media/image10.png"/><Relationship Id="rId27" Type="http://schemas.openxmlformats.org/officeDocument/2006/relationships/hyperlink" Target="https://fido.palermo.edu/servicios_dyc/publicacionesdc/cuadernos/detalle_articulo.php?id_libro=829&amp;id_articulo=17047" TargetMode="External"/><Relationship Id="rId30" Type="http://schemas.openxmlformats.org/officeDocument/2006/relationships/hyperlink" Target="http://revistas.pucp.edu.pe" TargetMode="External"/><Relationship Id="rId8" Type="http://schemas.openxmlformats.org/officeDocument/2006/relationships/footnotes" Target="footnotes.xml"/></Relationships>
</file>

<file path=word/theme/theme1.xml><?xml version="1.0" encoding="utf-8"?>
<a:theme xmlns:a="http://schemas.openxmlformats.org/drawingml/2006/main" name="Galería">
  <a:themeElements>
    <a:clrScheme name="Galería">
      <a:dk1>
        <a:sysClr val="windowText" lastClr="000000"/>
      </a:dk1>
      <a:lt1>
        <a:sysClr val="window" lastClr="FFFFFF"/>
      </a:lt1>
      <a:dk2>
        <a:srgbClr val="454545"/>
      </a:dk2>
      <a:lt2>
        <a:srgbClr val="DFDBD5"/>
      </a:lt2>
      <a:accent1>
        <a:srgbClr val="B71E42"/>
      </a:accent1>
      <a:accent2>
        <a:srgbClr val="DE478E"/>
      </a:accent2>
      <a:accent3>
        <a:srgbClr val="BC72F0"/>
      </a:accent3>
      <a:accent4>
        <a:srgbClr val="795FAF"/>
      </a:accent4>
      <a:accent5>
        <a:srgbClr val="586EA6"/>
      </a:accent5>
      <a:accent6>
        <a:srgbClr val="6892A0"/>
      </a:accent6>
      <a:hlink>
        <a:srgbClr val="FA2B5C"/>
      </a:hlink>
      <a:folHlink>
        <a:srgbClr val="BC658E"/>
      </a:folHlink>
    </a:clrScheme>
    <a:fontScheme name="Galería">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ería">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50000" t="50000" r="50000" b="5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00B9C5560965F546AC737C52AB2A2FC1" ma:contentTypeVersion="9" ma:contentTypeDescription="Crear nuevo documento." ma:contentTypeScope="" ma:versionID="69be240d1f194565ef5f81df457fa716">
  <xsd:schema xmlns:xsd="http://www.w3.org/2001/XMLSchema" xmlns:xs="http://www.w3.org/2001/XMLSchema" xmlns:p="http://schemas.microsoft.com/office/2006/metadata/properties" xmlns:ns2="41ab269b-77d8-43f6-8547-83bf8e3314ed" targetNamespace="http://schemas.microsoft.com/office/2006/metadata/properties" ma:root="true" ma:fieldsID="2514eedf7c11e2831d57b925f95dbfc1" ns2:_="">
    <xsd:import namespace="41ab269b-77d8-43f6-8547-83bf8e3314e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ab269b-77d8-43f6-8547-83bf8e3314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A34F511-C3E4-430D-8818-3669D2FBF309}">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E42D7694-E3D1-49AA-A2A1-F9F7398EF70B}">
  <ds:schemaRefs>
    <ds:schemaRef ds:uri="http://schemas.microsoft.com/sharepoint/v3/contenttype/forms"/>
  </ds:schemaRefs>
</ds:datastoreItem>
</file>

<file path=customXml/itemProps3.xml><?xml version="1.0" encoding="utf-8"?>
<ds:datastoreItem xmlns:ds="http://schemas.openxmlformats.org/officeDocument/2006/customXml" ds:itemID="{C5D37311-CB8F-4B69-8430-05FE94D0E7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ab269b-77d8-43f6-8547-83bf8e331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6178</Words>
  <Characters>33984</Characters>
  <Application>Microsoft Office Word</Application>
  <DocSecurity>0</DocSecurity>
  <Lines>283</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2020-09-23T07:56:00Z</cp:lastPrinted>
  <dcterms:created xsi:type="dcterms:W3CDTF">2021-01-05T23:54:00Z</dcterms:created>
  <dcterms:modified xsi:type="dcterms:W3CDTF">2021-02-11T00:16:00Z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0x01010000B9C5560965F546AC737C52AB2A2FC1</vt:lpwstr>
  </property>
</Properties>
</file>